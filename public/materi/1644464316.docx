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9.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9.xml" ContentType="application/vnd.openxmlformats-officedocument.wordprocessingml.header+xml"/>
  <Override PartName="/word/footer12.xml" ContentType="application/vnd.openxmlformats-officedocument.wordprocessingml.foot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543698" w14:textId="6D6A4732" w:rsidR="00C574BC" w:rsidRPr="00F23CF6" w:rsidRDefault="00C574BC" w:rsidP="00C574BC">
      <w:pPr>
        <w:jc w:val="center"/>
        <w:rPr>
          <w:b/>
          <w:bCs/>
          <w:sz w:val="28"/>
          <w:szCs w:val="28"/>
        </w:rPr>
      </w:pPr>
      <w:r>
        <w:rPr>
          <w:b/>
          <w:bCs/>
          <w:iCs/>
          <w:sz w:val="28"/>
          <w:szCs w:val="28"/>
        </w:rPr>
        <w:t xml:space="preserve">SISTEM INFORMASI </w:t>
      </w:r>
      <w:del w:id="0" w:author="Windows User" w:date="2020-12-14T19:05:00Z">
        <w:r w:rsidDel="00880625">
          <w:rPr>
            <w:b/>
            <w:bCs/>
            <w:iCs/>
            <w:sz w:val="28"/>
            <w:szCs w:val="28"/>
          </w:rPr>
          <w:delText>E-LEARNING</w:delText>
        </w:r>
      </w:del>
      <w:ins w:id="1" w:author="Windows User" w:date="2020-12-14T19:05:00Z">
        <w:r w:rsidR="00880625">
          <w:rPr>
            <w:b/>
            <w:bCs/>
            <w:iCs/>
            <w:sz w:val="28"/>
            <w:szCs w:val="28"/>
          </w:rPr>
          <w:t>E-LEARNING</w:t>
        </w:r>
      </w:ins>
      <w:r>
        <w:rPr>
          <w:b/>
          <w:bCs/>
          <w:iCs/>
          <w:sz w:val="28"/>
          <w:szCs w:val="28"/>
        </w:rPr>
        <w:t xml:space="preserve"> DI SMK TI BALI GLOBAL KARANGASEM BERBASIS WEBSITE MENGGUNAKAN FRAMEWORK LARAVEL</w:t>
      </w:r>
    </w:p>
    <w:p w14:paraId="5CBF7155" w14:textId="77777777" w:rsidR="00C574BC" w:rsidRPr="008577F4" w:rsidRDefault="00C574BC">
      <w:pPr>
        <w:jc w:val="right"/>
        <w:rPr>
          <w:b/>
          <w:bCs/>
          <w:sz w:val="28"/>
          <w:szCs w:val="28"/>
        </w:rPr>
        <w:pPrChange w:id="2" w:author="Windows User" w:date="2020-12-14T19:02:00Z">
          <w:pPr>
            <w:jc w:val="center"/>
          </w:pPr>
        </w:pPrChange>
      </w:pPr>
    </w:p>
    <w:p w14:paraId="376BBD7E" w14:textId="707B78BE" w:rsidR="00C574BC" w:rsidRPr="00A214BF" w:rsidDel="00684AC2" w:rsidRDefault="00AF3983" w:rsidP="00C574BC">
      <w:pPr>
        <w:jc w:val="center"/>
        <w:rPr>
          <w:del w:id="3" w:author="Windows User" w:date="2021-01-21T08:20:00Z"/>
          <w:b/>
          <w:bCs/>
        </w:rPr>
      </w:pPr>
      <w:r>
        <w:rPr>
          <w:b/>
          <w:bCs/>
        </w:rPr>
        <w:tab/>
      </w:r>
      <w:del w:id="4" w:author="Windows User" w:date="2021-01-21T08:20:00Z">
        <w:r w:rsidR="00C574BC" w:rsidRPr="00A214BF" w:rsidDel="00684AC2">
          <w:rPr>
            <w:b/>
            <w:bCs/>
          </w:rPr>
          <w:delText>PROPOSAL TUGAS AKHIR</w:delText>
        </w:r>
      </w:del>
    </w:p>
    <w:p w14:paraId="3B516F07" w14:textId="6262E55C" w:rsidR="00C574BC" w:rsidDel="008E31E3" w:rsidRDefault="00C574BC" w:rsidP="00C574BC">
      <w:pPr>
        <w:rPr>
          <w:del w:id="5" w:author="Windows User" w:date="2021-01-25T08:51:00Z"/>
          <w:b/>
          <w:bCs/>
        </w:rPr>
      </w:pPr>
    </w:p>
    <w:p w14:paraId="0705D47D" w14:textId="584BD6C7" w:rsidR="008E31E3" w:rsidRDefault="00AF3983" w:rsidP="00AF3983">
      <w:pPr>
        <w:tabs>
          <w:tab w:val="center" w:pos="4252"/>
          <w:tab w:val="left" w:pos="6123"/>
        </w:tabs>
        <w:rPr>
          <w:ins w:id="6" w:author="Windows User" w:date="2021-01-25T08:51:00Z"/>
          <w:b/>
          <w:bCs/>
        </w:rPr>
      </w:pPr>
      <w:r>
        <w:rPr>
          <w:b/>
          <w:bCs/>
        </w:rPr>
        <w:tab/>
      </w:r>
    </w:p>
    <w:p w14:paraId="25B7EEDE" w14:textId="779CE5F4" w:rsidR="008E31E3" w:rsidRPr="008E31E3" w:rsidRDefault="008E31E3" w:rsidP="00C574BC">
      <w:pPr>
        <w:jc w:val="center"/>
        <w:rPr>
          <w:ins w:id="7" w:author="Windows User" w:date="2021-01-25T08:51:00Z"/>
          <w:b/>
          <w:bCs/>
        </w:rPr>
      </w:pPr>
      <w:ins w:id="8" w:author="Windows User" w:date="2021-01-31T15:24:00Z">
        <w:r w:rsidRPr="008E31E3">
          <w:rPr>
            <w:b/>
            <w:rPrChange w:id="9" w:author="Windows User" w:date="2021-01-31T15:25:00Z">
              <w:rPr/>
            </w:rPrChange>
          </w:rPr>
          <w:t>TUGAS AKHIR</w:t>
        </w:r>
      </w:ins>
    </w:p>
    <w:p w14:paraId="3E1D3ABB" w14:textId="419EB06D" w:rsidR="00C574BC" w:rsidDel="008E31E3" w:rsidRDefault="00C574BC" w:rsidP="00C574BC">
      <w:pPr>
        <w:jc w:val="center"/>
        <w:rPr>
          <w:del w:id="10" w:author="Windows User" w:date="2021-01-25T08:51:00Z"/>
          <w:b/>
          <w:bCs/>
        </w:rPr>
      </w:pPr>
      <w:del w:id="11" w:author="Windows User" w:date="2021-01-25T08:51:00Z">
        <w:r w:rsidRPr="00A214BF" w:rsidDel="008E31E3">
          <w:rPr>
            <w:b/>
            <w:bCs/>
          </w:rPr>
          <w:delText>DIAJUKAN SEBAGAI SALAH SATU SYARAT UNTUK MENYUSUN</w:delText>
        </w:r>
      </w:del>
    </w:p>
    <w:p w14:paraId="0262F3F3" w14:textId="4568324F" w:rsidR="00C574BC" w:rsidRPr="00A214BF" w:rsidDel="008E31E3" w:rsidRDefault="00C574BC" w:rsidP="00C574BC">
      <w:pPr>
        <w:jc w:val="center"/>
        <w:rPr>
          <w:del w:id="12" w:author="Windows User" w:date="2021-01-25T08:51:00Z"/>
          <w:b/>
          <w:bCs/>
        </w:rPr>
      </w:pPr>
      <w:del w:id="13" w:author="Windows User" w:date="2021-01-25T08:51:00Z">
        <w:r w:rsidRPr="00A214BF" w:rsidDel="008E31E3">
          <w:rPr>
            <w:b/>
            <w:bCs/>
          </w:rPr>
          <w:delText>TUGAS AKHIR PROGRAM STUDI S1-SISTEM INFORMASI</w:delText>
        </w:r>
      </w:del>
    </w:p>
    <w:p w14:paraId="293566DA" w14:textId="77777777" w:rsidR="00C574BC" w:rsidRDefault="00C574BC" w:rsidP="00C574BC">
      <w:pPr>
        <w:rPr>
          <w:b/>
          <w:bCs/>
        </w:rPr>
      </w:pPr>
    </w:p>
    <w:p w14:paraId="00B78E2C" w14:textId="77777777" w:rsidR="00C574BC" w:rsidRDefault="00C574BC" w:rsidP="00C574BC">
      <w:pPr>
        <w:rPr>
          <w:b/>
          <w:bCs/>
        </w:rPr>
      </w:pPr>
    </w:p>
    <w:p w14:paraId="1CD5D15A" w14:textId="77777777" w:rsidR="00C574BC" w:rsidRDefault="00C574BC" w:rsidP="00C574BC">
      <w:pPr>
        <w:jc w:val="center"/>
        <w:rPr>
          <w:b/>
          <w:bCs/>
        </w:rPr>
      </w:pPr>
      <w:r>
        <w:rPr>
          <w:b/>
          <w:bCs/>
          <w:noProof/>
        </w:rPr>
        <w:drawing>
          <wp:inline distT="0" distB="0" distL="0" distR="0" wp14:anchorId="046A329D" wp14:editId="78FE3A12">
            <wp:extent cx="1644650" cy="205349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8701" cy="2071034"/>
                    </a:xfrm>
                    <a:prstGeom prst="rect">
                      <a:avLst/>
                    </a:prstGeom>
                    <a:noFill/>
                    <a:ln>
                      <a:noFill/>
                    </a:ln>
                  </pic:spPr>
                </pic:pic>
              </a:graphicData>
            </a:graphic>
          </wp:inline>
        </w:drawing>
      </w:r>
    </w:p>
    <w:p w14:paraId="51CD3958" w14:textId="77777777" w:rsidR="00C574BC" w:rsidDel="008E31E3" w:rsidRDefault="00C574BC" w:rsidP="00C574BC">
      <w:pPr>
        <w:jc w:val="center"/>
        <w:rPr>
          <w:del w:id="14" w:author="Windows User" w:date="2021-01-25T08:52:00Z"/>
          <w:b/>
          <w:bCs/>
        </w:rPr>
      </w:pPr>
    </w:p>
    <w:p w14:paraId="20AD5B4C" w14:textId="5EB8DE26" w:rsidR="008E31E3" w:rsidRPr="008577F4" w:rsidRDefault="008E31E3" w:rsidP="00C574BC">
      <w:pPr>
        <w:rPr>
          <w:b/>
          <w:bCs/>
        </w:rPr>
      </w:pPr>
    </w:p>
    <w:p w14:paraId="1762B36D" w14:textId="77777777" w:rsidR="00C574BC" w:rsidRPr="00A214BF" w:rsidRDefault="00C574BC" w:rsidP="00C574BC">
      <w:pPr>
        <w:jc w:val="center"/>
        <w:rPr>
          <w:b/>
          <w:bCs/>
        </w:rPr>
      </w:pPr>
      <w:r w:rsidRPr="00A214BF">
        <w:rPr>
          <w:b/>
          <w:bCs/>
        </w:rPr>
        <w:t>Oleh:</w:t>
      </w:r>
    </w:p>
    <w:p w14:paraId="408A07FB" w14:textId="77777777" w:rsidR="00C574BC" w:rsidRPr="00A214BF" w:rsidRDefault="00C574BC" w:rsidP="00C574BC">
      <w:pPr>
        <w:jc w:val="center"/>
        <w:rPr>
          <w:b/>
          <w:bCs/>
        </w:rPr>
      </w:pPr>
    </w:p>
    <w:p w14:paraId="0A61088C" w14:textId="511446F7" w:rsidR="00C574BC" w:rsidRPr="00A214BF" w:rsidRDefault="00C574BC" w:rsidP="00C574BC">
      <w:pPr>
        <w:jc w:val="center"/>
        <w:rPr>
          <w:b/>
          <w:bCs/>
        </w:rPr>
      </w:pPr>
      <w:r w:rsidRPr="00A214BF">
        <w:rPr>
          <w:b/>
          <w:bCs/>
        </w:rPr>
        <w:t>I</w:t>
      </w:r>
      <w:r>
        <w:rPr>
          <w:b/>
          <w:bCs/>
        </w:rPr>
        <w:t xml:space="preserve"> PUTU ADI PUTRA </w:t>
      </w:r>
      <w:r w:rsidRPr="00A214BF">
        <w:rPr>
          <w:b/>
          <w:bCs/>
        </w:rPr>
        <w:t>(170030</w:t>
      </w:r>
      <w:r>
        <w:rPr>
          <w:b/>
          <w:bCs/>
        </w:rPr>
        <w:t>187</w:t>
      </w:r>
      <w:r w:rsidRPr="00A214BF">
        <w:rPr>
          <w:b/>
          <w:bCs/>
        </w:rPr>
        <w:t>)</w:t>
      </w:r>
    </w:p>
    <w:p w14:paraId="4791869A" w14:textId="77777777" w:rsidR="00C574BC" w:rsidRDefault="00C574BC" w:rsidP="00C574BC">
      <w:pPr>
        <w:rPr>
          <w:b/>
          <w:bCs/>
        </w:rPr>
      </w:pPr>
    </w:p>
    <w:p w14:paraId="34E58E13" w14:textId="530D52AA" w:rsidR="00C574BC" w:rsidRDefault="00C574BC" w:rsidP="00C574BC">
      <w:pPr>
        <w:rPr>
          <w:ins w:id="15" w:author="Windows User" w:date="2021-01-31T15:22:00Z"/>
          <w:b/>
          <w:bCs/>
        </w:rPr>
      </w:pPr>
    </w:p>
    <w:p w14:paraId="41292A7C" w14:textId="634FB202" w:rsidR="008E31E3" w:rsidRDefault="008E31E3" w:rsidP="00C574BC">
      <w:pPr>
        <w:rPr>
          <w:ins w:id="16" w:author="Windows User" w:date="2021-01-31T15:22:00Z"/>
          <w:b/>
          <w:bCs/>
        </w:rPr>
      </w:pPr>
    </w:p>
    <w:p w14:paraId="036CE433" w14:textId="391762A0" w:rsidR="008E31E3" w:rsidRDefault="008E31E3" w:rsidP="00C574BC">
      <w:pPr>
        <w:rPr>
          <w:ins w:id="17" w:author="Windows User" w:date="2021-01-31T15:22:00Z"/>
          <w:b/>
          <w:bCs/>
        </w:rPr>
      </w:pPr>
    </w:p>
    <w:p w14:paraId="512F692B" w14:textId="22E276AE" w:rsidR="008E31E3" w:rsidRDefault="008E31E3" w:rsidP="00C574BC">
      <w:pPr>
        <w:rPr>
          <w:ins w:id="18" w:author="Windows User" w:date="2021-01-31T15:22:00Z"/>
          <w:b/>
          <w:bCs/>
        </w:rPr>
      </w:pPr>
    </w:p>
    <w:p w14:paraId="64EFC5CE" w14:textId="76AA9DD3" w:rsidR="008E31E3" w:rsidRDefault="008E31E3" w:rsidP="00C574BC">
      <w:pPr>
        <w:rPr>
          <w:ins w:id="19" w:author="Windows User" w:date="2021-01-31T15:22:00Z"/>
          <w:b/>
          <w:bCs/>
        </w:rPr>
      </w:pPr>
    </w:p>
    <w:p w14:paraId="0A75968D" w14:textId="0BCAF14D" w:rsidR="008E31E3" w:rsidRDefault="008E31E3" w:rsidP="00C574BC">
      <w:pPr>
        <w:rPr>
          <w:ins w:id="20" w:author="Windows User" w:date="2021-01-31T15:22:00Z"/>
          <w:b/>
          <w:bCs/>
        </w:rPr>
      </w:pPr>
    </w:p>
    <w:p w14:paraId="295F76EE" w14:textId="5810FACE" w:rsidR="008E31E3" w:rsidRDefault="008E31E3" w:rsidP="00C574BC">
      <w:pPr>
        <w:rPr>
          <w:b/>
          <w:bCs/>
        </w:rPr>
      </w:pPr>
    </w:p>
    <w:p w14:paraId="6588375B" w14:textId="77777777" w:rsidR="00C574BC" w:rsidRDefault="00C574BC" w:rsidP="00C574BC">
      <w:pPr>
        <w:rPr>
          <w:b/>
          <w:bCs/>
        </w:rPr>
      </w:pPr>
    </w:p>
    <w:p w14:paraId="35C090B3" w14:textId="77777777" w:rsidR="00C574BC" w:rsidRPr="008577F4" w:rsidRDefault="00C574BC" w:rsidP="00C574BC">
      <w:pPr>
        <w:rPr>
          <w:b/>
          <w:bCs/>
        </w:rPr>
      </w:pPr>
    </w:p>
    <w:p w14:paraId="377BF96C" w14:textId="77777777" w:rsidR="00C574BC" w:rsidRPr="008577F4" w:rsidRDefault="00C574BC" w:rsidP="00C574BC">
      <w:pPr>
        <w:jc w:val="center"/>
        <w:rPr>
          <w:b/>
          <w:bCs/>
          <w:sz w:val="28"/>
          <w:szCs w:val="28"/>
        </w:rPr>
      </w:pPr>
      <w:r w:rsidRPr="008577F4">
        <w:rPr>
          <w:b/>
          <w:bCs/>
          <w:sz w:val="28"/>
          <w:szCs w:val="28"/>
        </w:rPr>
        <w:t>INSTITUT TEKNOLOGI DAN BISNIS</w:t>
      </w:r>
    </w:p>
    <w:p w14:paraId="2A1C6845" w14:textId="77777777" w:rsidR="00C574BC" w:rsidRPr="008577F4" w:rsidRDefault="00C574BC" w:rsidP="00C574BC">
      <w:pPr>
        <w:jc w:val="center"/>
        <w:rPr>
          <w:b/>
          <w:bCs/>
          <w:sz w:val="28"/>
          <w:szCs w:val="28"/>
        </w:rPr>
      </w:pPr>
      <w:r w:rsidRPr="008577F4">
        <w:rPr>
          <w:b/>
          <w:bCs/>
          <w:sz w:val="28"/>
          <w:szCs w:val="28"/>
        </w:rPr>
        <w:t>(ITB) STIKOM BALI</w:t>
      </w:r>
    </w:p>
    <w:p w14:paraId="167F9D17" w14:textId="62316663" w:rsidR="008E31E3" w:rsidRDefault="00C574BC" w:rsidP="007D5D9E">
      <w:pPr>
        <w:jc w:val="center"/>
        <w:rPr>
          <w:ins w:id="21" w:author="Windows User" w:date="2021-01-31T15:22:00Z"/>
          <w:b/>
          <w:bCs/>
          <w:sz w:val="28"/>
          <w:szCs w:val="28"/>
        </w:rPr>
      </w:pPr>
      <w:r w:rsidRPr="008577F4">
        <w:rPr>
          <w:b/>
          <w:bCs/>
          <w:sz w:val="28"/>
          <w:szCs w:val="28"/>
        </w:rPr>
        <w:t>202</w:t>
      </w:r>
      <w:r w:rsidR="008F1DCC">
        <w:rPr>
          <w:b/>
          <w:bCs/>
          <w:sz w:val="28"/>
          <w:szCs w:val="28"/>
        </w:rPr>
        <w:t>2</w:t>
      </w:r>
      <w:del w:id="22" w:author="Windows User" w:date="2021-06-02T15:59:00Z">
        <w:r w:rsidRPr="008577F4" w:rsidDel="0073132F">
          <w:rPr>
            <w:b/>
            <w:bCs/>
            <w:sz w:val="28"/>
            <w:szCs w:val="28"/>
          </w:rPr>
          <w:delText>0</w:delText>
        </w:r>
      </w:del>
      <w:bookmarkStart w:id="23" w:name="_Toc56505985"/>
    </w:p>
    <w:p w14:paraId="696E21FE" w14:textId="62316663" w:rsidR="008E31E3" w:rsidRDefault="008E31E3">
      <w:pPr>
        <w:spacing w:after="160" w:line="259" w:lineRule="auto"/>
        <w:rPr>
          <w:ins w:id="24" w:author="Windows User" w:date="2021-01-31T15:22:00Z"/>
          <w:b/>
          <w:bCs/>
          <w:sz w:val="28"/>
          <w:szCs w:val="28"/>
        </w:rPr>
      </w:pPr>
      <w:ins w:id="25" w:author="Windows User" w:date="2021-01-31T15:22:00Z">
        <w:r>
          <w:rPr>
            <w:b/>
            <w:bCs/>
            <w:sz w:val="28"/>
            <w:szCs w:val="28"/>
          </w:rPr>
          <w:lastRenderedPageBreak/>
          <w:br w:type="page"/>
        </w:r>
      </w:ins>
    </w:p>
    <w:p w14:paraId="33536405" w14:textId="344B1419" w:rsidR="007D5D9E" w:rsidRDefault="007D5D9E">
      <w:pPr>
        <w:rPr>
          <w:b/>
          <w:bCs/>
          <w:sz w:val="28"/>
          <w:szCs w:val="28"/>
        </w:rPr>
        <w:sectPr w:rsidR="007D5D9E" w:rsidSect="00C00AD7">
          <w:headerReference w:type="even" r:id="rId9"/>
          <w:footerReference w:type="even" r:id="rId10"/>
          <w:footerReference w:type="default" r:id="rId11"/>
          <w:headerReference w:type="first" r:id="rId12"/>
          <w:footerReference w:type="first" r:id="rId13"/>
          <w:pgSz w:w="11906" w:h="16838" w:code="9"/>
          <w:pgMar w:top="1701" w:right="1701" w:bottom="1701" w:left="1701" w:header="709" w:footer="709" w:gutter="0"/>
          <w:pgNumType w:fmt="lowerRoman" w:start="1"/>
          <w:cols w:space="708"/>
          <w:docGrid w:linePitch="360"/>
        </w:sectPr>
        <w:pPrChange w:id="27" w:author="Windows User" w:date="2021-01-31T15:25:00Z">
          <w:pPr>
            <w:jc w:val="center"/>
          </w:pPr>
        </w:pPrChange>
      </w:pPr>
    </w:p>
    <w:p w14:paraId="2E99F7C7" w14:textId="77777777" w:rsidR="008E31E3" w:rsidRPr="00F23CF6" w:rsidRDefault="008E31E3" w:rsidP="008E31E3">
      <w:pPr>
        <w:jc w:val="center"/>
        <w:rPr>
          <w:ins w:id="28" w:author="Windows User" w:date="2021-01-31T15:23:00Z"/>
          <w:b/>
          <w:bCs/>
          <w:sz w:val="28"/>
          <w:szCs w:val="28"/>
        </w:rPr>
      </w:pPr>
      <w:ins w:id="29" w:author="Windows User" w:date="2021-01-31T15:23:00Z">
        <w:r>
          <w:rPr>
            <w:b/>
            <w:bCs/>
            <w:iCs/>
            <w:sz w:val="28"/>
            <w:szCs w:val="28"/>
          </w:rPr>
          <w:lastRenderedPageBreak/>
          <w:t>SISTEM INFORMASI E-LEARNING DI SMK TI BALI GLOBAL KARANGASEM BERBASIS WEBSITE MENGGUNAKAN FRAMEWORK LARAVEL</w:t>
        </w:r>
      </w:ins>
    </w:p>
    <w:p w14:paraId="63C35F30" w14:textId="77777777" w:rsidR="008E31E3" w:rsidRPr="008577F4" w:rsidRDefault="008E31E3" w:rsidP="008E31E3">
      <w:pPr>
        <w:jc w:val="right"/>
        <w:rPr>
          <w:ins w:id="30" w:author="Windows User" w:date="2021-01-31T15:23:00Z"/>
          <w:b/>
          <w:bCs/>
          <w:sz w:val="28"/>
          <w:szCs w:val="28"/>
        </w:rPr>
      </w:pPr>
    </w:p>
    <w:p w14:paraId="5927A2BB" w14:textId="77777777" w:rsidR="008E31E3" w:rsidRPr="008E31E3" w:rsidRDefault="008E31E3" w:rsidP="008E31E3">
      <w:pPr>
        <w:jc w:val="center"/>
        <w:rPr>
          <w:ins w:id="31" w:author="Windows User" w:date="2021-01-31T15:23:00Z"/>
          <w:b/>
          <w:bCs/>
        </w:rPr>
      </w:pPr>
    </w:p>
    <w:p w14:paraId="609AC828" w14:textId="650D6532" w:rsidR="008E31E3" w:rsidRPr="008E31E3" w:rsidRDefault="008E31E3" w:rsidP="008E31E3">
      <w:pPr>
        <w:jc w:val="center"/>
        <w:rPr>
          <w:ins w:id="32" w:author="Windows User" w:date="2021-01-31T15:23:00Z"/>
          <w:b/>
          <w:bCs/>
        </w:rPr>
      </w:pPr>
      <w:ins w:id="33" w:author="Windows User" w:date="2021-01-31T15:26:00Z">
        <w:r w:rsidRPr="008E31E3">
          <w:rPr>
            <w:b/>
            <w:rPrChange w:id="34" w:author="Windows User" w:date="2021-01-31T15:26:00Z">
              <w:rPr/>
            </w:rPrChange>
          </w:rPr>
          <w:t>DIAJUKAN SEBAGAI SALAH SATU SYARAT UNTUK MENCAPAI GELAR SARJANA PROGRAM STUDI S1 – SISTEM INFORMASI</w:t>
        </w:r>
      </w:ins>
    </w:p>
    <w:p w14:paraId="2CFD99C6" w14:textId="77777777" w:rsidR="008E31E3" w:rsidRDefault="008E31E3" w:rsidP="008E31E3">
      <w:pPr>
        <w:rPr>
          <w:ins w:id="35" w:author="Windows User" w:date="2021-01-31T15:23:00Z"/>
          <w:b/>
          <w:bCs/>
        </w:rPr>
      </w:pPr>
    </w:p>
    <w:p w14:paraId="18010258" w14:textId="77777777" w:rsidR="008E31E3" w:rsidRDefault="008E31E3" w:rsidP="008E31E3">
      <w:pPr>
        <w:rPr>
          <w:ins w:id="36" w:author="Windows User" w:date="2021-01-31T15:23:00Z"/>
          <w:b/>
          <w:bCs/>
        </w:rPr>
      </w:pPr>
    </w:p>
    <w:p w14:paraId="79C3B365" w14:textId="77777777" w:rsidR="008E31E3" w:rsidRDefault="008E31E3" w:rsidP="008E31E3">
      <w:pPr>
        <w:jc w:val="center"/>
        <w:rPr>
          <w:ins w:id="37" w:author="Windows User" w:date="2021-01-31T15:23:00Z"/>
          <w:b/>
          <w:bCs/>
        </w:rPr>
      </w:pPr>
      <w:ins w:id="38" w:author="Windows User" w:date="2021-01-31T15:23:00Z">
        <w:r>
          <w:rPr>
            <w:b/>
            <w:bCs/>
            <w:noProof/>
          </w:rPr>
          <w:drawing>
            <wp:inline distT="0" distB="0" distL="0" distR="0" wp14:anchorId="7F4444AF" wp14:editId="790BEB00">
              <wp:extent cx="1644650" cy="205349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8701" cy="2071034"/>
                      </a:xfrm>
                      <a:prstGeom prst="rect">
                        <a:avLst/>
                      </a:prstGeom>
                      <a:noFill/>
                      <a:ln>
                        <a:noFill/>
                      </a:ln>
                    </pic:spPr>
                  </pic:pic>
                </a:graphicData>
              </a:graphic>
            </wp:inline>
          </w:drawing>
        </w:r>
      </w:ins>
    </w:p>
    <w:p w14:paraId="63C62A31" w14:textId="77777777" w:rsidR="008E31E3" w:rsidRPr="008577F4" w:rsidRDefault="008E31E3" w:rsidP="008E31E3">
      <w:pPr>
        <w:rPr>
          <w:ins w:id="39" w:author="Windows User" w:date="2021-01-31T15:23:00Z"/>
          <w:b/>
          <w:bCs/>
        </w:rPr>
      </w:pPr>
    </w:p>
    <w:p w14:paraId="444D876C" w14:textId="77777777" w:rsidR="008E31E3" w:rsidRPr="00A214BF" w:rsidRDefault="008E31E3" w:rsidP="008E31E3">
      <w:pPr>
        <w:jc w:val="center"/>
        <w:rPr>
          <w:ins w:id="40" w:author="Windows User" w:date="2021-01-31T15:23:00Z"/>
          <w:b/>
          <w:bCs/>
        </w:rPr>
      </w:pPr>
      <w:ins w:id="41" w:author="Windows User" w:date="2021-01-31T15:23:00Z">
        <w:r w:rsidRPr="00A214BF">
          <w:rPr>
            <w:b/>
            <w:bCs/>
          </w:rPr>
          <w:t>Oleh:</w:t>
        </w:r>
      </w:ins>
    </w:p>
    <w:p w14:paraId="6D510A1B" w14:textId="77777777" w:rsidR="008E31E3" w:rsidRPr="00A214BF" w:rsidRDefault="008E31E3" w:rsidP="008E31E3">
      <w:pPr>
        <w:jc w:val="center"/>
        <w:rPr>
          <w:ins w:id="42" w:author="Windows User" w:date="2021-01-31T15:23:00Z"/>
          <w:b/>
          <w:bCs/>
        </w:rPr>
      </w:pPr>
    </w:p>
    <w:p w14:paraId="58FD9FC6" w14:textId="77777777" w:rsidR="008E31E3" w:rsidRPr="00A214BF" w:rsidRDefault="008E31E3" w:rsidP="008E31E3">
      <w:pPr>
        <w:jc w:val="center"/>
        <w:rPr>
          <w:ins w:id="43" w:author="Windows User" w:date="2021-01-31T15:23:00Z"/>
          <w:b/>
          <w:bCs/>
        </w:rPr>
      </w:pPr>
      <w:ins w:id="44" w:author="Windows User" w:date="2021-01-31T15:23:00Z">
        <w:r w:rsidRPr="00A214BF">
          <w:rPr>
            <w:b/>
            <w:bCs/>
          </w:rPr>
          <w:t>I</w:t>
        </w:r>
        <w:r>
          <w:rPr>
            <w:b/>
            <w:bCs/>
          </w:rPr>
          <w:t xml:space="preserve"> PUTU ADI PUTRA </w:t>
        </w:r>
        <w:r w:rsidRPr="00A214BF">
          <w:rPr>
            <w:b/>
            <w:bCs/>
          </w:rPr>
          <w:t>(170030</w:t>
        </w:r>
        <w:r>
          <w:rPr>
            <w:b/>
            <w:bCs/>
          </w:rPr>
          <w:t>187</w:t>
        </w:r>
        <w:r w:rsidRPr="00A214BF">
          <w:rPr>
            <w:b/>
            <w:bCs/>
          </w:rPr>
          <w:t>)</w:t>
        </w:r>
      </w:ins>
    </w:p>
    <w:p w14:paraId="14E75369" w14:textId="77777777" w:rsidR="008E31E3" w:rsidRDefault="008E31E3" w:rsidP="008E31E3">
      <w:pPr>
        <w:rPr>
          <w:ins w:id="45" w:author="Windows User" w:date="2021-01-31T15:23:00Z"/>
          <w:b/>
          <w:bCs/>
        </w:rPr>
      </w:pPr>
    </w:p>
    <w:p w14:paraId="0977ACE1" w14:textId="77777777" w:rsidR="008E31E3" w:rsidRDefault="008E31E3" w:rsidP="008E31E3">
      <w:pPr>
        <w:rPr>
          <w:ins w:id="46" w:author="Windows User" w:date="2021-01-31T15:23:00Z"/>
          <w:b/>
          <w:bCs/>
        </w:rPr>
      </w:pPr>
    </w:p>
    <w:p w14:paraId="4F2FDD06" w14:textId="77777777" w:rsidR="008E31E3" w:rsidRDefault="008E31E3" w:rsidP="008E31E3">
      <w:pPr>
        <w:rPr>
          <w:ins w:id="47" w:author="Windows User" w:date="2021-01-31T15:23:00Z"/>
          <w:b/>
          <w:bCs/>
        </w:rPr>
      </w:pPr>
    </w:p>
    <w:p w14:paraId="7A3F0C3D" w14:textId="77777777" w:rsidR="008E31E3" w:rsidRDefault="008E31E3" w:rsidP="008E31E3">
      <w:pPr>
        <w:rPr>
          <w:ins w:id="48" w:author="Windows User" w:date="2021-01-31T15:23:00Z"/>
          <w:b/>
          <w:bCs/>
        </w:rPr>
      </w:pPr>
    </w:p>
    <w:p w14:paraId="5FC570ED" w14:textId="77777777" w:rsidR="008E31E3" w:rsidRDefault="008E31E3" w:rsidP="008E31E3">
      <w:pPr>
        <w:rPr>
          <w:ins w:id="49" w:author="Windows User" w:date="2021-01-31T15:23:00Z"/>
          <w:b/>
          <w:bCs/>
        </w:rPr>
      </w:pPr>
    </w:p>
    <w:p w14:paraId="348A1C2D" w14:textId="77777777" w:rsidR="008E31E3" w:rsidRDefault="008E31E3" w:rsidP="008E31E3">
      <w:pPr>
        <w:rPr>
          <w:ins w:id="50" w:author="Windows User" w:date="2021-01-31T15:23:00Z"/>
          <w:b/>
          <w:bCs/>
        </w:rPr>
      </w:pPr>
    </w:p>
    <w:p w14:paraId="70D64589" w14:textId="5106D6AD" w:rsidR="008E31E3" w:rsidRDefault="008E31E3" w:rsidP="008E31E3">
      <w:pPr>
        <w:rPr>
          <w:ins w:id="51" w:author="Windows User" w:date="2021-01-31T15:23:00Z"/>
          <w:b/>
          <w:bCs/>
        </w:rPr>
      </w:pPr>
    </w:p>
    <w:p w14:paraId="673687D0" w14:textId="77777777" w:rsidR="008E31E3" w:rsidRDefault="008E31E3" w:rsidP="008E31E3">
      <w:pPr>
        <w:rPr>
          <w:ins w:id="52" w:author="Windows User" w:date="2021-01-31T15:23:00Z"/>
          <w:b/>
          <w:bCs/>
        </w:rPr>
      </w:pPr>
    </w:p>
    <w:p w14:paraId="320517E5" w14:textId="77777777" w:rsidR="008E31E3" w:rsidRPr="008577F4" w:rsidRDefault="008E31E3" w:rsidP="008E31E3">
      <w:pPr>
        <w:rPr>
          <w:ins w:id="53" w:author="Windows User" w:date="2021-01-31T15:23:00Z"/>
          <w:b/>
          <w:bCs/>
        </w:rPr>
      </w:pPr>
    </w:p>
    <w:p w14:paraId="08728429" w14:textId="77777777" w:rsidR="008E31E3" w:rsidRPr="008577F4" w:rsidRDefault="008E31E3" w:rsidP="008E31E3">
      <w:pPr>
        <w:jc w:val="center"/>
        <w:rPr>
          <w:ins w:id="54" w:author="Windows User" w:date="2021-01-31T15:23:00Z"/>
          <w:b/>
          <w:bCs/>
          <w:sz w:val="28"/>
          <w:szCs w:val="28"/>
        </w:rPr>
      </w:pPr>
      <w:ins w:id="55" w:author="Windows User" w:date="2021-01-31T15:23:00Z">
        <w:r w:rsidRPr="008577F4">
          <w:rPr>
            <w:b/>
            <w:bCs/>
            <w:sz w:val="28"/>
            <w:szCs w:val="28"/>
          </w:rPr>
          <w:t>INSTITUT TEKNOLOGI DAN BISNIS</w:t>
        </w:r>
      </w:ins>
    </w:p>
    <w:p w14:paraId="2C44D5D0" w14:textId="77777777" w:rsidR="008E31E3" w:rsidRPr="008577F4" w:rsidRDefault="008E31E3" w:rsidP="008E31E3">
      <w:pPr>
        <w:jc w:val="center"/>
        <w:rPr>
          <w:ins w:id="56" w:author="Windows User" w:date="2021-01-31T15:23:00Z"/>
          <w:b/>
          <w:bCs/>
          <w:sz w:val="28"/>
          <w:szCs w:val="28"/>
        </w:rPr>
      </w:pPr>
      <w:ins w:id="57" w:author="Windows User" w:date="2021-01-31T15:23:00Z">
        <w:r w:rsidRPr="008577F4">
          <w:rPr>
            <w:b/>
            <w:bCs/>
            <w:sz w:val="28"/>
            <w:szCs w:val="28"/>
          </w:rPr>
          <w:t>(ITB) STIKOM BALI</w:t>
        </w:r>
      </w:ins>
    </w:p>
    <w:p w14:paraId="67CB59E3" w14:textId="3BDE7801" w:rsidR="008E31E3" w:rsidRDefault="00D46CAE" w:rsidP="008E31E3">
      <w:pPr>
        <w:jc w:val="center"/>
        <w:rPr>
          <w:ins w:id="58" w:author="Windows User" w:date="2021-01-31T15:27:00Z"/>
          <w:b/>
          <w:bCs/>
          <w:sz w:val="28"/>
          <w:szCs w:val="28"/>
        </w:rPr>
      </w:pPr>
      <w:ins w:id="59" w:author="Windows User" w:date="2021-01-31T15:23:00Z">
        <w:r>
          <w:rPr>
            <w:b/>
            <w:bCs/>
            <w:sz w:val="28"/>
            <w:szCs w:val="28"/>
          </w:rPr>
          <w:t>202</w:t>
        </w:r>
      </w:ins>
      <w:r w:rsidR="008F1DCC">
        <w:rPr>
          <w:b/>
          <w:bCs/>
          <w:sz w:val="28"/>
          <w:szCs w:val="28"/>
        </w:rPr>
        <w:t>2</w:t>
      </w:r>
    </w:p>
    <w:p w14:paraId="7DE68F08" w14:textId="4CFA9F05" w:rsidR="00C574BC" w:rsidRPr="007D5D9E" w:rsidDel="008E31E3" w:rsidRDefault="00C574BC" w:rsidP="007D5D9E">
      <w:pPr>
        <w:pStyle w:val="Heading1"/>
        <w:rPr>
          <w:del w:id="60" w:author="Windows User" w:date="2021-01-31T15:23:00Z"/>
          <w:bCs/>
          <w:szCs w:val="28"/>
        </w:rPr>
      </w:pPr>
      <w:del w:id="61" w:author="Windows User" w:date="2021-01-31T15:23:00Z">
        <w:r w:rsidRPr="004924AC" w:rsidDel="008E31E3">
          <w:lastRenderedPageBreak/>
          <w:delText>PE</w:delText>
        </w:r>
      </w:del>
      <w:del w:id="62" w:author="Windows User" w:date="2020-12-14T18:55:00Z">
        <w:r w:rsidRPr="004924AC" w:rsidDel="00A54EAB">
          <w:delText>RSETUJUAN</w:delText>
        </w:r>
      </w:del>
      <w:del w:id="63" w:author="Windows User" w:date="2021-01-31T15:23:00Z">
        <w:r w:rsidDel="008E31E3">
          <w:br w:type="textWrapping" w:clear="all"/>
        </w:r>
        <w:r w:rsidRPr="004924AC" w:rsidDel="008E31E3">
          <w:delText>UJIAN PROPOSAL TUGAS AKHIR</w:delText>
        </w:r>
        <w:bookmarkEnd w:id="23"/>
      </w:del>
    </w:p>
    <w:p w14:paraId="110A315A" w14:textId="62FB048C" w:rsidR="00C574BC" w:rsidRPr="004924AC" w:rsidDel="008E31E3" w:rsidRDefault="00C574BC" w:rsidP="00C574BC">
      <w:pPr>
        <w:jc w:val="center"/>
        <w:rPr>
          <w:del w:id="64" w:author="Windows User" w:date="2021-01-31T15:23:00Z"/>
          <w:b/>
          <w:bCs/>
          <w:sz w:val="28"/>
          <w:szCs w:val="28"/>
        </w:rPr>
      </w:pPr>
    </w:p>
    <w:p w14:paraId="4F13FE85" w14:textId="136D4A83" w:rsidR="00C574BC" w:rsidDel="008E31E3" w:rsidRDefault="00C574BC" w:rsidP="00C574BC">
      <w:pPr>
        <w:jc w:val="center"/>
        <w:rPr>
          <w:del w:id="65" w:author="Windows User" w:date="2021-01-31T15:23:00Z"/>
          <w:b/>
          <w:bCs/>
          <w:iCs/>
          <w:sz w:val="28"/>
          <w:szCs w:val="28"/>
        </w:rPr>
      </w:pPr>
      <w:del w:id="66" w:author="Windows User" w:date="2021-01-31T15:23:00Z">
        <w:r w:rsidDel="008E31E3">
          <w:rPr>
            <w:b/>
            <w:bCs/>
            <w:iCs/>
            <w:sz w:val="28"/>
            <w:szCs w:val="28"/>
          </w:rPr>
          <w:delText xml:space="preserve">SISTEM INFORMASI </w:delText>
        </w:r>
      </w:del>
      <w:del w:id="67" w:author="Windows User" w:date="2020-12-14T19:05:00Z">
        <w:r w:rsidDel="00880625">
          <w:rPr>
            <w:b/>
            <w:bCs/>
            <w:iCs/>
            <w:sz w:val="28"/>
            <w:szCs w:val="28"/>
          </w:rPr>
          <w:delText>E-LEARNING</w:delText>
        </w:r>
      </w:del>
      <w:del w:id="68" w:author="Windows User" w:date="2021-01-31T15:23:00Z">
        <w:r w:rsidDel="008E31E3">
          <w:rPr>
            <w:b/>
            <w:bCs/>
            <w:iCs/>
            <w:sz w:val="28"/>
            <w:szCs w:val="28"/>
          </w:rPr>
          <w:delText xml:space="preserve"> DI SMK TI BALI GLOBAL KARANGASEM BERBASIS WEBSITE MENGGUNAKAN FRAMEWORK LARAVEL</w:delText>
        </w:r>
      </w:del>
    </w:p>
    <w:p w14:paraId="4D181054" w14:textId="62D02CF3" w:rsidR="00C574BC" w:rsidRPr="00137505" w:rsidDel="008E31E3" w:rsidRDefault="00C574BC" w:rsidP="00C574BC">
      <w:pPr>
        <w:jc w:val="center"/>
        <w:rPr>
          <w:del w:id="69" w:author="Windows User" w:date="2021-01-31T15:23:00Z"/>
          <w:b/>
          <w:bCs/>
          <w:sz w:val="28"/>
          <w:szCs w:val="28"/>
        </w:rPr>
      </w:pPr>
    </w:p>
    <w:p w14:paraId="2F374274" w14:textId="67847EFB" w:rsidR="00C574BC" w:rsidRPr="00137505" w:rsidDel="008E31E3" w:rsidRDefault="00C574BC" w:rsidP="00C574BC">
      <w:pPr>
        <w:jc w:val="center"/>
        <w:rPr>
          <w:del w:id="70" w:author="Windows User" w:date="2021-01-31T15:23:00Z"/>
          <w:b/>
          <w:bCs/>
        </w:rPr>
      </w:pPr>
      <w:del w:id="71" w:author="Windows User" w:date="2021-01-31T15:23:00Z">
        <w:r w:rsidRPr="00137505" w:rsidDel="008E31E3">
          <w:rPr>
            <w:b/>
            <w:bCs/>
          </w:rPr>
          <w:delText>Oleh:</w:delText>
        </w:r>
      </w:del>
    </w:p>
    <w:p w14:paraId="75FD311B" w14:textId="1C5F8F69" w:rsidR="00C574BC" w:rsidRPr="00A214BF" w:rsidDel="008E31E3" w:rsidRDefault="00C574BC" w:rsidP="00C574BC">
      <w:pPr>
        <w:jc w:val="center"/>
        <w:rPr>
          <w:del w:id="72" w:author="Windows User" w:date="2021-01-31T15:23:00Z"/>
          <w:b/>
          <w:bCs/>
        </w:rPr>
      </w:pPr>
      <w:del w:id="73" w:author="Windows User" w:date="2021-01-31T15:23:00Z">
        <w:r w:rsidRPr="00A214BF" w:rsidDel="008E31E3">
          <w:rPr>
            <w:b/>
            <w:bCs/>
          </w:rPr>
          <w:delText>I</w:delText>
        </w:r>
        <w:r w:rsidDel="008E31E3">
          <w:rPr>
            <w:b/>
            <w:bCs/>
          </w:rPr>
          <w:delText xml:space="preserve"> PUTU ADI PUTRA</w:delText>
        </w:r>
        <w:r w:rsidRPr="00A214BF" w:rsidDel="008E31E3">
          <w:rPr>
            <w:b/>
            <w:bCs/>
          </w:rPr>
          <w:delText xml:space="preserve"> (170030</w:delText>
        </w:r>
        <w:r w:rsidDel="008E31E3">
          <w:rPr>
            <w:b/>
            <w:bCs/>
          </w:rPr>
          <w:delText>187</w:delText>
        </w:r>
        <w:r w:rsidRPr="00A214BF" w:rsidDel="008E31E3">
          <w:rPr>
            <w:b/>
            <w:bCs/>
          </w:rPr>
          <w:delText>)</w:delText>
        </w:r>
      </w:del>
    </w:p>
    <w:p w14:paraId="0D51D844" w14:textId="190D7BCD" w:rsidR="00C574BC" w:rsidDel="008E31E3" w:rsidRDefault="00C574BC" w:rsidP="00C574BC">
      <w:pPr>
        <w:jc w:val="center"/>
        <w:rPr>
          <w:del w:id="74" w:author="Windows User" w:date="2021-01-31T15:23:00Z"/>
          <w:b/>
          <w:bCs/>
        </w:rPr>
      </w:pPr>
    </w:p>
    <w:p w14:paraId="17E25B22" w14:textId="355313FB" w:rsidR="00C574BC" w:rsidDel="008E31E3" w:rsidRDefault="00C574BC" w:rsidP="00C574BC">
      <w:pPr>
        <w:jc w:val="center"/>
        <w:rPr>
          <w:del w:id="75" w:author="Windows User" w:date="2021-01-31T15:23:00Z"/>
          <w:b/>
          <w:bCs/>
        </w:rPr>
      </w:pPr>
    </w:p>
    <w:p w14:paraId="61CEE431" w14:textId="4F3259FA" w:rsidR="00C574BC" w:rsidDel="008E31E3" w:rsidRDefault="00C574BC" w:rsidP="00C574BC">
      <w:pPr>
        <w:jc w:val="center"/>
        <w:rPr>
          <w:del w:id="76" w:author="Windows User" w:date="2021-01-31T15:23:00Z"/>
          <w:b/>
          <w:bCs/>
        </w:rPr>
      </w:pPr>
    </w:p>
    <w:p w14:paraId="17B9EB31" w14:textId="77777777" w:rsidR="002E7D7D" w:rsidRDefault="002E7D7D" w:rsidP="001F7E38">
      <w:pPr>
        <w:pStyle w:val="Heading1"/>
        <w:tabs>
          <w:tab w:val="left" w:pos="2084"/>
          <w:tab w:val="center" w:pos="3968"/>
        </w:tabs>
        <w:jc w:val="left"/>
        <w:rPr>
          <w:b w:val="0"/>
          <w:bCs/>
        </w:rPr>
        <w:sectPr w:rsidR="002E7D7D" w:rsidSect="001F7E38">
          <w:headerReference w:type="even" r:id="rId14"/>
          <w:headerReference w:type="default" r:id="rId15"/>
          <w:footerReference w:type="even" r:id="rId16"/>
          <w:footerReference w:type="default" r:id="rId17"/>
          <w:headerReference w:type="first" r:id="rId18"/>
          <w:pgSz w:w="11906" w:h="16838" w:code="9"/>
          <w:pgMar w:top="1701" w:right="1701" w:bottom="1701" w:left="2268" w:header="709" w:footer="709" w:gutter="0"/>
          <w:pgNumType w:fmt="lowerRoman" w:start="1"/>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9" w:author="Windows User" w:date="2020-12-14T19:07: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390"/>
        <w:gridCol w:w="2018"/>
        <w:gridCol w:w="1519"/>
        <w:tblGridChange w:id="80">
          <w:tblGrid>
            <w:gridCol w:w="3976"/>
            <w:gridCol w:w="2441"/>
            <w:gridCol w:w="1520"/>
          </w:tblGrid>
        </w:tblGridChange>
      </w:tblGrid>
      <w:tr w:rsidR="00C574BC" w:rsidDel="008E31E3" w14:paraId="04187A43" w14:textId="15F46BAD" w:rsidTr="000063E9">
        <w:trPr>
          <w:del w:id="81" w:author="Windows User" w:date="2021-01-31T15:23:00Z"/>
        </w:trPr>
        <w:tc>
          <w:tcPr>
            <w:tcW w:w="4390" w:type="dxa"/>
            <w:tcPrChange w:id="82" w:author="Windows User" w:date="2020-12-14T19:07:00Z">
              <w:tcPr>
                <w:tcW w:w="4390" w:type="dxa"/>
              </w:tcPr>
            </w:tcPrChange>
          </w:tcPr>
          <w:p w14:paraId="59151885" w14:textId="5A9B6D38" w:rsidR="00C574BC" w:rsidDel="008E31E3" w:rsidRDefault="00C574BC" w:rsidP="005748BA">
            <w:pPr>
              <w:rPr>
                <w:del w:id="83" w:author="Windows User" w:date="2021-01-31T15:23:00Z"/>
                <w:b/>
                <w:bCs/>
              </w:rPr>
            </w:pPr>
            <w:del w:id="84" w:author="Windows User" w:date="2021-01-31T15:23:00Z">
              <w:r w:rsidDel="008E31E3">
                <w:rPr>
                  <w:b/>
                  <w:bCs/>
                </w:rPr>
                <w:delText>Dosen Pembimbing</w:delText>
              </w:r>
            </w:del>
          </w:p>
          <w:p w14:paraId="195A95AA" w14:textId="5076D6C4" w:rsidR="00C574BC" w:rsidDel="008E31E3" w:rsidRDefault="00C574BC" w:rsidP="005748BA">
            <w:pPr>
              <w:rPr>
                <w:del w:id="85" w:author="Windows User" w:date="2021-01-31T15:23:00Z"/>
                <w:b/>
                <w:bCs/>
              </w:rPr>
            </w:pPr>
          </w:p>
          <w:p w14:paraId="432C4B16" w14:textId="7A1A0DAB" w:rsidR="00C574BC" w:rsidDel="008E31E3" w:rsidRDefault="00C574BC" w:rsidP="005748BA">
            <w:pPr>
              <w:rPr>
                <w:del w:id="86" w:author="Windows User" w:date="2021-01-31T15:23:00Z"/>
                <w:b/>
                <w:bCs/>
              </w:rPr>
            </w:pPr>
          </w:p>
        </w:tc>
        <w:tc>
          <w:tcPr>
            <w:tcW w:w="2018" w:type="dxa"/>
            <w:tcPrChange w:id="87" w:author="Windows User" w:date="2020-12-14T19:07:00Z">
              <w:tcPr>
                <w:tcW w:w="2551" w:type="dxa"/>
              </w:tcPr>
            </w:tcPrChange>
          </w:tcPr>
          <w:p w14:paraId="15496AE7" w14:textId="7EE08E7D" w:rsidR="00C574BC" w:rsidDel="008E31E3" w:rsidRDefault="00C574BC" w:rsidP="005748BA">
            <w:pPr>
              <w:rPr>
                <w:del w:id="88" w:author="Windows User" w:date="2021-01-31T15:23:00Z"/>
                <w:b/>
                <w:bCs/>
              </w:rPr>
            </w:pPr>
            <w:del w:id="89" w:author="Windows User" w:date="2021-01-31T15:23:00Z">
              <w:r w:rsidDel="008E31E3">
                <w:rPr>
                  <w:b/>
                  <w:bCs/>
                </w:rPr>
                <w:delText>Tanda Tangan</w:delText>
              </w:r>
            </w:del>
          </w:p>
        </w:tc>
        <w:tc>
          <w:tcPr>
            <w:tcW w:w="1519" w:type="dxa"/>
            <w:tcPrChange w:id="90" w:author="Windows User" w:date="2020-12-14T19:07:00Z">
              <w:tcPr>
                <w:tcW w:w="1553" w:type="dxa"/>
              </w:tcPr>
            </w:tcPrChange>
          </w:tcPr>
          <w:p w14:paraId="3C96E693" w14:textId="028A7D45" w:rsidR="00C574BC" w:rsidDel="008E31E3" w:rsidRDefault="00C574BC" w:rsidP="005748BA">
            <w:pPr>
              <w:rPr>
                <w:del w:id="91" w:author="Windows User" w:date="2021-01-31T15:23:00Z"/>
                <w:b/>
                <w:bCs/>
              </w:rPr>
            </w:pPr>
            <w:del w:id="92" w:author="Windows User" w:date="2021-01-31T15:23:00Z">
              <w:r w:rsidDel="008E31E3">
                <w:rPr>
                  <w:b/>
                  <w:bCs/>
                </w:rPr>
                <w:delText>Tanggal</w:delText>
              </w:r>
            </w:del>
          </w:p>
        </w:tc>
      </w:tr>
      <w:tr w:rsidR="00C574BC" w:rsidRPr="00D76FB7" w:rsidDel="008E31E3" w14:paraId="4CBE5BD2" w14:textId="22A28A7F" w:rsidTr="000063E9">
        <w:trPr>
          <w:del w:id="93" w:author="Windows User" w:date="2021-01-31T15:23:00Z"/>
        </w:trPr>
        <w:tc>
          <w:tcPr>
            <w:tcW w:w="4390" w:type="dxa"/>
            <w:tcPrChange w:id="94" w:author="Windows User" w:date="2020-12-14T19:07:00Z">
              <w:tcPr>
                <w:tcW w:w="4390" w:type="dxa"/>
              </w:tcPr>
            </w:tcPrChange>
          </w:tcPr>
          <w:p w14:paraId="3A16FC2F" w14:textId="3129B6E2" w:rsidR="00C574BC" w:rsidRPr="00C574BC" w:rsidDel="008E31E3" w:rsidRDefault="00C574BC" w:rsidP="00C574BC">
            <w:pPr>
              <w:rPr>
                <w:del w:id="95" w:author="Windows User" w:date="2021-01-31T15:23:00Z"/>
              </w:rPr>
            </w:pPr>
            <w:del w:id="96" w:author="Windows User" w:date="2021-01-31T15:23:00Z">
              <w:r w:rsidDel="008E31E3">
                <w:delText>Nyoman Ayu Nila Dewi</w:delText>
              </w:r>
              <w:r w:rsidRPr="00C574BC" w:rsidDel="008E31E3">
                <w:delText>, S.Kom., M</w:delText>
              </w:r>
            </w:del>
            <w:ins w:id="97" w:author="Microsoft Office User" w:date="2020-12-07T08:01:00Z">
              <w:del w:id="98" w:author="Windows User" w:date="2021-01-31T15:23:00Z">
                <w:r w:rsidR="000B15FE" w:rsidDel="008E31E3">
                  <w:delText>.</w:delText>
                </w:r>
              </w:del>
            </w:ins>
            <w:del w:id="99" w:author="Windows User" w:date="2021-01-31T15:23:00Z">
              <w:r w:rsidRPr="00C574BC" w:rsidDel="008E31E3">
                <w:delText>T</w:delText>
              </w:r>
            </w:del>
            <w:ins w:id="100" w:author="Microsoft Office User" w:date="2020-12-07T08:01:00Z">
              <w:del w:id="101" w:author="Windows User" w:date="2021-01-31T15:23:00Z">
                <w:r w:rsidR="000B15FE" w:rsidDel="008E31E3">
                  <w:delText>.</w:delText>
                </w:r>
              </w:del>
            </w:ins>
          </w:p>
        </w:tc>
        <w:tc>
          <w:tcPr>
            <w:tcW w:w="2018" w:type="dxa"/>
            <w:tcPrChange w:id="102" w:author="Windows User" w:date="2020-12-14T19:07:00Z">
              <w:tcPr>
                <w:tcW w:w="2551" w:type="dxa"/>
              </w:tcPr>
            </w:tcPrChange>
          </w:tcPr>
          <w:p w14:paraId="1ED5787C" w14:textId="1A5FE57E" w:rsidR="00C574BC" w:rsidRPr="00D76FB7" w:rsidDel="008E31E3" w:rsidRDefault="00C574BC" w:rsidP="005748BA">
            <w:pPr>
              <w:rPr>
                <w:del w:id="103" w:author="Windows User" w:date="2021-01-31T15:23:00Z"/>
              </w:rPr>
            </w:pPr>
            <w:del w:id="104" w:author="Windows User" w:date="2021-01-31T15:23:00Z">
              <w:r w:rsidRPr="00D76FB7" w:rsidDel="008E31E3">
                <w:rPr>
                  <w:sz w:val="21"/>
                  <w:szCs w:val="21"/>
                </w:rPr>
                <w:delText>...........................</w:delText>
              </w:r>
            </w:del>
          </w:p>
          <w:p w14:paraId="7E7BE59D" w14:textId="6BF3C905" w:rsidR="00C574BC" w:rsidRPr="00D76FB7" w:rsidDel="008E31E3" w:rsidRDefault="00C574BC" w:rsidP="005748BA">
            <w:pPr>
              <w:rPr>
                <w:del w:id="105" w:author="Windows User" w:date="2021-01-31T15:23:00Z"/>
              </w:rPr>
            </w:pPr>
          </w:p>
          <w:p w14:paraId="7224BD8E" w14:textId="0273B224" w:rsidR="00C574BC" w:rsidRPr="00D76FB7" w:rsidDel="008E31E3" w:rsidRDefault="00C574BC" w:rsidP="005748BA">
            <w:pPr>
              <w:rPr>
                <w:del w:id="106" w:author="Windows User" w:date="2021-01-31T15:23:00Z"/>
              </w:rPr>
            </w:pPr>
          </w:p>
        </w:tc>
        <w:tc>
          <w:tcPr>
            <w:tcW w:w="1519" w:type="dxa"/>
            <w:tcPrChange w:id="107" w:author="Windows User" w:date="2020-12-14T19:07:00Z">
              <w:tcPr>
                <w:tcW w:w="1553" w:type="dxa"/>
              </w:tcPr>
            </w:tcPrChange>
          </w:tcPr>
          <w:p w14:paraId="0688E4CE" w14:textId="459C923A" w:rsidR="00C574BC" w:rsidRPr="00D76FB7" w:rsidDel="008E31E3" w:rsidRDefault="00C574BC" w:rsidP="005748BA">
            <w:pPr>
              <w:rPr>
                <w:del w:id="108" w:author="Windows User" w:date="2021-01-31T15:23:00Z"/>
              </w:rPr>
            </w:pPr>
            <w:del w:id="109" w:author="Windows User" w:date="2021-01-31T15:23:00Z">
              <w:r w:rsidRPr="00D76FB7" w:rsidDel="008E31E3">
                <w:rPr>
                  <w:sz w:val="21"/>
                  <w:szCs w:val="21"/>
                </w:rPr>
                <w:delText>...................</w:delText>
              </w:r>
            </w:del>
          </w:p>
        </w:tc>
      </w:tr>
      <w:tr w:rsidR="00C574BC" w:rsidRPr="00D76FB7" w:rsidDel="008E31E3" w14:paraId="34FA3E5A" w14:textId="2950F786" w:rsidTr="000063E9">
        <w:trPr>
          <w:del w:id="110" w:author="Windows User" w:date="2021-01-31T15:23:00Z"/>
        </w:trPr>
        <w:tc>
          <w:tcPr>
            <w:tcW w:w="4390" w:type="dxa"/>
            <w:tcPrChange w:id="111" w:author="Windows User" w:date="2020-12-14T19:07:00Z">
              <w:tcPr>
                <w:tcW w:w="4390" w:type="dxa"/>
              </w:tcPr>
            </w:tcPrChange>
          </w:tcPr>
          <w:p w14:paraId="3DD56ED7" w14:textId="257F3D10" w:rsidR="00C574BC" w:rsidRPr="00C574BC" w:rsidDel="008E31E3" w:rsidRDefault="00C574BC" w:rsidP="00C574BC">
            <w:pPr>
              <w:rPr>
                <w:del w:id="112" w:author="Windows User" w:date="2021-01-31T15:23:00Z"/>
              </w:rPr>
            </w:pPr>
            <w:del w:id="113" w:author="Windows User" w:date="2021-01-31T15:23:00Z">
              <w:r w:rsidDel="008E31E3">
                <w:delText>Paula Dewanti</w:delText>
              </w:r>
              <w:r w:rsidRPr="00C574BC" w:rsidDel="008E31E3">
                <w:delText>,</w:delText>
              </w:r>
              <w:r w:rsidR="007D5D9E" w:rsidDel="008E31E3">
                <w:delText xml:space="preserve"> </w:delText>
              </w:r>
              <w:r w:rsidRPr="00C574BC" w:rsidDel="008E31E3">
                <w:delText>S.Kom.,</w:delText>
              </w:r>
              <w:r w:rsidR="007D5D9E" w:rsidDel="008E31E3">
                <w:delText xml:space="preserve"> </w:delText>
              </w:r>
              <w:r w:rsidRPr="00C574BC" w:rsidDel="008E31E3">
                <w:delText>M.Kom</w:delText>
              </w:r>
            </w:del>
            <w:ins w:id="114" w:author="Microsoft Office User" w:date="2020-12-07T08:02:00Z">
              <w:del w:id="115" w:author="Windows User" w:date="2021-01-31T15:23:00Z">
                <w:r w:rsidR="00DC0554" w:rsidDel="008E31E3">
                  <w:delText>.</w:delText>
                </w:r>
              </w:del>
            </w:ins>
          </w:p>
        </w:tc>
        <w:tc>
          <w:tcPr>
            <w:tcW w:w="2018" w:type="dxa"/>
            <w:tcPrChange w:id="116" w:author="Windows User" w:date="2020-12-14T19:07:00Z">
              <w:tcPr>
                <w:tcW w:w="2551" w:type="dxa"/>
              </w:tcPr>
            </w:tcPrChange>
          </w:tcPr>
          <w:p w14:paraId="400A08FE" w14:textId="1522358D" w:rsidR="00C574BC" w:rsidRPr="00D76FB7" w:rsidDel="008E31E3" w:rsidRDefault="00C574BC" w:rsidP="005748BA">
            <w:pPr>
              <w:rPr>
                <w:del w:id="117" w:author="Windows User" w:date="2021-01-31T15:23:00Z"/>
              </w:rPr>
            </w:pPr>
            <w:del w:id="118" w:author="Windows User" w:date="2021-01-31T15:23:00Z">
              <w:r w:rsidRPr="00D76FB7" w:rsidDel="008E31E3">
                <w:rPr>
                  <w:sz w:val="21"/>
                  <w:szCs w:val="21"/>
                </w:rPr>
                <w:delText>...........................</w:delText>
              </w:r>
            </w:del>
          </w:p>
        </w:tc>
        <w:tc>
          <w:tcPr>
            <w:tcW w:w="1519" w:type="dxa"/>
            <w:tcPrChange w:id="119" w:author="Windows User" w:date="2020-12-14T19:07:00Z">
              <w:tcPr>
                <w:tcW w:w="1553" w:type="dxa"/>
              </w:tcPr>
            </w:tcPrChange>
          </w:tcPr>
          <w:p w14:paraId="5C07DEC6" w14:textId="63615D9B" w:rsidR="00C574BC" w:rsidRPr="00D76FB7" w:rsidDel="008E31E3" w:rsidRDefault="00C574BC" w:rsidP="005748BA">
            <w:pPr>
              <w:rPr>
                <w:del w:id="120" w:author="Windows User" w:date="2021-01-31T15:23:00Z"/>
              </w:rPr>
            </w:pPr>
            <w:del w:id="121" w:author="Windows User" w:date="2021-01-31T15:23:00Z">
              <w:r w:rsidRPr="00D76FB7" w:rsidDel="008E31E3">
                <w:rPr>
                  <w:sz w:val="21"/>
                  <w:szCs w:val="21"/>
                </w:rPr>
                <w:delText>...................</w:delText>
              </w:r>
            </w:del>
          </w:p>
        </w:tc>
      </w:tr>
    </w:tbl>
    <w:p w14:paraId="2A951B0A" w14:textId="420CA5C9" w:rsidR="001F7E38" w:rsidRDefault="001F7E38" w:rsidP="001F7E38">
      <w:pPr>
        <w:pStyle w:val="Heading1"/>
        <w:tabs>
          <w:tab w:val="left" w:pos="2084"/>
          <w:tab w:val="center" w:pos="3968"/>
        </w:tabs>
        <w:jc w:val="left"/>
        <w:sectPr w:rsidR="001F7E38" w:rsidSect="002E7D7D">
          <w:type w:val="continuous"/>
          <w:pgSz w:w="11906" w:h="16838" w:code="9"/>
          <w:pgMar w:top="1701" w:right="1701" w:bottom="1701" w:left="2268" w:header="709" w:footer="709" w:gutter="0"/>
          <w:pgNumType w:fmt="lowerRoman" w:start="1"/>
          <w:cols w:space="708"/>
          <w:docGrid w:linePitch="360"/>
        </w:sectPr>
      </w:pPr>
      <w:bookmarkStart w:id="122" w:name="_Toc94356925"/>
    </w:p>
    <w:p w14:paraId="7CA8413D" w14:textId="22EB91AE" w:rsidR="006B2DD4" w:rsidRDefault="005818D9">
      <w:pPr>
        <w:pStyle w:val="Heading1"/>
        <w:tabs>
          <w:tab w:val="left" w:pos="2084"/>
          <w:tab w:val="center" w:pos="3968"/>
        </w:tabs>
        <w:rPr>
          <w:ins w:id="123" w:author="Windows User" w:date="2021-06-04T19:59:00Z"/>
        </w:rPr>
        <w:pPrChange w:id="124" w:author="Windows User" w:date="2021-06-04T19:58:00Z">
          <w:pPr>
            <w:jc w:val="center"/>
          </w:pPr>
        </w:pPrChange>
      </w:pPr>
      <w:bookmarkStart w:id="125" w:name="_GoBack"/>
      <w:bookmarkEnd w:id="125"/>
      <w:ins w:id="126" w:author="Windows User" w:date="2021-05-31T20:24:00Z">
        <w:r w:rsidRPr="003D4147">
          <w:lastRenderedPageBreak/>
          <w:t>PERSETUJUAN</w:t>
        </w:r>
      </w:ins>
      <w:bookmarkEnd w:id="122"/>
    </w:p>
    <w:p w14:paraId="6EDF1F0E" w14:textId="2B80862D" w:rsidR="00D46CAE" w:rsidRPr="003D4147" w:rsidRDefault="005818D9">
      <w:pPr>
        <w:pStyle w:val="Heading1"/>
        <w:rPr>
          <w:ins w:id="127" w:author="Windows User" w:date="2021-05-31T20:21:00Z"/>
        </w:rPr>
        <w:pPrChange w:id="128" w:author="Windows User" w:date="2021-06-04T19:58:00Z">
          <w:pPr>
            <w:jc w:val="center"/>
          </w:pPr>
        </w:pPrChange>
      </w:pPr>
      <w:bookmarkStart w:id="129" w:name="_Toc94356926"/>
      <w:ins w:id="130" w:author="Windows User" w:date="2021-05-31T20:24:00Z">
        <w:r w:rsidRPr="003D4147">
          <w:t>SEMINAR DAN SIDANG TUGAS AKHIR</w:t>
        </w:r>
      </w:ins>
      <w:bookmarkEnd w:id="129"/>
    </w:p>
    <w:p w14:paraId="6B56CD7D" w14:textId="77777777" w:rsidR="008E31E3" w:rsidRPr="004924AC" w:rsidRDefault="008E31E3" w:rsidP="008E31E3">
      <w:pPr>
        <w:jc w:val="center"/>
        <w:rPr>
          <w:ins w:id="131" w:author="Windows User" w:date="2021-01-31T15:30:00Z"/>
          <w:b/>
          <w:bCs/>
          <w:sz w:val="28"/>
          <w:szCs w:val="28"/>
        </w:rPr>
      </w:pPr>
    </w:p>
    <w:p w14:paraId="7C16332F" w14:textId="77777777" w:rsidR="008E31E3" w:rsidRDefault="008E31E3" w:rsidP="008E31E3">
      <w:pPr>
        <w:jc w:val="center"/>
        <w:rPr>
          <w:ins w:id="132" w:author="Windows User" w:date="2021-01-31T15:30:00Z"/>
          <w:b/>
          <w:bCs/>
          <w:iCs/>
          <w:sz w:val="28"/>
          <w:szCs w:val="28"/>
        </w:rPr>
      </w:pPr>
      <w:ins w:id="133" w:author="Windows User" w:date="2021-01-31T15:30:00Z">
        <w:r>
          <w:rPr>
            <w:b/>
            <w:bCs/>
            <w:iCs/>
            <w:sz w:val="28"/>
            <w:szCs w:val="28"/>
          </w:rPr>
          <w:t>SISTEM INFORMASI E-LEARNING DI SMK TI BALI GLOBAL KARANGASEM BERBASIS WEBSITE MENGGUNAKAN FRAMEWORK LARAVEL</w:t>
        </w:r>
      </w:ins>
    </w:p>
    <w:p w14:paraId="7AB69F29" w14:textId="77777777" w:rsidR="008E31E3" w:rsidRPr="00137505" w:rsidRDefault="008E31E3" w:rsidP="008E31E3">
      <w:pPr>
        <w:jc w:val="center"/>
        <w:rPr>
          <w:ins w:id="134" w:author="Windows User" w:date="2021-01-31T15:30:00Z"/>
          <w:b/>
          <w:bCs/>
          <w:sz w:val="28"/>
          <w:szCs w:val="28"/>
        </w:rPr>
      </w:pPr>
    </w:p>
    <w:p w14:paraId="4B04E94C" w14:textId="77777777" w:rsidR="008E31E3" w:rsidRPr="00137505" w:rsidRDefault="008E31E3" w:rsidP="008E31E3">
      <w:pPr>
        <w:jc w:val="center"/>
        <w:rPr>
          <w:ins w:id="135" w:author="Windows User" w:date="2021-01-31T15:30:00Z"/>
          <w:b/>
          <w:bCs/>
        </w:rPr>
      </w:pPr>
      <w:ins w:id="136" w:author="Windows User" w:date="2021-01-31T15:30:00Z">
        <w:r w:rsidRPr="00137505">
          <w:rPr>
            <w:b/>
            <w:bCs/>
          </w:rPr>
          <w:t>Oleh:</w:t>
        </w:r>
      </w:ins>
    </w:p>
    <w:p w14:paraId="1676D6C3" w14:textId="77777777" w:rsidR="008E31E3" w:rsidRPr="00A214BF" w:rsidRDefault="008E31E3" w:rsidP="008E31E3">
      <w:pPr>
        <w:jc w:val="center"/>
        <w:rPr>
          <w:ins w:id="137" w:author="Windows User" w:date="2021-01-31T15:30:00Z"/>
          <w:b/>
          <w:bCs/>
        </w:rPr>
      </w:pPr>
      <w:ins w:id="138" w:author="Windows User" w:date="2021-01-31T15:30:00Z">
        <w:r w:rsidRPr="00A214BF">
          <w:rPr>
            <w:b/>
            <w:bCs/>
          </w:rPr>
          <w:t>I</w:t>
        </w:r>
        <w:r>
          <w:rPr>
            <w:b/>
            <w:bCs/>
          </w:rPr>
          <w:t xml:space="preserve"> PUTU ADI PUTRA</w:t>
        </w:r>
        <w:r w:rsidRPr="00A214BF">
          <w:rPr>
            <w:b/>
            <w:bCs/>
          </w:rPr>
          <w:t xml:space="preserve"> (170030</w:t>
        </w:r>
        <w:r>
          <w:rPr>
            <w:b/>
            <w:bCs/>
          </w:rPr>
          <w:t>187</w:t>
        </w:r>
        <w:r w:rsidRPr="00A214BF">
          <w:rPr>
            <w:b/>
            <w:bCs/>
          </w:rPr>
          <w:t>)</w:t>
        </w:r>
      </w:ins>
    </w:p>
    <w:p w14:paraId="6819BB9F" w14:textId="77777777" w:rsidR="008E31E3" w:rsidRDefault="008E31E3" w:rsidP="008E31E3">
      <w:pPr>
        <w:jc w:val="center"/>
        <w:rPr>
          <w:ins w:id="139" w:author="Windows User" w:date="2021-01-31T15:30:00Z"/>
          <w:b/>
          <w:bCs/>
        </w:rPr>
      </w:pPr>
    </w:p>
    <w:p w14:paraId="3E3FB939" w14:textId="77777777" w:rsidR="008E31E3" w:rsidRDefault="008E31E3" w:rsidP="008E31E3">
      <w:pPr>
        <w:jc w:val="center"/>
        <w:rPr>
          <w:ins w:id="140" w:author="Windows User" w:date="2021-01-31T15:30:00Z"/>
          <w:b/>
          <w:bCs/>
        </w:rPr>
      </w:pPr>
    </w:p>
    <w:p w14:paraId="2DB1A037" w14:textId="77777777" w:rsidR="008E31E3" w:rsidRDefault="008E31E3" w:rsidP="008E31E3">
      <w:pPr>
        <w:jc w:val="center"/>
        <w:rPr>
          <w:ins w:id="141" w:author="Windows User" w:date="2021-01-31T15:30:00Z"/>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018"/>
        <w:gridCol w:w="1519"/>
      </w:tblGrid>
      <w:tr w:rsidR="008E31E3" w14:paraId="7D25FE8D" w14:textId="77777777" w:rsidTr="008E31E3">
        <w:trPr>
          <w:ins w:id="142" w:author="Windows User" w:date="2021-01-31T15:30:00Z"/>
        </w:trPr>
        <w:tc>
          <w:tcPr>
            <w:tcW w:w="4390" w:type="dxa"/>
          </w:tcPr>
          <w:p w14:paraId="125C3606" w14:textId="77777777" w:rsidR="008E31E3" w:rsidRDefault="008E31E3" w:rsidP="008E31E3">
            <w:pPr>
              <w:rPr>
                <w:ins w:id="143" w:author="Windows User" w:date="2021-01-31T15:30:00Z"/>
                <w:b/>
                <w:bCs/>
              </w:rPr>
            </w:pPr>
            <w:ins w:id="144" w:author="Windows User" w:date="2021-01-31T15:30:00Z">
              <w:r>
                <w:rPr>
                  <w:b/>
                  <w:bCs/>
                </w:rPr>
                <w:t>Dosen Pembimbing</w:t>
              </w:r>
            </w:ins>
          </w:p>
          <w:p w14:paraId="76914810" w14:textId="77777777" w:rsidR="008E31E3" w:rsidRDefault="008E31E3" w:rsidP="008E31E3">
            <w:pPr>
              <w:rPr>
                <w:ins w:id="145" w:author="Windows User" w:date="2021-01-31T15:30:00Z"/>
                <w:b/>
                <w:bCs/>
              </w:rPr>
            </w:pPr>
          </w:p>
          <w:p w14:paraId="3E867D62" w14:textId="77777777" w:rsidR="008E31E3" w:rsidRDefault="008E31E3" w:rsidP="008E31E3">
            <w:pPr>
              <w:rPr>
                <w:ins w:id="146" w:author="Windows User" w:date="2021-01-31T15:30:00Z"/>
                <w:b/>
                <w:bCs/>
              </w:rPr>
            </w:pPr>
          </w:p>
        </w:tc>
        <w:tc>
          <w:tcPr>
            <w:tcW w:w="2018" w:type="dxa"/>
          </w:tcPr>
          <w:p w14:paraId="4884DDE9" w14:textId="77777777" w:rsidR="008E31E3" w:rsidRDefault="008E31E3" w:rsidP="008E31E3">
            <w:pPr>
              <w:rPr>
                <w:ins w:id="147" w:author="Windows User" w:date="2021-01-31T15:30:00Z"/>
                <w:b/>
                <w:bCs/>
              </w:rPr>
            </w:pPr>
            <w:ins w:id="148" w:author="Windows User" w:date="2021-01-31T15:30:00Z">
              <w:r>
                <w:rPr>
                  <w:b/>
                  <w:bCs/>
                </w:rPr>
                <w:t>Tanda Tangan</w:t>
              </w:r>
            </w:ins>
          </w:p>
        </w:tc>
        <w:tc>
          <w:tcPr>
            <w:tcW w:w="1519" w:type="dxa"/>
          </w:tcPr>
          <w:p w14:paraId="2C420E29" w14:textId="77777777" w:rsidR="008E31E3" w:rsidRDefault="008E31E3" w:rsidP="008E31E3">
            <w:pPr>
              <w:rPr>
                <w:ins w:id="149" w:author="Windows User" w:date="2021-01-31T15:30:00Z"/>
                <w:b/>
                <w:bCs/>
              </w:rPr>
            </w:pPr>
            <w:ins w:id="150" w:author="Windows User" w:date="2021-01-31T15:30:00Z">
              <w:r>
                <w:rPr>
                  <w:b/>
                  <w:bCs/>
                </w:rPr>
                <w:t>Tanggal</w:t>
              </w:r>
            </w:ins>
          </w:p>
        </w:tc>
      </w:tr>
      <w:tr w:rsidR="008E31E3" w:rsidRPr="00D76FB7" w14:paraId="28534FA0" w14:textId="77777777" w:rsidTr="008E31E3">
        <w:trPr>
          <w:ins w:id="151" w:author="Windows User" w:date="2021-01-31T15:30:00Z"/>
        </w:trPr>
        <w:tc>
          <w:tcPr>
            <w:tcW w:w="4390" w:type="dxa"/>
          </w:tcPr>
          <w:p w14:paraId="35A36840" w14:textId="77777777" w:rsidR="008E31E3" w:rsidRPr="00C574BC" w:rsidRDefault="008E31E3" w:rsidP="008E31E3">
            <w:pPr>
              <w:rPr>
                <w:ins w:id="152" w:author="Windows User" w:date="2021-01-31T15:30:00Z"/>
              </w:rPr>
            </w:pPr>
            <w:ins w:id="153" w:author="Windows User" w:date="2021-01-31T15:30:00Z">
              <w:r>
                <w:t>Nyoman Ayu Nila Dewi</w:t>
              </w:r>
              <w:r w:rsidRPr="00C574BC">
                <w:t>, S.Kom., M</w:t>
              </w:r>
              <w:r>
                <w:t>.</w:t>
              </w:r>
              <w:r w:rsidRPr="00C574BC">
                <w:t>T</w:t>
              </w:r>
              <w:r>
                <w:t>.</w:t>
              </w:r>
            </w:ins>
          </w:p>
        </w:tc>
        <w:tc>
          <w:tcPr>
            <w:tcW w:w="2018" w:type="dxa"/>
          </w:tcPr>
          <w:p w14:paraId="58E330FF" w14:textId="77777777" w:rsidR="008E31E3" w:rsidRPr="00D76FB7" w:rsidRDefault="008E31E3" w:rsidP="008E31E3">
            <w:pPr>
              <w:rPr>
                <w:ins w:id="154" w:author="Windows User" w:date="2021-01-31T15:30:00Z"/>
              </w:rPr>
            </w:pPr>
            <w:ins w:id="155" w:author="Windows User" w:date="2021-01-31T15:30:00Z">
              <w:r w:rsidRPr="00D76FB7">
                <w:rPr>
                  <w:sz w:val="21"/>
                  <w:szCs w:val="21"/>
                </w:rPr>
                <w:t>...........................</w:t>
              </w:r>
            </w:ins>
          </w:p>
          <w:p w14:paraId="1EDB86FF" w14:textId="77777777" w:rsidR="008E31E3" w:rsidRPr="00D76FB7" w:rsidRDefault="008E31E3" w:rsidP="008E31E3">
            <w:pPr>
              <w:rPr>
                <w:ins w:id="156" w:author="Windows User" w:date="2021-01-31T15:30:00Z"/>
              </w:rPr>
            </w:pPr>
          </w:p>
          <w:p w14:paraId="66D6AEBD" w14:textId="77777777" w:rsidR="008E31E3" w:rsidRPr="00D76FB7" w:rsidRDefault="008E31E3" w:rsidP="008E31E3">
            <w:pPr>
              <w:rPr>
                <w:ins w:id="157" w:author="Windows User" w:date="2021-01-31T15:30:00Z"/>
              </w:rPr>
            </w:pPr>
          </w:p>
        </w:tc>
        <w:tc>
          <w:tcPr>
            <w:tcW w:w="1519" w:type="dxa"/>
          </w:tcPr>
          <w:p w14:paraId="54FA7B26" w14:textId="77777777" w:rsidR="008E31E3" w:rsidRPr="00D76FB7" w:rsidRDefault="008E31E3" w:rsidP="008E31E3">
            <w:pPr>
              <w:rPr>
                <w:ins w:id="158" w:author="Windows User" w:date="2021-01-31T15:30:00Z"/>
              </w:rPr>
            </w:pPr>
            <w:ins w:id="159" w:author="Windows User" w:date="2021-01-31T15:30:00Z">
              <w:r w:rsidRPr="00D76FB7">
                <w:rPr>
                  <w:sz w:val="21"/>
                  <w:szCs w:val="21"/>
                </w:rPr>
                <w:t>...................</w:t>
              </w:r>
            </w:ins>
          </w:p>
        </w:tc>
      </w:tr>
      <w:tr w:rsidR="008E31E3" w:rsidRPr="00D76FB7" w14:paraId="67EB21B9" w14:textId="77777777" w:rsidTr="008E31E3">
        <w:trPr>
          <w:ins w:id="160" w:author="Windows User" w:date="2021-01-31T15:30:00Z"/>
        </w:trPr>
        <w:tc>
          <w:tcPr>
            <w:tcW w:w="4390" w:type="dxa"/>
          </w:tcPr>
          <w:p w14:paraId="1F227968" w14:textId="77777777" w:rsidR="008E31E3" w:rsidRPr="00C574BC" w:rsidRDefault="008E31E3" w:rsidP="008E31E3">
            <w:pPr>
              <w:rPr>
                <w:ins w:id="161" w:author="Windows User" w:date="2021-01-31T15:30:00Z"/>
              </w:rPr>
            </w:pPr>
            <w:ins w:id="162" w:author="Windows User" w:date="2021-01-31T15:30:00Z">
              <w:r>
                <w:t>Paula Dewanti</w:t>
              </w:r>
              <w:r w:rsidRPr="00C574BC">
                <w:t>,</w:t>
              </w:r>
              <w:r>
                <w:t xml:space="preserve"> </w:t>
              </w:r>
              <w:r w:rsidRPr="00C574BC">
                <w:t>S.Kom.,</w:t>
              </w:r>
              <w:r>
                <w:t xml:space="preserve"> </w:t>
              </w:r>
              <w:r w:rsidRPr="00C574BC">
                <w:t>M.Kom</w:t>
              </w:r>
              <w:r>
                <w:t>.</w:t>
              </w:r>
            </w:ins>
          </w:p>
        </w:tc>
        <w:tc>
          <w:tcPr>
            <w:tcW w:w="2018" w:type="dxa"/>
          </w:tcPr>
          <w:p w14:paraId="08983AD0" w14:textId="77777777" w:rsidR="008E31E3" w:rsidRPr="00D76FB7" w:rsidRDefault="008E31E3" w:rsidP="008E31E3">
            <w:pPr>
              <w:rPr>
                <w:ins w:id="163" w:author="Windows User" w:date="2021-01-31T15:30:00Z"/>
              </w:rPr>
            </w:pPr>
            <w:ins w:id="164" w:author="Windows User" w:date="2021-01-31T15:30:00Z">
              <w:r w:rsidRPr="00D76FB7">
                <w:rPr>
                  <w:sz w:val="21"/>
                  <w:szCs w:val="21"/>
                </w:rPr>
                <w:t>...........................</w:t>
              </w:r>
            </w:ins>
          </w:p>
        </w:tc>
        <w:tc>
          <w:tcPr>
            <w:tcW w:w="1519" w:type="dxa"/>
          </w:tcPr>
          <w:p w14:paraId="53150199" w14:textId="77777777" w:rsidR="008E31E3" w:rsidRPr="00D76FB7" w:rsidRDefault="008E31E3" w:rsidP="008E31E3">
            <w:pPr>
              <w:rPr>
                <w:ins w:id="165" w:author="Windows User" w:date="2021-01-31T15:30:00Z"/>
              </w:rPr>
            </w:pPr>
            <w:ins w:id="166" w:author="Windows User" w:date="2021-01-31T15:30:00Z">
              <w:r w:rsidRPr="00D76FB7">
                <w:rPr>
                  <w:sz w:val="21"/>
                  <w:szCs w:val="21"/>
                </w:rPr>
                <w:t>...................</w:t>
              </w:r>
            </w:ins>
          </w:p>
        </w:tc>
      </w:tr>
      <w:tr w:rsidR="008E31E3" w:rsidRPr="00D76FB7" w14:paraId="07D63597" w14:textId="77777777" w:rsidTr="008E31E3">
        <w:trPr>
          <w:ins w:id="167" w:author="Windows User" w:date="2021-01-31T15:30:00Z"/>
        </w:trPr>
        <w:tc>
          <w:tcPr>
            <w:tcW w:w="4390" w:type="dxa"/>
          </w:tcPr>
          <w:p w14:paraId="42799990" w14:textId="77777777" w:rsidR="008E31E3" w:rsidRDefault="008E31E3" w:rsidP="008E31E3">
            <w:pPr>
              <w:rPr>
                <w:ins w:id="168" w:author="Windows User" w:date="2021-01-31T15:30:00Z"/>
              </w:rPr>
            </w:pPr>
          </w:p>
        </w:tc>
        <w:tc>
          <w:tcPr>
            <w:tcW w:w="2018" w:type="dxa"/>
          </w:tcPr>
          <w:p w14:paraId="4E04FD9B" w14:textId="77777777" w:rsidR="008E31E3" w:rsidRPr="00D76FB7" w:rsidRDefault="008E31E3" w:rsidP="008E31E3">
            <w:pPr>
              <w:rPr>
                <w:ins w:id="169" w:author="Windows User" w:date="2021-01-31T15:30:00Z"/>
                <w:sz w:val="21"/>
                <w:szCs w:val="21"/>
              </w:rPr>
            </w:pPr>
          </w:p>
        </w:tc>
        <w:tc>
          <w:tcPr>
            <w:tcW w:w="1519" w:type="dxa"/>
          </w:tcPr>
          <w:p w14:paraId="30820A69" w14:textId="77777777" w:rsidR="008E31E3" w:rsidRPr="00D76FB7" w:rsidRDefault="008E31E3" w:rsidP="008E31E3">
            <w:pPr>
              <w:rPr>
                <w:ins w:id="170" w:author="Windows User" w:date="2021-01-31T15:30:00Z"/>
                <w:sz w:val="21"/>
                <w:szCs w:val="21"/>
              </w:rPr>
            </w:pPr>
          </w:p>
        </w:tc>
      </w:tr>
    </w:tbl>
    <w:p w14:paraId="6CED71D6" w14:textId="5DDEFD03" w:rsidR="008E31E3" w:rsidRDefault="008E31E3" w:rsidP="008E31E3">
      <w:pPr>
        <w:jc w:val="center"/>
        <w:rPr>
          <w:ins w:id="171" w:author="Windows User" w:date="2021-01-31T15:31:00Z"/>
          <w:b/>
          <w:bCs/>
        </w:rPr>
      </w:pPr>
    </w:p>
    <w:p w14:paraId="2E0F9741" w14:textId="047D5ADD" w:rsidR="008E31E3" w:rsidRDefault="008E31E3">
      <w:pPr>
        <w:rPr>
          <w:ins w:id="172" w:author="Windows User" w:date="2021-01-31T15:30:00Z"/>
          <w:b/>
          <w:bCs/>
        </w:rPr>
        <w:pPrChange w:id="173" w:author="Windows User" w:date="2021-01-31T15:31:00Z">
          <w:pPr>
            <w:jc w:val="center"/>
          </w:pPr>
        </w:pPrChange>
      </w:pPr>
    </w:p>
    <w:p w14:paraId="4A44DA71" w14:textId="7DA3A760" w:rsidR="008E31E3" w:rsidRDefault="008E31E3" w:rsidP="008E31E3">
      <w:pPr>
        <w:rPr>
          <w:ins w:id="174" w:author="Windows User" w:date="2021-01-31T15:30:00Z"/>
          <w:b/>
          <w:bCs/>
        </w:rPr>
      </w:pPr>
    </w:p>
    <w:p w14:paraId="4E7CF0D9" w14:textId="77777777" w:rsidR="008E31E3" w:rsidRPr="00FC32F4" w:rsidRDefault="008E31E3" w:rsidP="008E31E3">
      <w:pPr>
        <w:jc w:val="center"/>
        <w:rPr>
          <w:ins w:id="175" w:author="Windows User" w:date="2021-01-31T15:30:00Z"/>
        </w:rPr>
      </w:pPr>
      <w:ins w:id="176" w:author="Windows User" w:date="2021-01-31T15:30:00Z">
        <w:r w:rsidRPr="00FC32F4">
          <w:t>Denpasar, ………………...</w:t>
        </w:r>
      </w:ins>
    </w:p>
    <w:p w14:paraId="2A309FD5" w14:textId="77777777" w:rsidR="008E31E3" w:rsidRPr="00FC32F4" w:rsidRDefault="008E31E3" w:rsidP="008E31E3">
      <w:pPr>
        <w:jc w:val="center"/>
        <w:rPr>
          <w:ins w:id="177" w:author="Windows User" w:date="2021-01-31T15:30:00Z"/>
        </w:rPr>
      </w:pPr>
      <w:ins w:id="178" w:author="Windows User" w:date="2021-01-31T15:30:00Z">
        <w:r w:rsidRPr="00FC32F4">
          <w:t>Mengetahui,</w:t>
        </w:r>
      </w:ins>
    </w:p>
    <w:p w14:paraId="2670708B" w14:textId="77777777" w:rsidR="008E31E3" w:rsidRPr="00FC32F4" w:rsidRDefault="008E31E3" w:rsidP="008E31E3">
      <w:pPr>
        <w:jc w:val="center"/>
        <w:rPr>
          <w:ins w:id="179" w:author="Windows User" w:date="2021-01-31T15:30:00Z"/>
        </w:rPr>
      </w:pPr>
      <w:ins w:id="180" w:author="Windows User" w:date="2021-01-31T15:30:00Z">
        <w:r w:rsidRPr="00FC32F4">
          <w:t>Ketua Program Studi Sistem Informasi</w:t>
        </w:r>
      </w:ins>
    </w:p>
    <w:p w14:paraId="429A46E2" w14:textId="77777777" w:rsidR="008E31E3" w:rsidRPr="00FC32F4" w:rsidRDefault="008E31E3" w:rsidP="008E31E3">
      <w:pPr>
        <w:jc w:val="center"/>
        <w:rPr>
          <w:ins w:id="181" w:author="Windows User" w:date="2021-01-31T15:30:00Z"/>
        </w:rPr>
      </w:pPr>
    </w:p>
    <w:p w14:paraId="339E2365" w14:textId="77777777" w:rsidR="008E31E3" w:rsidRPr="00FC32F4" w:rsidRDefault="008E31E3" w:rsidP="008E31E3">
      <w:pPr>
        <w:jc w:val="center"/>
        <w:rPr>
          <w:ins w:id="182" w:author="Windows User" w:date="2021-01-31T15:30:00Z"/>
        </w:rPr>
      </w:pPr>
    </w:p>
    <w:p w14:paraId="54C0A49E" w14:textId="77777777" w:rsidR="008E31E3" w:rsidRPr="00FC32F4" w:rsidRDefault="008E31E3" w:rsidP="008E31E3">
      <w:pPr>
        <w:jc w:val="center"/>
        <w:rPr>
          <w:ins w:id="183" w:author="Windows User" w:date="2021-01-31T15:30:00Z"/>
        </w:rPr>
      </w:pPr>
    </w:p>
    <w:p w14:paraId="7F36D629" w14:textId="7D7833CF" w:rsidR="00C574BC" w:rsidDel="008E31E3" w:rsidRDefault="008E31E3">
      <w:pPr>
        <w:jc w:val="center"/>
        <w:rPr>
          <w:del w:id="184" w:author="Windows User" w:date="2021-01-31T15:23:00Z"/>
          <w:b/>
          <w:bCs/>
        </w:rPr>
      </w:pPr>
      <w:ins w:id="185" w:author="Windows User" w:date="2021-01-31T15:30:00Z">
        <w:r w:rsidRPr="00FC32F4">
          <w:t>Ricky Aurelius Nurtanto Diaz, S.Kom., M.T</w:t>
        </w:r>
        <w:r>
          <w:t>.</w:t>
        </w:r>
      </w:ins>
    </w:p>
    <w:p w14:paraId="75C2F06E" w14:textId="51ADB753" w:rsidR="00C574BC" w:rsidDel="008E31E3" w:rsidRDefault="00C574BC">
      <w:pPr>
        <w:jc w:val="center"/>
        <w:rPr>
          <w:del w:id="186" w:author="Windows User" w:date="2021-01-31T15:23:00Z"/>
          <w:b/>
          <w:bCs/>
        </w:rPr>
      </w:pPr>
    </w:p>
    <w:p w14:paraId="528EB0CF" w14:textId="77777777" w:rsidR="00C574BC" w:rsidDel="000063E9" w:rsidRDefault="00C574BC">
      <w:pPr>
        <w:jc w:val="center"/>
        <w:rPr>
          <w:del w:id="187" w:author="Windows User" w:date="2020-12-14T19:06:00Z"/>
          <w:b/>
          <w:bCs/>
        </w:rPr>
      </w:pPr>
    </w:p>
    <w:p w14:paraId="4721D0FC" w14:textId="105ED076" w:rsidR="00C574BC" w:rsidDel="008E31E3" w:rsidRDefault="00C574BC">
      <w:pPr>
        <w:jc w:val="center"/>
        <w:rPr>
          <w:del w:id="188" w:author="Windows User" w:date="2021-01-31T15:23:00Z"/>
          <w:b/>
          <w:bCs/>
        </w:rPr>
      </w:pPr>
    </w:p>
    <w:p w14:paraId="775B40F0" w14:textId="02B67FE0" w:rsidR="00C574BC" w:rsidRPr="00FC32F4" w:rsidDel="008E31E3" w:rsidRDefault="00C574BC">
      <w:pPr>
        <w:jc w:val="center"/>
        <w:rPr>
          <w:del w:id="189" w:author="Windows User" w:date="2021-01-31T15:23:00Z"/>
        </w:rPr>
      </w:pPr>
      <w:del w:id="190" w:author="Windows User" w:date="2021-01-31T15:23:00Z">
        <w:r w:rsidRPr="00FC32F4" w:rsidDel="008E31E3">
          <w:delText>Denpasar, ………………...</w:delText>
        </w:r>
      </w:del>
    </w:p>
    <w:p w14:paraId="02D73EE3" w14:textId="785A39C5" w:rsidR="00C574BC" w:rsidRPr="00FC32F4" w:rsidDel="008E31E3" w:rsidRDefault="00C574BC">
      <w:pPr>
        <w:jc w:val="center"/>
        <w:rPr>
          <w:del w:id="191" w:author="Windows User" w:date="2021-01-31T15:23:00Z"/>
        </w:rPr>
      </w:pPr>
      <w:del w:id="192" w:author="Windows User" w:date="2021-01-31T15:23:00Z">
        <w:r w:rsidRPr="00FC32F4" w:rsidDel="008E31E3">
          <w:delText>Mengetahui,</w:delText>
        </w:r>
      </w:del>
    </w:p>
    <w:p w14:paraId="16943C25" w14:textId="6A943154" w:rsidR="00C574BC" w:rsidRPr="00FC32F4" w:rsidDel="008E31E3" w:rsidRDefault="00C574BC">
      <w:pPr>
        <w:jc w:val="center"/>
        <w:rPr>
          <w:del w:id="193" w:author="Windows User" w:date="2021-01-31T15:23:00Z"/>
        </w:rPr>
      </w:pPr>
      <w:del w:id="194" w:author="Windows User" w:date="2021-01-31T15:23:00Z">
        <w:r w:rsidRPr="00FC32F4" w:rsidDel="008E31E3">
          <w:delText>Ketua Program Studi Sistem Informasi</w:delText>
        </w:r>
      </w:del>
    </w:p>
    <w:p w14:paraId="4FD41B54" w14:textId="52355D33" w:rsidR="00C574BC" w:rsidRPr="00FC32F4" w:rsidDel="008E31E3" w:rsidRDefault="00C574BC">
      <w:pPr>
        <w:jc w:val="center"/>
        <w:rPr>
          <w:del w:id="195" w:author="Windows User" w:date="2021-01-31T15:23:00Z"/>
        </w:rPr>
      </w:pPr>
    </w:p>
    <w:p w14:paraId="172945BA" w14:textId="644546C4" w:rsidR="00C574BC" w:rsidRPr="00FC32F4" w:rsidDel="008E31E3" w:rsidRDefault="00C574BC">
      <w:pPr>
        <w:jc w:val="center"/>
        <w:rPr>
          <w:del w:id="196" w:author="Windows User" w:date="2021-01-31T15:23:00Z"/>
        </w:rPr>
      </w:pPr>
    </w:p>
    <w:p w14:paraId="2564ACBD" w14:textId="50B8B3DB" w:rsidR="00C574BC" w:rsidRPr="00FC32F4" w:rsidDel="008E31E3" w:rsidRDefault="00C574BC">
      <w:pPr>
        <w:jc w:val="center"/>
        <w:rPr>
          <w:del w:id="197" w:author="Windows User" w:date="2021-01-31T15:23:00Z"/>
        </w:rPr>
      </w:pPr>
    </w:p>
    <w:p w14:paraId="3D5A3AED" w14:textId="0B608ED1" w:rsidR="00CF5E24" w:rsidDel="000063E9" w:rsidRDefault="00C574BC">
      <w:pPr>
        <w:spacing w:after="160" w:line="259" w:lineRule="auto"/>
        <w:jc w:val="center"/>
        <w:rPr>
          <w:del w:id="198" w:author="Windows User" w:date="2020-12-14T19:08:00Z"/>
        </w:rPr>
      </w:pPr>
      <w:del w:id="199" w:author="Windows User" w:date="2021-01-31T15:23:00Z">
        <w:r w:rsidRPr="00FC32F4" w:rsidDel="008E31E3">
          <w:delText>Ricky Aurelius Nurtanto Diaz, S.Kom., M.T</w:delText>
        </w:r>
        <w:r w:rsidDel="008E31E3">
          <w:delText>.</w:delText>
        </w:r>
      </w:del>
    </w:p>
    <w:p w14:paraId="036AC4AD" w14:textId="1253A97E" w:rsidR="007D5D9E" w:rsidDel="008E31E3" w:rsidRDefault="007D5D9E">
      <w:pPr>
        <w:spacing w:after="160" w:line="259" w:lineRule="auto"/>
        <w:jc w:val="center"/>
        <w:rPr>
          <w:del w:id="200" w:author="Windows User" w:date="2021-01-31T15:23:00Z"/>
        </w:rPr>
        <w:pPrChange w:id="201" w:author="Windows User" w:date="2021-01-31T15:30:00Z">
          <w:pPr>
            <w:spacing w:after="160" w:line="259" w:lineRule="auto"/>
          </w:pPr>
        </w:pPrChange>
      </w:pPr>
      <w:del w:id="202" w:author="Windows User" w:date="2020-12-14T19:08:00Z">
        <w:r w:rsidDel="000063E9">
          <w:br w:type="page"/>
        </w:r>
      </w:del>
    </w:p>
    <w:p w14:paraId="2498D5D7" w14:textId="201CEBE8" w:rsidR="00B108CB" w:rsidRPr="00B108CB" w:rsidRDefault="007D5D9E">
      <w:pPr>
        <w:spacing w:after="160" w:line="259" w:lineRule="auto"/>
        <w:jc w:val="center"/>
        <w:rPr>
          <w:ins w:id="203" w:author="Windows User" w:date="2021-01-31T15:34:00Z"/>
          <w:i/>
          <w:rPrChange w:id="204" w:author="Windows User" w:date="2021-01-31T15:34:00Z">
            <w:rPr>
              <w:ins w:id="205" w:author="Windows User" w:date="2021-01-31T15:34:00Z"/>
            </w:rPr>
          </w:rPrChange>
        </w:rPr>
        <w:pPrChange w:id="206" w:author="Windows User" w:date="2021-01-31T15:34:00Z">
          <w:pPr>
            <w:spacing w:line="259" w:lineRule="auto"/>
            <w:jc w:val="center"/>
          </w:pPr>
        </w:pPrChange>
      </w:pPr>
      <w:del w:id="207" w:author="Windows User" w:date="2021-01-31T15:29:00Z">
        <w:r w:rsidRPr="007D5D9E" w:rsidDel="008E31E3">
          <w:rPr>
            <w:i/>
          </w:rPr>
          <w:delText>Halaman ini sengaja dikosongkan</w:delText>
        </w:r>
      </w:del>
      <w:ins w:id="208" w:author="Windows User" w:date="2021-01-31T15:29:00Z">
        <w:r w:rsidR="008E31E3">
          <w:rPr>
            <w:i/>
          </w:rPr>
          <w:br w:type="page"/>
        </w:r>
      </w:ins>
    </w:p>
    <w:p w14:paraId="2CDFB387" w14:textId="295DC282" w:rsidR="00B108CB" w:rsidRDefault="00B108CB">
      <w:pPr>
        <w:spacing w:line="259" w:lineRule="auto"/>
        <w:jc w:val="center"/>
        <w:rPr>
          <w:ins w:id="209" w:author="Windows User" w:date="2021-05-31T20:22:00Z"/>
          <w:i/>
        </w:rPr>
      </w:pPr>
      <w:ins w:id="210" w:author="Windows User" w:date="2021-01-31T15:34:00Z">
        <w:r w:rsidRPr="007D5D9E">
          <w:rPr>
            <w:i/>
          </w:rPr>
          <w:lastRenderedPageBreak/>
          <w:t>Halaman ini sengaja dikosongkan</w:t>
        </w:r>
      </w:ins>
    </w:p>
    <w:p w14:paraId="14F6D13F" w14:textId="3BA82687" w:rsidR="00B108CB" w:rsidRDefault="008E31E3">
      <w:pPr>
        <w:pStyle w:val="Heading1"/>
        <w:rPr>
          <w:ins w:id="211" w:author="Windows User" w:date="2021-01-31T15:36:00Z"/>
        </w:rPr>
        <w:pPrChange w:id="212" w:author="Windows User" w:date="2021-07-06T19:31:00Z">
          <w:pPr>
            <w:spacing w:line="259" w:lineRule="auto"/>
            <w:jc w:val="center"/>
          </w:pPr>
        </w:pPrChange>
      </w:pPr>
      <w:ins w:id="213" w:author="Windows User" w:date="2021-01-31T15:29:00Z">
        <w:r w:rsidRPr="00B108CB">
          <w:rPr>
            <w:rPrChange w:id="214" w:author="Windows User" w:date="2021-01-31T15:34:00Z">
              <w:rPr>
                <w:b/>
                <w:i/>
              </w:rPr>
            </w:rPrChange>
          </w:rPr>
          <w:br w:type="page"/>
        </w:r>
      </w:ins>
      <w:bookmarkStart w:id="215" w:name="_Toc94356927"/>
      <w:ins w:id="216" w:author="Windows User" w:date="2021-01-31T15:35:00Z">
        <w:r w:rsidR="00B108CB" w:rsidRPr="00B108CB">
          <w:rPr>
            <w:rPrChange w:id="217" w:author="Windows User" w:date="2021-01-31T15:36:00Z">
              <w:rPr>
                <w:b/>
                <w:i/>
              </w:rPr>
            </w:rPrChange>
          </w:rPr>
          <w:lastRenderedPageBreak/>
          <w:t>PERNYATAAN KEASLIAN</w:t>
        </w:r>
      </w:ins>
      <w:bookmarkEnd w:id="215"/>
    </w:p>
    <w:p w14:paraId="0F4C9BFC" w14:textId="6F07F40E" w:rsidR="00B108CB" w:rsidRDefault="00B108CB">
      <w:pPr>
        <w:rPr>
          <w:ins w:id="218" w:author="Windows User" w:date="2021-01-31T15:36:00Z"/>
        </w:rPr>
        <w:pPrChange w:id="219" w:author="Windows User" w:date="2021-01-31T15:36:00Z">
          <w:pPr>
            <w:spacing w:line="259" w:lineRule="auto"/>
            <w:jc w:val="center"/>
          </w:pPr>
        </w:pPrChange>
      </w:pPr>
    </w:p>
    <w:p w14:paraId="536C2D2F" w14:textId="77777777" w:rsidR="00B108CB" w:rsidRDefault="00B108CB">
      <w:pPr>
        <w:rPr>
          <w:ins w:id="220" w:author="Windows User" w:date="2021-01-31T15:36:00Z"/>
        </w:rPr>
        <w:pPrChange w:id="221" w:author="Windows User" w:date="2021-01-31T15:36:00Z">
          <w:pPr>
            <w:spacing w:line="259" w:lineRule="auto"/>
            <w:jc w:val="center"/>
          </w:pPr>
        </w:pPrChange>
      </w:pPr>
      <w:ins w:id="222" w:author="Windows User" w:date="2021-01-31T15:36:00Z">
        <w:r>
          <w:t xml:space="preserve">Saya yang bertanda tangan di bawah ini: </w:t>
        </w:r>
      </w:ins>
    </w:p>
    <w:p w14:paraId="53101B98" w14:textId="77777777" w:rsidR="00B108CB" w:rsidRDefault="00B108CB">
      <w:pPr>
        <w:rPr>
          <w:ins w:id="223" w:author="Windows User" w:date="2021-01-31T15:36:00Z"/>
        </w:rPr>
        <w:pPrChange w:id="224" w:author="Windows User" w:date="2021-01-31T15:36:00Z">
          <w:pPr>
            <w:spacing w:line="259" w:lineRule="auto"/>
            <w:jc w:val="center"/>
          </w:pPr>
        </w:pPrChange>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25" w:author="Windows User" w:date="2021-01-31T15:40:00Z">
          <w:tblPr>
            <w:tblStyle w:val="TableGrid"/>
            <w:tblW w:w="0" w:type="auto"/>
            <w:tblLook w:val="04A0" w:firstRow="1" w:lastRow="0" w:firstColumn="1" w:lastColumn="0" w:noHBand="0" w:noVBand="1"/>
          </w:tblPr>
        </w:tblPrChange>
      </w:tblPr>
      <w:tblGrid>
        <w:gridCol w:w="2080"/>
        <w:gridCol w:w="330"/>
        <w:gridCol w:w="4955"/>
        <w:tblGridChange w:id="226">
          <w:tblGrid>
            <w:gridCol w:w="2642"/>
            <w:gridCol w:w="2642"/>
            <w:gridCol w:w="2643"/>
          </w:tblGrid>
        </w:tblGridChange>
      </w:tblGrid>
      <w:tr w:rsidR="00B108CB" w14:paraId="42D81BA8" w14:textId="77777777" w:rsidTr="00B108CB">
        <w:trPr>
          <w:ins w:id="227" w:author="Windows User" w:date="2021-01-31T15:37:00Z"/>
        </w:trPr>
        <w:tc>
          <w:tcPr>
            <w:tcW w:w="2080" w:type="dxa"/>
            <w:tcPrChange w:id="228" w:author="Windows User" w:date="2021-01-31T15:40:00Z">
              <w:tcPr>
                <w:tcW w:w="2642" w:type="dxa"/>
              </w:tcPr>
            </w:tcPrChange>
          </w:tcPr>
          <w:p w14:paraId="23243A88" w14:textId="022F93C5" w:rsidR="00B108CB" w:rsidRDefault="00B108CB" w:rsidP="00B108CB">
            <w:pPr>
              <w:rPr>
                <w:ins w:id="229" w:author="Windows User" w:date="2021-01-31T15:37:00Z"/>
              </w:rPr>
            </w:pPr>
            <w:ins w:id="230" w:author="Windows User" w:date="2021-01-31T15:37:00Z">
              <w:r>
                <w:t>NIM</w:t>
              </w:r>
            </w:ins>
          </w:p>
        </w:tc>
        <w:tc>
          <w:tcPr>
            <w:tcW w:w="330" w:type="dxa"/>
            <w:tcPrChange w:id="231" w:author="Windows User" w:date="2021-01-31T15:40:00Z">
              <w:tcPr>
                <w:tcW w:w="2642" w:type="dxa"/>
              </w:tcPr>
            </w:tcPrChange>
          </w:tcPr>
          <w:p w14:paraId="3FE6350B" w14:textId="573A1B95" w:rsidR="00B108CB" w:rsidRDefault="00B108CB" w:rsidP="00B108CB">
            <w:pPr>
              <w:rPr>
                <w:ins w:id="232" w:author="Windows User" w:date="2021-01-31T15:37:00Z"/>
              </w:rPr>
            </w:pPr>
            <w:ins w:id="233" w:author="Windows User" w:date="2021-01-31T15:38:00Z">
              <w:r>
                <w:t>:</w:t>
              </w:r>
            </w:ins>
          </w:p>
        </w:tc>
        <w:tc>
          <w:tcPr>
            <w:tcW w:w="4955" w:type="dxa"/>
            <w:tcPrChange w:id="234" w:author="Windows User" w:date="2021-01-31T15:40:00Z">
              <w:tcPr>
                <w:tcW w:w="2643" w:type="dxa"/>
              </w:tcPr>
            </w:tcPrChange>
          </w:tcPr>
          <w:p w14:paraId="7D8DC554" w14:textId="0C477602" w:rsidR="00B108CB" w:rsidRDefault="00B108CB" w:rsidP="00B108CB">
            <w:pPr>
              <w:rPr>
                <w:ins w:id="235" w:author="Windows User" w:date="2021-01-31T15:37:00Z"/>
              </w:rPr>
            </w:pPr>
            <w:ins w:id="236" w:author="Windows User" w:date="2021-01-31T15:39:00Z">
              <w:r>
                <w:t>170030187</w:t>
              </w:r>
            </w:ins>
          </w:p>
        </w:tc>
      </w:tr>
      <w:tr w:rsidR="00B108CB" w14:paraId="193EB1A8" w14:textId="77777777" w:rsidTr="00B108CB">
        <w:trPr>
          <w:ins w:id="237" w:author="Windows User" w:date="2021-01-31T15:37:00Z"/>
        </w:trPr>
        <w:tc>
          <w:tcPr>
            <w:tcW w:w="2080" w:type="dxa"/>
            <w:tcPrChange w:id="238" w:author="Windows User" w:date="2021-01-31T15:40:00Z">
              <w:tcPr>
                <w:tcW w:w="2642" w:type="dxa"/>
              </w:tcPr>
            </w:tcPrChange>
          </w:tcPr>
          <w:p w14:paraId="77A9C47C" w14:textId="560FF4AC" w:rsidR="00B108CB" w:rsidRDefault="00B108CB" w:rsidP="00B108CB">
            <w:pPr>
              <w:rPr>
                <w:ins w:id="239" w:author="Windows User" w:date="2021-01-31T15:37:00Z"/>
              </w:rPr>
            </w:pPr>
            <w:ins w:id="240" w:author="Windows User" w:date="2021-01-31T15:37:00Z">
              <w:r>
                <w:t>Nama</w:t>
              </w:r>
            </w:ins>
          </w:p>
        </w:tc>
        <w:tc>
          <w:tcPr>
            <w:tcW w:w="330" w:type="dxa"/>
            <w:tcPrChange w:id="241" w:author="Windows User" w:date="2021-01-31T15:40:00Z">
              <w:tcPr>
                <w:tcW w:w="2642" w:type="dxa"/>
              </w:tcPr>
            </w:tcPrChange>
          </w:tcPr>
          <w:p w14:paraId="46E3BBB0" w14:textId="7FA9FAD5" w:rsidR="00B108CB" w:rsidRDefault="00B108CB" w:rsidP="00B108CB">
            <w:pPr>
              <w:rPr>
                <w:ins w:id="242" w:author="Windows User" w:date="2021-01-31T15:37:00Z"/>
              </w:rPr>
            </w:pPr>
            <w:ins w:id="243" w:author="Windows User" w:date="2021-01-31T15:38:00Z">
              <w:r>
                <w:t>:</w:t>
              </w:r>
            </w:ins>
          </w:p>
        </w:tc>
        <w:tc>
          <w:tcPr>
            <w:tcW w:w="4955" w:type="dxa"/>
            <w:tcPrChange w:id="244" w:author="Windows User" w:date="2021-01-31T15:40:00Z">
              <w:tcPr>
                <w:tcW w:w="2643" w:type="dxa"/>
              </w:tcPr>
            </w:tcPrChange>
          </w:tcPr>
          <w:p w14:paraId="29A4257B" w14:textId="2F1B8CF8" w:rsidR="00B108CB" w:rsidRDefault="00B108CB" w:rsidP="00B108CB">
            <w:pPr>
              <w:rPr>
                <w:ins w:id="245" w:author="Windows User" w:date="2021-01-31T15:37:00Z"/>
              </w:rPr>
            </w:pPr>
            <w:ins w:id="246" w:author="Windows User" w:date="2021-01-31T15:39:00Z">
              <w:r>
                <w:t>I Putu Adi Putra</w:t>
              </w:r>
            </w:ins>
          </w:p>
        </w:tc>
      </w:tr>
      <w:tr w:rsidR="00B108CB" w14:paraId="44F6595A" w14:textId="77777777" w:rsidTr="00B108CB">
        <w:trPr>
          <w:ins w:id="247" w:author="Windows User" w:date="2021-01-31T15:37:00Z"/>
        </w:trPr>
        <w:tc>
          <w:tcPr>
            <w:tcW w:w="2080" w:type="dxa"/>
            <w:tcPrChange w:id="248" w:author="Windows User" w:date="2021-01-31T15:40:00Z">
              <w:tcPr>
                <w:tcW w:w="2642" w:type="dxa"/>
              </w:tcPr>
            </w:tcPrChange>
          </w:tcPr>
          <w:p w14:paraId="153248EF" w14:textId="36FD6983" w:rsidR="00B108CB" w:rsidRDefault="00B108CB" w:rsidP="00B108CB">
            <w:pPr>
              <w:rPr>
                <w:ins w:id="249" w:author="Windows User" w:date="2021-01-31T15:37:00Z"/>
              </w:rPr>
            </w:pPr>
            <w:ins w:id="250" w:author="Windows User" w:date="2021-01-31T15:38:00Z">
              <w:r>
                <w:t>Jenjang Studi</w:t>
              </w:r>
            </w:ins>
          </w:p>
        </w:tc>
        <w:tc>
          <w:tcPr>
            <w:tcW w:w="330" w:type="dxa"/>
            <w:tcPrChange w:id="251" w:author="Windows User" w:date="2021-01-31T15:40:00Z">
              <w:tcPr>
                <w:tcW w:w="2642" w:type="dxa"/>
              </w:tcPr>
            </w:tcPrChange>
          </w:tcPr>
          <w:p w14:paraId="4524B691" w14:textId="4120CBEF" w:rsidR="00B108CB" w:rsidRDefault="00B108CB" w:rsidP="00B108CB">
            <w:pPr>
              <w:rPr>
                <w:ins w:id="252" w:author="Windows User" w:date="2021-01-31T15:37:00Z"/>
              </w:rPr>
            </w:pPr>
            <w:ins w:id="253" w:author="Windows User" w:date="2021-01-31T15:38:00Z">
              <w:r>
                <w:t>:</w:t>
              </w:r>
            </w:ins>
          </w:p>
        </w:tc>
        <w:tc>
          <w:tcPr>
            <w:tcW w:w="4955" w:type="dxa"/>
            <w:tcPrChange w:id="254" w:author="Windows User" w:date="2021-01-31T15:40:00Z">
              <w:tcPr>
                <w:tcW w:w="2643" w:type="dxa"/>
              </w:tcPr>
            </w:tcPrChange>
          </w:tcPr>
          <w:p w14:paraId="2C7CA5EE" w14:textId="0C21224A" w:rsidR="00B108CB" w:rsidRDefault="00B108CB" w:rsidP="00B108CB">
            <w:pPr>
              <w:rPr>
                <w:ins w:id="255" w:author="Windows User" w:date="2021-01-31T15:37:00Z"/>
              </w:rPr>
            </w:pPr>
            <w:ins w:id="256" w:author="Windows User" w:date="2021-01-31T15:39:00Z">
              <w:r>
                <w:t>Strata Satu (S1)</w:t>
              </w:r>
            </w:ins>
          </w:p>
        </w:tc>
      </w:tr>
      <w:tr w:rsidR="00B108CB" w14:paraId="768240EC" w14:textId="77777777" w:rsidTr="00B108CB">
        <w:trPr>
          <w:ins w:id="257" w:author="Windows User" w:date="2021-01-31T15:37:00Z"/>
        </w:trPr>
        <w:tc>
          <w:tcPr>
            <w:tcW w:w="2080" w:type="dxa"/>
            <w:tcPrChange w:id="258" w:author="Windows User" w:date="2021-01-31T15:40:00Z">
              <w:tcPr>
                <w:tcW w:w="2642" w:type="dxa"/>
              </w:tcPr>
            </w:tcPrChange>
          </w:tcPr>
          <w:p w14:paraId="39CEACE2" w14:textId="7B49F894" w:rsidR="00B108CB" w:rsidRDefault="00B108CB" w:rsidP="00B108CB">
            <w:pPr>
              <w:rPr>
                <w:ins w:id="259" w:author="Windows User" w:date="2021-01-31T15:37:00Z"/>
              </w:rPr>
            </w:pPr>
            <w:ins w:id="260" w:author="Windows User" w:date="2021-01-31T15:38:00Z">
              <w:r>
                <w:t>Tempat/Tgl Lahir</w:t>
              </w:r>
            </w:ins>
          </w:p>
        </w:tc>
        <w:tc>
          <w:tcPr>
            <w:tcW w:w="330" w:type="dxa"/>
            <w:tcPrChange w:id="261" w:author="Windows User" w:date="2021-01-31T15:40:00Z">
              <w:tcPr>
                <w:tcW w:w="2642" w:type="dxa"/>
              </w:tcPr>
            </w:tcPrChange>
          </w:tcPr>
          <w:p w14:paraId="48CB361D" w14:textId="223C720F" w:rsidR="00B108CB" w:rsidRDefault="00B108CB" w:rsidP="00B108CB">
            <w:pPr>
              <w:rPr>
                <w:ins w:id="262" w:author="Windows User" w:date="2021-01-31T15:37:00Z"/>
              </w:rPr>
            </w:pPr>
            <w:ins w:id="263" w:author="Windows User" w:date="2021-01-31T15:38:00Z">
              <w:r>
                <w:t>:</w:t>
              </w:r>
            </w:ins>
          </w:p>
        </w:tc>
        <w:tc>
          <w:tcPr>
            <w:tcW w:w="4955" w:type="dxa"/>
            <w:tcPrChange w:id="264" w:author="Windows User" w:date="2021-01-31T15:40:00Z">
              <w:tcPr>
                <w:tcW w:w="2643" w:type="dxa"/>
              </w:tcPr>
            </w:tcPrChange>
          </w:tcPr>
          <w:p w14:paraId="36E7D279" w14:textId="653CC894" w:rsidR="00B108CB" w:rsidRDefault="00B108CB" w:rsidP="00B108CB">
            <w:pPr>
              <w:rPr>
                <w:ins w:id="265" w:author="Windows User" w:date="2021-01-31T15:37:00Z"/>
              </w:rPr>
            </w:pPr>
            <w:ins w:id="266" w:author="Windows User" w:date="2021-01-31T15:39:00Z">
              <w:r>
                <w:t>Bugbug, 02 Desember 1998</w:t>
              </w:r>
            </w:ins>
          </w:p>
        </w:tc>
      </w:tr>
      <w:tr w:rsidR="00B108CB" w14:paraId="49B6F905" w14:textId="77777777" w:rsidTr="00B108CB">
        <w:trPr>
          <w:ins w:id="267" w:author="Windows User" w:date="2021-01-31T15:37:00Z"/>
        </w:trPr>
        <w:tc>
          <w:tcPr>
            <w:tcW w:w="2080" w:type="dxa"/>
            <w:tcPrChange w:id="268" w:author="Windows User" w:date="2021-01-31T15:40:00Z">
              <w:tcPr>
                <w:tcW w:w="2642" w:type="dxa"/>
              </w:tcPr>
            </w:tcPrChange>
          </w:tcPr>
          <w:p w14:paraId="7E019D2F" w14:textId="7B41D8BE" w:rsidR="00B108CB" w:rsidRDefault="00B108CB" w:rsidP="00B108CB">
            <w:pPr>
              <w:rPr>
                <w:ins w:id="269" w:author="Windows User" w:date="2021-01-31T15:37:00Z"/>
              </w:rPr>
            </w:pPr>
            <w:ins w:id="270" w:author="Windows User" w:date="2021-01-31T15:38:00Z">
              <w:r>
                <w:t>Alamat</w:t>
              </w:r>
            </w:ins>
          </w:p>
        </w:tc>
        <w:tc>
          <w:tcPr>
            <w:tcW w:w="330" w:type="dxa"/>
            <w:tcPrChange w:id="271" w:author="Windows User" w:date="2021-01-31T15:40:00Z">
              <w:tcPr>
                <w:tcW w:w="2642" w:type="dxa"/>
              </w:tcPr>
            </w:tcPrChange>
          </w:tcPr>
          <w:p w14:paraId="1EF8133B" w14:textId="480A506E" w:rsidR="00B108CB" w:rsidRDefault="00B108CB" w:rsidP="00B108CB">
            <w:pPr>
              <w:rPr>
                <w:ins w:id="272" w:author="Windows User" w:date="2021-01-31T15:37:00Z"/>
              </w:rPr>
            </w:pPr>
            <w:ins w:id="273" w:author="Windows User" w:date="2021-01-31T15:38:00Z">
              <w:r>
                <w:t>:</w:t>
              </w:r>
            </w:ins>
          </w:p>
        </w:tc>
        <w:tc>
          <w:tcPr>
            <w:tcW w:w="4955" w:type="dxa"/>
            <w:tcPrChange w:id="274" w:author="Windows User" w:date="2021-01-31T15:40:00Z">
              <w:tcPr>
                <w:tcW w:w="2643" w:type="dxa"/>
              </w:tcPr>
            </w:tcPrChange>
          </w:tcPr>
          <w:p w14:paraId="2E067B5A" w14:textId="3DC40864" w:rsidR="00B108CB" w:rsidRDefault="00B108CB" w:rsidP="00B108CB">
            <w:pPr>
              <w:rPr>
                <w:ins w:id="275" w:author="Windows User" w:date="2021-01-31T15:37:00Z"/>
              </w:rPr>
            </w:pPr>
            <w:ins w:id="276" w:author="Windows User" w:date="2021-01-31T15:39:00Z">
              <w:r>
                <w:t xml:space="preserve">Jalan </w:t>
              </w:r>
            </w:ins>
            <w:ins w:id="277" w:author="Windows User" w:date="2021-01-31T15:40:00Z">
              <w:r>
                <w:t>Malegok Bugbug</w:t>
              </w:r>
            </w:ins>
          </w:p>
        </w:tc>
      </w:tr>
    </w:tbl>
    <w:p w14:paraId="51F16AB7" w14:textId="77777777" w:rsidR="00B108CB" w:rsidRDefault="00B108CB">
      <w:pPr>
        <w:rPr>
          <w:ins w:id="278" w:author="Windows User" w:date="2021-01-31T15:36:00Z"/>
        </w:rPr>
        <w:pPrChange w:id="279" w:author="Windows User" w:date="2021-01-31T15:36:00Z">
          <w:pPr>
            <w:spacing w:line="259" w:lineRule="auto"/>
            <w:jc w:val="center"/>
          </w:pPr>
        </w:pPrChange>
      </w:pPr>
    </w:p>
    <w:p w14:paraId="1F2AA11D" w14:textId="00244A90" w:rsidR="00B108CB" w:rsidRDefault="00B108CB">
      <w:pPr>
        <w:jc w:val="both"/>
        <w:rPr>
          <w:ins w:id="280" w:author="Windows User" w:date="2021-01-31T15:40:00Z"/>
        </w:rPr>
        <w:pPrChange w:id="281" w:author="Windows User" w:date="2021-01-31T15:37:00Z">
          <w:pPr>
            <w:spacing w:line="259" w:lineRule="auto"/>
            <w:jc w:val="center"/>
          </w:pPr>
        </w:pPrChange>
      </w:pPr>
      <w:ins w:id="282" w:author="Windows User" w:date="2021-01-31T15:36:00Z">
        <w:r>
          <w:t xml:space="preserve">Menyatakan bahwa dalam tugas akhir ini tidak terdapat karya yang pernah diajukan untuk memperoleh gelar </w:t>
        </w:r>
        <w:r w:rsidRPr="00B108CB">
          <w:rPr>
            <w:b/>
            <w:rPrChange w:id="283" w:author="Windows User" w:date="2021-01-31T15:37:00Z">
              <w:rPr/>
            </w:rPrChange>
          </w:rPr>
          <w:t>Sarjana Komputer</w:t>
        </w:r>
        <w:r>
          <w:t xml:space="preserve"> (S. Kom) disuatu perguruan tinggi dan sepanjang pengetahuan saya tidak terdapat karya atau pendapat yang pernah ditulis atau diterbitkan oleh </w:t>
        </w:r>
        <w:r w:rsidRPr="00B108CB">
          <w:t>orang lain, kecuali yang secara tertulis diacu dalam naskah ini dan disebutkan dalam daftar pustaka.</w:t>
        </w:r>
      </w:ins>
    </w:p>
    <w:p w14:paraId="698FB8B4" w14:textId="5FBD91C5" w:rsidR="003560BA" w:rsidRDefault="003560BA">
      <w:pPr>
        <w:jc w:val="both"/>
        <w:rPr>
          <w:ins w:id="284" w:author="Windows User" w:date="2021-01-31T15:40:00Z"/>
        </w:rPr>
        <w:pPrChange w:id="285" w:author="Windows User" w:date="2021-01-31T15:37:00Z">
          <w:pPr>
            <w:spacing w:line="259" w:lineRule="auto"/>
            <w:jc w:val="center"/>
          </w:pPr>
        </w:pPrChange>
      </w:pPr>
    </w:p>
    <w:p w14:paraId="068E2D74" w14:textId="26272B73" w:rsidR="003560BA" w:rsidRDefault="003560BA">
      <w:pPr>
        <w:jc w:val="both"/>
        <w:rPr>
          <w:ins w:id="286" w:author="Windows User" w:date="2021-01-31T15:40:00Z"/>
        </w:rPr>
        <w:pPrChange w:id="287" w:author="Windows User" w:date="2021-01-31T15:37:00Z">
          <w:pPr>
            <w:spacing w:line="259" w:lineRule="auto"/>
            <w:jc w:val="center"/>
          </w:pPr>
        </w:pPrChange>
      </w:pPr>
    </w:p>
    <w:p w14:paraId="47BAA029" w14:textId="5BC6AB54" w:rsidR="003560BA" w:rsidRDefault="003560BA">
      <w:pPr>
        <w:jc w:val="both"/>
        <w:rPr>
          <w:ins w:id="288" w:author="Windows User" w:date="2021-01-31T15:40:00Z"/>
        </w:rPr>
        <w:pPrChange w:id="289" w:author="Windows User" w:date="2021-01-31T15:37:00Z">
          <w:pPr>
            <w:spacing w:line="259" w:lineRule="auto"/>
            <w:jc w:val="center"/>
          </w:pPr>
        </w:pPrChange>
      </w:pPr>
    </w:p>
    <w:p w14:paraId="6FA7A9F4" w14:textId="6B49383A" w:rsidR="003560BA" w:rsidRDefault="003560BA">
      <w:pPr>
        <w:jc w:val="both"/>
        <w:rPr>
          <w:ins w:id="290" w:author="Windows User" w:date="2021-01-31T15:40:00Z"/>
        </w:rPr>
        <w:pPrChange w:id="291" w:author="Windows User" w:date="2021-01-31T15:37:00Z">
          <w:pPr>
            <w:spacing w:line="259" w:lineRule="auto"/>
            <w:jc w:val="center"/>
          </w:pPr>
        </w:pPrChange>
      </w:pPr>
    </w:p>
    <w:p w14:paraId="72FF06DF" w14:textId="217BF7CD" w:rsidR="003560BA" w:rsidRDefault="003560BA">
      <w:pPr>
        <w:jc w:val="both"/>
        <w:rPr>
          <w:ins w:id="292" w:author="Windows User" w:date="2021-01-31T15:40:00Z"/>
        </w:rPr>
        <w:pPrChange w:id="293" w:author="Windows User" w:date="2021-01-31T15:37:00Z">
          <w:pPr>
            <w:spacing w:line="259" w:lineRule="auto"/>
            <w:jc w:val="center"/>
          </w:pPr>
        </w:pPrChange>
      </w:pPr>
    </w:p>
    <w:p w14:paraId="2BDE26A6" w14:textId="6628F445" w:rsidR="003560BA" w:rsidRDefault="003560BA">
      <w:pPr>
        <w:ind w:left="5387"/>
        <w:jc w:val="center"/>
        <w:rPr>
          <w:ins w:id="294" w:author="Windows User" w:date="2021-01-31T15:41:00Z"/>
        </w:rPr>
        <w:pPrChange w:id="295" w:author="Windows User" w:date="2021-01-31T15:41:00Z">
          <w:pPr>
            <w:spacing w:line="259" w:lineRule="auto"/>
            <w:jc w:val="center"/>
          </w:pPr>
        </w:pPrChange>
      </w:pPr>
      <w:ins w:id="296" w:author="Windows User" w:date="2021-01-31T15:40:00Z">
        <w:r>
          <w:t>Denpasar</w:t>
        </w:r>
      </w:ins>
      <w:ins w:id="297" w:author="Windows User" w:date="2021-01-31T15:41:00Z">
        <w:r>
          <w:t xml:space="preserve">, </w:t>
        </w:r>
      </w:ins>
      <w:r w:rsidR="001B6836">
        <w:t>…………..</w:t>
      </w:r>
    </w:p>
    <w:p w14:paraId="49587A5E" w14:textId="3AA4A83F" w:rsidR="003560BA" w:rsidRDefault="003560BA">
      <w:pPr>
        <w:ind w:left="5387"/>
        <w:jc w:val="center"/>
        <w:rPr>
          <w:ins w:id="298" w:author="Windows User" w:date="2021-01-31T15:41:00Z"/>
        </w:rPr>
        <w:pPrChange w:id="299" w:author="Windows User" w:date="2021-01-31T15:41:00Z">
          <w:pPr>
            <w:spacing w:line="259" w:lineRule="auto"/>
            <w:jc w:val="center"/>
          </w:pPr>
        </w:pPrChange>
      </w:pPr>
    </w:p>
    <w:p w14:paraId="723D0805" w14:textId="7A6C3111" w:rsidR="003560BA" w:rsidRDefault="003560BA">
      <w:pPr>
        <w:ind w:left="5387"/>
        <w:jc w:val="center"/>
        <w:rPr>
          <w:ins w:id="300" w:author="Windows User" w:date="2021-01-31T15:41:00Z"/>
        </w:rPr>
        <w:pPrChange w:id="301" w:author="Windows User" w:date="2021-01-31T15:41:00Z">
          <w:pPr>
            <w:spacing w:line="259" w:lineRule="auto"/>
            <w:jc w:val="center"/>
          </w:pPr>
        </w:pPrChange>
      </w:pPr>
    </w:p>
    <w:p w14:paraId="6963DD13" w14:textId="4FF02698" w:rsidR="008D1FE8" w:rsidRPr="008D1FE8" w:rsidRDefault="003560BA" w:rsidP="008D1FE8">
      <w:pPr>
        <w:ind w:left="5387"/>
        <w:jc w:val="center"/>
        <w:rPr>
          <w:ins w:id="302" w:author="Windows User" w:date="2021-01-31T15:33:00Z"/>
          <w:rPrChange w:id="303" w:author="Windows User" w:date="2021-01-31T15:36:00Z">
            <w:rPr>
              <w:ins w:id="304" w:author="Windows User" w:date="2021-01-31T15:33:00Z"/>
              <w:i/>
            </w:rPr>
          </w:rPrChange>
        </w:rPr>
        <w:sectPr w:rsidR="008D1FE8" w:rsidRPr="008D1FE8" w:rsidSect="005F3228">
          <w:headerReference w:type="even" r:id="rId19"/>
          <w:headerReference w:type="default" r:id="rId20"/>
          <w:footerReference w:type="default" r:id="rId21"/>
          <w:footerReference w:type="first" r:id="rId22"/>
          <w:type w:val="evenPage"/>
          <w:pgSz w:w="11906" w:h="16838" w:code="9"/>
          <w:pgMar w:top="1701" w:right="1701" w:bottom="1701" w:left="2268" w:header="709" w:footer="709" w:gutter="0"/>
          <w:pgNumType w:fmt="lowerRoman" w:start="1"/>
          <w:cols w:space="708"/>
          <w:docGrid w:linePitch="360"/>
        </w:sectPr>
        <w:pPrChange w:id="307" w:author="Windows User" w:date="2021-01-31T15:41:00Z">
          <w:pPr>
            <w:spacing w:line="259" w:lineRule="auto"/>
            <w:jc w:val="center"/>
          </w:pPr>
        </w:pPrChange>
      </w:pPr>
      <w:ins w:id="308" w:author="Windows User" w:date="2021-01-31T15:41:00Z">
        <w:r>
          <w:t>(I Putu Adi Putra</w:t>
        </w:r>
      </w:ins>
      <w:ins w:id="309" w:author="Windows User" w:date="2021-01-31T15:42:00Z">
        <w:r w:rsidR="004B6C66">
          <w:t>)</w:t>
        </w:r>
      </w:ins>
    </w:p>
    <w:p w14:paraId="6D89E60E" w14:textId="1CDCD126" w:rsidR="003560BA" w:rsidRDefault="003560BA">
      <w:pPr>
        <w:spacing w:line="259" w:lineRule="auto"/>
        <w:jc w:val="center"/>
        <w:rPr>
          <w:ins w:id="310" w:author="Windows User" w:date="2021-01-31T15:42:00Z"/>
        </w:rPr>
      </w:pPr>
      <w:ins w:id="311" w:author="Windows User" w:date="2021-01-31T15:42:00Z">
        <w:r w:rsidRPr="007D5D9E">
          <w:rPr>
            <w:i/>
          </w:rPr>
          <w:lastRenderedPageBreak/>
          <w:t>Halaman ini sengaja dikosongkan</w:t>
        </w:r>
      </w:ins>
    </w:p>
    <w:p w14:paraId="4477D195" w14:textId="52B5B1AA" w:rsidR="004B6C66" w:rsidRDefault="004B6C66">
      <w:pPr>
        <w:spacing w:after="160" w:line="259" w:lineRule="auto"/>
        <w:rPr>
          <w:ins w:id="312" w:author="Windows User" w:date="2021-01-31T15:44:00Z"/>
          <w:i/>
        </w:rPr>
      </w:pPr>
      <w:ins w:id="313" w:author="Windows User" w:date="2021-01-31T15:44:00Z">
        <w:r>
          <w:rPr>
            <w:i/>
          </w:rPr>
          <w:br w:type="page"/>
        </w:r>
      </w:ins>
    </w:p>
    <w:p w14:paraId="4FC0C2D5" w14:textId="77777777" w:rsidR="004B6C66" w:rsidRDefault="004B6C66" w:rsidP="004B6C66">
      <w:pPr>
        <w:jc w:val="center"/>
        <w:rPr>
          <w:ins w:id="314" w:author="Windows User" w:date="2021-01-31T15:44:00Z"/>
          <w:b/>
          <w:bCs/>
          <w:iCs/>
          <w:sz w:val="28"/>
          <w:szCs w:val="28"/>
        </w:rPr>
      </w:pPr>
      <w:ins w:id="315" w:author="Windows User" w:date="2021-01-31T15:44:00Z">
        <w:r>
          <w:rPr>
            <w:b/>
            <w:bCs/>
            <w:iCs/>
            <w:sz w:val="28"/>
            <w:szCs w:val="28"/>
          </w:rPr>
          <w:lastRenderedPageBreak/>
          <w:t>SISTEM INFORMASI E-LEARNING DI SMK TI BALI GLOBAL KARANGASEM BERBASIS WEBSITE MENGGUNAKAN FRAMEWORK LARAVEL</w:t>
        </w:r>
      </w:ins>
    </w:p>
    <w:p w14:paraId="1F6D9FC6" w14:textId="74456FF4" w:rsidR="007D5D9E" w:rsidRDefault="007D5D9E">
      <w:pPr>
        <w:spacing w:line="259" w:lineRule="auto"/>
        <w:jc w:val="center"/>
        <w:rPr>
          <w:ins w:id="316" w:author="Windows User" w:date="2021-01-31T15:45:00Z"/>
          <w:i/>
        </w:rPr>
      </w:pPr>
    </w:p>
    <w:p w14:paraId="26E4C7F9" w14:textId="1D4CEC1D" w:rsidR="004B6C66" w:rsidRDefault="004B6C66">
      <w:pPr>
        <w:spacing w:line="259" w:lineRule="auto"/>
        <w:jc w:val="center"/>
        <w:rPr>
          <w:ins w:id="317" w:author="Windows User" w:date="2021-01-31T15:45:00Z"/>
          <w:i/>
        </w:rPr>
      </w:pPr>
    </w:p>
    <w:p w14:paraId="0D738E7F" w14:textId="1CE92B99" w:rsidR="004B6C66" w:rsidRDefault="004B6C66">
      <w:pPr>
        <w:pStyle w:val="Heading1"/>
        <w:rPr>
          <w:ins w:id="318" w:author="Windows User" w:date="2021-01-31T15:45:00Z"/>
        </w:rPr>
        <w:pPrChange w:id="319" w:author="Windows User" w:date="2021-06-03T00:58:00Z">
          <w:pPr>
            <w:spacing w:line="259" w:lineRule="auto"/>
            <w:jc w:val="center"/>
          </w:pPr>
        </w:pPrChange>
      </w:pPr>
      <w:bookmarkStart w:id="320" w:name="_Toc94356928"/>
      <w:ins w:id="321" w:author="Windows User" w:date="2021-01-31T15:45:00Z">
        <w:r>
          <w:t>ABSTRAK</w:t>
        </w:r>
        <w:bookmarkEnd w:id="320"/>
      </w:ins>
    </w:p>
    <w:p w14:paraId="5E3FFDC3" w14:textId="254A42A9" w:rsidR="004B6C66" w:rsidRDefault="005965E1">
      <w:pPr>
        <w:spacing w:line="240" w:lineRule="auto"/>
        <w:ind w:firstLine="720"/>
        <w:jc w:val="both"/>
        <w:pPrChange w:id="322" w:author="Windows User" w:date="2021-06-07T06:35:00Z">
          <w:pPr>
            <w:spacing w:line="259" w:lineRule="auto"/>
            <w:jc w:val="center"/>
          </w:pPr>
        </w:pPrChange>
      </w:pPr>
      <w:ins w:id="323" w:author="Windows User" w:date="2021-06-06T19:56:00Z">
        <w:r w:rsidRPr="00C016AD">
          <w:rPr>
            <w:rFonts w:cs="Arial"/>
          </w:rPr>
          <w:t xml:space="preserve">Dalam proses pembelajaran di SMK TI Bali Global Karangasem ditemukan beberapa permasalahan seperti kurangnya keterlibatan </w:t>
        </w:r>
        <w:r>
          <w:rPr>
            <w:rFonts w:cs="Arial"/>
          </w:rPr>
          <w:t>Siswa</w:t>
        </w:r>
        <w:r w:rsidRPr="00C016AD">
          <w:rPr>
            <w:rFonts w:cs="Arial"/>
          </w:rPr>
          <w:t xml:space="preserve"> dalam proses pembelajaran. Akibatnya </w:t>
        </w:r>
        <w:r>
          <w:rPr>
            <w:rFonts w:cs="Arial"/>
          </w:rPr>
          <w:t>Siswa</w:t>
        </w:r>
        <w:r w:rsidRPr="00C016AD">
          <w:rPr>
            <w:rFonts w:cs="Arial"/>
          </w:rPr>
          <w:t xml:space="preserve"> menjadi kurang fokus dan kurang tertarik mendengarkan materi yang disampaikan </w:t>
        </w:r>
        <w:r>
          <w:rPr>
            <w:rFonts w:cs="Arial"/>
          </w:rPr>
          <w:t>Guru</w:t>
        </w:r>
      </w:ins>
      <w:ins w:id="324" w:author="Windows User" w:date="2021-06-07T06:45:00Z">
        <w:r w:rsidR="005324CB" w:rsidRPr="00C016AD">
          <w:rPr>
            <w:rFonts w:cs="Arial"/>
          </w:rPr>
          <w:t>.</w:t>
        </w:r>
      </w:ins>
      <w:r w:rsidR="00DB2834">
        <w:rPr>
          <w:rFonts w:cs="Arial"/>
        </w:rPr>
        <w:t xml:space="preserve"> </w:t>
      </w:r>
      <w:ins w:id="325" w:author="Windows User" w:date="2021-06-07T06:35:00Z">
        <w:r w:rsidR="00CA6543">
          <w:t xml:space="preserve">Oleh karena itu dibuatkannya sistem </w:t>
        </w:r>
        <w:r w:rsidR="00CA6543" w:rsidRPr="00CA6543">
          <w:rPr>
            <w:i/>
            <w:rPrChange w:id="326" w:author="Windows User" w:date="2021-06-07T06:36:00Z">
              <w:rPr/>
            </w:rPrChange>
          </w:rPr>
          <w:t>E-learning</w:t>
        </w:r>
        <w:r w:rsidR="00CA6543">
          <w:t xml:space="preserve"> berbasis </w:t>
        </w:r>
        <w:r w:rsidR="00CA6543" w:rsidRPr="00CA6543">
          <w:rPr>
            <w:i/>
            <w:rPrChange w:id="327" w:author="Windows User" w:date="2021-06-07T06:36:00Z">
              <w:rPr/>
            </w:rPrChange>
          </w:rPr>
          <w:t>website</w:t>
        </w:r>
        <w:r w:rsidR="00CA6543">
          <w:t>.</w:t>
        </w:r>
      </w:ins>
      <w:ins w:id="328" w:author="Windows User" w:date="2021-06-03T01:04:00Z">
        <w:r w:rsidR="000E74BD">
          <w:t xml:space="preserve"> </w:t>
        </w:r>
      </w:ins>
      <w:ins w:id="329" w:author="Windows User" w:date="2021-06-03T01:03:00Z">
        <w:r w:rsidR="000E74BD" w:rsidRPr="00CA6543">
          <w:rPr>
            <w:rFonts w:cs="Arial"/>
            <w:i/>
            <w:rPrChange w:id="330" w:author="Windows User" w:date="2021-06-07T06:36:00Z">
              <w:rPr>
                <w:rFonts w:cs="Arial"/>
              </w:rPr>
            </w:rPrChange>
          </w:rPr>
          <w:t>E-Learning</w:t>
        </w:r>
        <w:r w:rsidR="000E74BD" w:rsidRPr="00C016AD">
          <w:rPr>
            <w:rFonts w:cs="Arial"/>
          </w:rPr>
          <w:t xml:space="preserve"> </w:t>
        </w:r>
      </w:ins>
      <w:ins w:id="331" w:author="Windows User" w:date="2021-06-03T01:04:00Z">
        <w:r w:rsidR="000E74BD">
          <w:rPr>
            <w:rFonts w:cs="Arial"/>
          </w:rPr>
          <w:t>merupakan</w:t>
        </w:r>
      </w:ins>
      <w:ins w:id="332" w:author="Windows User" w:date="2021-06-03T01:03:00Z">
        <w:r w:rsidR="000E74BD" w:rsidRPr="00C016AD">
          <w:rPr>
            <w:rFonts w:cs="Arial"/>
          </w:rPr>
          <w:t xml:space="preserve"> suatu sistem pendidikan yang memanfaatkan teknologi informasi dalam proses belajar mengajar, dengan adanya sistem </w:t>
        </w:r>
        <w:r w:rsidR="000E74BD" w:rsidRPr="00F37F67">
          <w:rPr>
            <w:rFonts w:cs="Arial"/>
            <w:i/>
            <w:rPrChange w:id="333" w:author="Windows User" w:date="2021-06-07T06:36:00Z">
              <w:rPr>
                <w:rFonts w:cs="Arial"/>
              </w:rPr>
            </w:rPrChange>
          </w:rPr>
          <w:t>E-Learning</w:t>
        </w:r>
        <w:r w:rsidR="000E74BD" w:rsidRPr="00C016AD">
          <w:rPr>
            <w:rFonts w:cs="Arial"/>
          </w:rPr>
          <w:t xml:space="preserve"> tidak menggantikan model belajar konvensional </w:t>
        </w:r>
        <w:r w:rsidR="000E74BD" w:rsidRPr="001B6836">
          <w:rPr>
            <w:rFonts w:cs="Arial"/>
          </w:rPr>
          <w:t>di dalam kelas, tetapi memperkuat melalui pengayaan konten dan pengembangan teknologi pendidikan</w:t>
        </w:r>
        <w:r w:rsidR="00BA7D7E" w:rsidRPr="001B6836">
          <w:rPr>
            <w:rFonts w:cs="Arial"/>
          </w:rPr>
          <w:t>.</w:t>
        </w:r>
      </w:ins>
      <w:ins w:id="334" w:author="Windows User" w:date="2021-06-03T01:11:00Z">
        <w:r w:rsidR="00BA7D7E" w:rsidRPr="001B6836">
          <w:rPr>
            <w:rFonts w:cs="Arial"/>
          </w:rPr>
          <w:t xml:space="preserve"> O</w:t>
        </w:r>
      </w:ins>
      <w:r w:rsidR="001B6836" w:rsidRPr="001B6836">
        <w:rPr>
          <w:rFonts w:cs="Arial"/>
        </w:rPr>
        <w:t>l</w:t>
      </w:r>
      <w:ins w:id="335" w:author="Windows User" w:date="2021-06-03T01:11:00Z">
        <w:r w:rsidR="00BA7D7E" w:rsidRPr="001B6836">
          <w:t xml:space="preserve">eh sebab itu, </w:t>
        </w:r>
      </w:ins>
      <w:ins w:id="336" w:author="Windows User" w:date="2021-06-03T01:12:00Z">
        <w:r w:rsidR="00BA7D7E" w:rsidRPr="001B6836">
          <w:t>pe</w:t>
        </w:r>
      </w:ins>
      <w:ins w:id="337" w:author="Windows User" w:date="2021-06-03T01:11:00Z">
        <w:r w:rsidR="00BA7D7E" w:rsidRPr="001B6836">
          <w:t xml:space="preserve">nulis membangun sebuah sistem informasi </w:t>
        </w:r>
      </w:ins>
      <w:ins w:id="338" w:author="Windows User" w:date="2021-06-03T01:12:00Z">
        <w:r w:rsidR="00BA7D7E" w:rsidRPr="001B6836">
          <w:rPr>
            <w:i/>
            <w:rPrChange w:id="339" w:author="Windows User" w:date="2021-06-07T06:36:00Z">
              <w:rPr/>
            </w:rPrChange>
          </w:rPr>
          <w:t>E-Learning</w:t>
        </w:r>
      </w:ins>
      <w:ins w:id="340" w:author="Windows User" w:date="2021-06-03T01:11:00Z">
        <w:r w:rsidR="00BA7D7E" w:rsidRPr="001B6836">
          <w:t xml:space="preserve"> di SMK TI Bali Global</w:t>
        </w:r>
      </w:ins>
      <w:ins w:id="341" w:author="Windows User" w:date="2021-06-03T01:12:00Z">
        <w:r w:rsidR="00BA7D7E" w:rsidRPr="001B6836">
          <w:t xml:space="preserve"> Karangasem berbasis </w:t>
        </w:r>
        <w:r w:rsidR="00BA7D7E" w:rsidRPr="001B6836">
          <w:rPr>
            <w:i/>
          </w:rPr>
          <w:t xml:space="preserve">website </w:t>
        </w:r>
        <w:r w:rsidR="00BA7D7E" w:rsidRPr="001B6836">
          <w:t>dengan menggunakan framework</w:t>
        </w:r>
        <w:r w:rsidR="00BA7D7E" w:rsidRPr="001B6836">
          <w:rPr>
            <w:i/>
          </w:rPr>
          <w:t xml:space="preserve"> </w:t>
        </w:r>
        <w:r w:rsidR="00BA7D7E" w:rsidRPr="001B6836">
          <w:t>Laravel yang bertujuan</w:t>
        </w:r>
      </w:ins>
      <w:ins w:id="342" w:author="Windows User" w:date="2021-06-03T01:13:00Z">
        <w:r w:rsidR="00BA7D7E" w:rsidRPr="001B6836">
          <w:t xml:space="preserve"> untuk meningkatkan proses belajar </w:t>
        </w:r>
      </w:ins>
      <w:r w:rsidR="00DC1128" w:rsidRPr="001B6836">
        <w:t>mengajar di</w:t>
      </w:r>
      <w:ins w:id="343" w:author="Windows User" w:date="2021-06-03T01:14:00Z">
        <w:r w:rsidR="00BA7D7E" w:rsidRPr="001B6836">
          <w:t xml:space="preserve"> kelas. Sistem d</w:t>
        </w:r>
        <w:r w:rsidR="0074613C" w:rsidRPr="001B6836">
          <w:t>ikembangkan agar dapat membantu</w:t>
        </w:r>
      </w:ins>
      <w:ins w:id="344" w:author="Windows User" w:date="2021-06-03T01:17:00Z">
        <w:r w:rsidR="0074613C" w:rsidRPr="001B6836">
          <w:t xml:space="preserve"> </w:t>
        </w:r>
      </w:ins>
      <w:ins w:id="345" w:author="Windows User" w:date="2021-06-03T01:14:00Z">
        <w:r w:rsidR="00BA7D7E" w:rsidRPr="001B6836">
          <w:t xml:space="preserve">dalam melakukan proses </w:t>
        </w:r>
      </w:ins>
      <w:ins w:id="346" w:author="Windows User" w:date="2021-06-03T01:15:00Z">
        <w:r w:rsidR="0074613C" w:rsidRPr="001B6836">
          <w:t>pemberian materi pembelajaran</w:t>
        </w:r>
      </w:ins>
      <w:ins w:id="347" w:author="Windows User" w:date="2021-06-03T01:14:00Z">
        <w:r w:rsidR="00BA7D7E" w:rsidRPr="001B6836">
          <w:t>,</w:t>
        </w:r>
      </w:ins>
      <w:ins w:id="348" w:author="Windows User" w:date="2021-06-03T01:17:00Z">
        <w:r w:rsidR="00774F17" w:rsidRPr="001B6836">
          <w:t xml:space="preserve"> dan</w:t>
        </w:r>
      </w:ins>
      <w:ins w:id="349" w:author="Windows User" w:date="2021-06-03T01:14:00Z">
        <w:r w:rsidR="00BA7D7E" w:rsidRPr="001B6836">
          <w:t xml:space="preserve"> </w:t>
        </w:r>
      </w:ins>
      <w:ins w:id="350" w:author="Windows User" w:date="2021-06-03T01:15:00Z">
        <w:r w:rsidR="0074613C" w:rsidRPr="001B6836">
          <w:t>pemberian tugas</w:t>
        </w:r>
      </w:ins>
      <w:ins w:id="351" w:author="Windows User" w:date="2021-06-03T01:17:00Z">
        <w:r w:rsidR="00774F17" w:rsidRPr="001B6836">
          <w:t xml:space="preserve"> bagi guru</w:t>
        </w:r>
      </w:ins>
      <w:ins w:id="352" w:author="Windows User" w:date="2021-06-03T01:18:00Z">
        <w:r w:rsidR="00774F17" w:rsidRPr="001B6836">
          <w:t xml:space="preserve">. Sedangkan siswa dapat menerima materi pembelajaran, menerima pemberitahuan </w:t>
        </w:r>
      </w:ins>
      <w:ins w:id="353" w:author="Windows User" w:date="2021-06-03T01:19:00Z">
        <w:r w:rsidR="00774F17" w:rsidRPr="001B6836">
          <w:t xml:space="preserve">tugas, dan dapat menjawab tugas di yang di berikan oleh guru di sistem </w:t>
        </w:r>
        <w:commentRangeStart w:id="354"/>
        <w:r w:rsidR="00774F17" w:rsidRPr="001B6836">
          <w:rPr>
            <w:i/>
          </w:rPr>
          <w:t>E-</w:t>
        </w:r>
      </w:ins>
      <w:r w:rsidR="001B6836" w:rsidRPr="001B6836">
        <w:rPr>
          <w:i/>
        </w:rPr>
        <w:t>L</w:t>
      </w:r>
      <w:ins w:id="355" w:author="Windows User" w:date="2021-06-03T01:19:00Z">
        <w:r w:rsidR="00774F17" w:rsidRPr="001B6836">
          <w:rPr>
            <w:i/>
          </w:rPr>
          <w:t>earning</w:t>
        </w:r>
      </w:ins>
      <w:commentRangeEnd w:id="354"/>
      <w:r w:rsidR="00DC1128" w:rsidRPr="001B6836">
        <w:rPr>
          <w:rStyle w:val="CommentReference"/>
        </w:rPr>
        <w:commentReference w:id="354"/>
      </w:r>
      <w:ins w:id="356" w:author="Windows User" w:date="2021-06-03T01:31:00Z">
        <w:r w:rsidR="00DB6FE5" w:rsidRPr="001B6836">
          <w:t>.</w:t>
        </w:r>
      </w:ins>
      <w:ins w:id="357" w:author="Windows User" w:date="2021-06-03T01:20:00Z">
        <w:r w:rsidR="0008460F" w:rsidRPr="001B6836">
          <w:t xml:space="preserve"> Pada sistem </w:t>
        </w:r>
        <w:r w:rsidR="0008460F" w:rsidRPr="001B6836">
          <w:rPr>
            <w:i/>
          </w:rPr>
          <w:t>E-</w:t>
        </w:r>
      </w:ins>
      <w:r w:rsidR="001B6836" w:rsidRPr="001B6836">
        <w:rPr>
          <w:i/>
        </w:rPr>
        <w:t>L</w:t>
      </w:r>
      <w:ins w:id="358" w:author="Windows User" w:date="2021-06-03T01:20:00Z">
        <w:r w:rsidR="0008460F" w:rsidRPr="001B6836">
          <w:rPr>
            <w:i/>
          </w:rPr>
          <w:t>earning</w:t>
        </w:r>
        <w:r w:rsidR="0008460F" w:rsidRPr="001B6836">
          <w:t xml:space="preserve"> ini penulis menggunakan metode UML (</w:t>
        </w:r>
        <w:r w:rsidR="0008460F" w:rsidRPr="001B6836">
          <w:rPr>
            <w:i/>
          </w:rPr>
          <w:t>Unified Modeling Language</w:t>
        </w:r>
        <w:r w:rsidR="0008460F" w:rsidRPr="001B6836">
          <w:t>) dengan menggunakan bahasa</w:t>
        </w:r>
        <w:r w:rsidR="0008460F" w:rsidRPr="001B6836">
          <w:rPr>
            <w:i/>
          </w:rPr>
          <w:t xml:space="preserve"> </w:t>
        </w:r>
        <w:r w:rsidR="0008460F" w:rsidRPr="001B6836">
          <w:t>pemograman pendukung Laravel, Bootstrap, HTML</w:t>
        </w:r>
        <w:r w:rsidR="0008460F" w:rsidRPr="001B6836">
          <w:rPr>
            <w:i/>
          </w:rPr>
          <w:t xml:space="preserve">, </w:t>
        </w:r>
        <w:r w:rsidR="0008460F" w:rsidRPr="001B6836">
          <w:t>PHP</w:t>
        </w:r>
        <w:r w:rsidR="0008460F" w:rsidRPr="001B6836">
          <w:rPr>
            <w:i/>
          </w:rPr>
          <w:t xml:space="preserve">, </w:t>
        </w:r>
        <w:r w:rsidR="0008460F" w:rsidRPr="001B6836">
          <w:t>CSS</w:t>
        </w:r>
        <w:r w:rsidR="0008460F" w:rsidRPr="001B6836">
          <w:rPr>
            <w:i/>
          </w:rPr>
          <w:t>,</w:t>
        </w:r>
        <w:r w:rsidR="0008460F" w:rsidRPr="001B6836">
          <w:t xml:space="preserve"> dan DBMS</w:t>
        </w:r>
        <w:r w:rsidR="0008460F" w:rsidRPr="001B6836">
          <w:rPr>
            <w:lang w:val="id-ID"/>
          </w:rPr>
          <w:t xml:space="preserve"> </w:t>
        </w:r>
        <w:r w:rsidR="0008460F" w:rsidRPr="001B6836">
          <w:t>sebagai</w:t>
        </w:r>
        <w:r w:rsidR="0008460F" w:rsidRPr="001B6836">
          <w:rPr>
            <w:i/>
          </w:rPr>
          <w:t xml:space="preserve"> database</w:t>
        </w:r>
        <w:r w:rsidR="0008460F" w:rsidRPr="001B6836">
          <w:t xml:space="preserve">-nya. Berdasarkan rancang bangun yang sudah dilakukan, diperoleh kesimpulan yaitu telah dibuat sistem informasi </w:t>
        </w:r>
      </w:ins>
      <w:ins w:id="359" w:author="Windows User" w:date="2021-06-03T01:21:00Z">
        <w:r w:rsidR="0008460F" w:rsidRPr="001B6836">
          <w:rPr>
            <w:i/>
          </w:rPr>
          <w:t>E-</w:t>
        </w:r>
      </w:ins>
      <w:r w:rsidR="001B6836" w:rsidRPr="001B6836">
        <w:rPr>
          <w:i/>
        </w:rPr>
        <w:t>L</w:t>
      </w:r>
      <w:ins w:id="360" w:author="Windows User" w:date="2021-06-03T01:21:00Z">
        <w:r w:rsidR="0008460F" w:rsidRPr="001B6836">
          <w:rPr>
            <w:i/>
          </w:rPr>
          <w:t>earning</w:t>
        </w:r>
        <w:r w:rsidR="0008460F" w:rsidRPr="001B6836">
          <w:t xml:space="preserve"> untuk siswa</w:t>
        </w:r>
      </w:ins>
      <w:ins w:id="361" w:author="Windows User" w:date="2021-06-03T01:20:00Z">
        <w:r w:rsidR="0008460F" w:rsidRPr="001B6836">
          <w:t xml:space="preserve"> dan dari segi fungsional dengan menggunakan metode pengujian </w:t>
        </w:r>
        <w:r w:rsidR="0008460F" w:rsidRPr="001B6836">
          <w:rPr>
            <w:i/>
          </w:rPr>
          <w:t>Black Box Testing</w:t>
        </w:r>
        <w:r w:rsidR="0008460F" w:rsidRPr="001B6836">
          <w:t xml:space="preserve"> sudah berfungsi dengan baik</w:t>
        </w:r>
      </w:ins>
      <w:ins w:id="362" w:author="Windows User" w:date="2021-07-06T19:26:00Z">
        <w:r w:rsidR="004B5254" w:rsidRPr="001B6836">
          <w:t>.</w:t>
        </w:r>
      </w:ins>
    </w:p>
    <w:p w14:paraId="2CEC10E8" w14:textId="77777777" w:rsidR="00DB2834" w:rsidRPr="001B6836" w:rsidRDefault="00DB2834" w:rsidP="00DB2834">
      <w:pPr>
        <w:spacing w:line="240" w:lineRule="auto"/>
        <w:ind w:firstLine="720"/>
        <w:jc w:val="both"/>
        <w:rPr>
          <w:ins w:id="363" w:author="Windows User" w:date="2021-06-03T01:22:00Z"/>
        </w:rPr>
      </w:pPr>
    </w:p>
    <w:p w14:paraId="16611A34" w14:textId="24D4255F" w:rsidR="002E04D5" w:rsidRDefault="002E04D5" w:rsidP="002E04D5">
      <w:pPr>
        <w:tabs>
          <w:tab w:val="left" w:pos="1276"/>
          <w:tab w:val="left" w:pos="1418"/>
        </w:tabs>
        <w:spacing w:line="240" w:lineRule="auto"/>
        <w:ind w:left="1418" w:hanging="1418"/>
        <w:rPr>
          <w:ins w:id="364" w:author="Windows User" w:date="2021-06-03T01:22:00Z"/>
          <w:i/>
        </w:rPr>
      </w:pPr>
      <w:ins w:id="365" w:author="Windows User" w:date="2021-06-03T01:22:00Z">
        <w:r w:rsidRPr="001B6836">
          <w:rPr>
            <w:b/>
          </w:rPr>
          <w:t>Kata Kunci</w:t>
        </w:r>
        <w:r w:rsidRPr="001B6836">
          <w:rPr>
            <w:b/>
          </w:rPr>
          <w:tab/>
          <w:t>:</w:t>
        </w:r>
        <w:r w:rsidRPr="001B6836">
          <w:rPr>
            <w:b/>
          </w:rPr>
          <w:tab/>
        </w:r>
        <w:r w:rsidRPr="001B6836">
          <w:rPr>
            <w:i/>
          </w:rPr>
          <w:t>E-learning</w:t>
        </w:r>
        <w:r w:rsidRPr="001B6836">
          <w:t xml:space="preserve"> Sekolah, SMK TI Bali Gl</w:t>
        </w:r>
        <w:r>
          <w:t xml:space="preserve">obal Karangasem, </w:t>
        </w:r>
        <w:r>
          <w:rPr>
            <w:i/>
          </w:rPr>
          <w:t xml:space="preserve">Framework </w:t>
        </w:r>
        <w:r>
          <w:t xml:space="preserve">Laravel, </w:t>
        </w:r>
        <w:r>
          <w:rPr>
            <w:i/>
          </w:rPr>
          <w:t xml:space="preserve">Website, </w:t>
        </w:r>
        <w:r>
          <w:t>UML.</w:t>
        </w:r>
      </w:ins>
    </w:p>
    <w:p w14:paraId="6A30BF29" w14:textId="2B26D3D3" w:rsidR="004B6C66" w:rsidRPr="007D5D9E" w:rsidRDefault="004B6C66">
      <w:pPr>
        <w:spacing w:line="259" w:lineRule="auto"/>
        <w:jc w:val="center"/>
        <w:rPr>
          <w:ins w:id="366" w:author="Windows User" w:date="2021-01-31T15:45:00Z"/>
          <w:i/>
        </w:rPr>
        <w:sectPr w:rsidR="004B6C66" w:rsidRPr="007D5D9E" w:rsidSect="005F3228">
          <w:headerReference w:type="even" r:id="rId25"/>
          <w:headerReference w:type="default" r:id="rId26"/>
          <w:headerReference w:type="first" r:id="rId27"/>
          <w:pgSz w:w="11906" w:h="16838" w:code="9"/>
          <w:pgMar w:top="1701" w:right="1701" w:bottom="1701" w:left="2268" w:header="709" w:footer="709" w:gutter="0"/>
          <w:pgNumType w:fmt="lowerRoman" w:start="5"/>
          <w:cols w:space="708"/>
          <w:docGrid w:linePitch="360"/>
        </w:sectPr>
      </w:pPr>
      <w:ins w:id="367" w:author="Windows User" w:date="2021-01-31T15:45:00Z">
        <w:r w:rsidRPr="007D5D9E">
          <w:rPr>
            <w:i/>
          </w:rPr>
          <w:t>Halaman</w:t>
        </w:r>
        <w:r w:rsidR="005B0047">
          <w:rPr>
            <w:i/>
          </w:rPr>
          <w:t xml:space="preserve"> ini sengaja dikosongk</w:t>
        </w:r>
      </w:ins>
      <w:ins w:id="368" w:author="Windows User" w:date="2021-01-31T15:48:00Z">
        <w:r w:rsidR="005B0047">
          <w:rPr>
            <w:i/>
          </w:rPr>
          <w:t>an</w:t>
        </w:r>
      </w:ins>
    </w:p>
    <w:p w14:paraId="633E74F2" w14:textId="2DFB2B1A" w:rsidR="005B0047" w:rsidRDefault="005B0047">
      <w:pPr>
        <w:rPr>
          <w:ins w:id="369" w:author="Windows User" w:date="2021-01-31T15:48:00Z"/>
        </w:rPr>
      </w:pPr>
    </w:p>
    <w:p w14:paraId="43E97F08" w14:textId="77777777" w:rsidR="005B0047" w:rsidRPr="00041F4D" w:rsidRDefault="005B0047">
      <w:pPr>
        <w:jc w:val="center"/>
        <w:rPr>
          <w:ins w:id="370" w:author="Windows User" w:date="2021-01-31T15:48:00Z"/>
          <w:b/>
          <w:i/>
          <w:sz w:val="28"/>
          <w:szCs w:val="28"/>
          <w:rPrChange w:id="371" w:author="Windows User" w:date="2021-06-04T19:51:00Z">
            <w:rPr>
              <w:ins w:id="372" w:author="Windows User" w:date="2021-01-31T15:48:00Z"/>
            </w:rPr>
          </w:rPrChange>
        </w:rPr>
        <w:pPrChange w:id="373" w:author="Windows User" w:date="2021-06-04T19:50:00Z">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pPrChange>
      </w:pPr>
      <w:bookmarkStart w:id="374" w:name="_Toc73595637"/>
      <w:ins w:id="375" w:author="Windows User" w:date="2021-01-31T15:48:00Z">
        <w:r w:rsidRPr="00041F4D">
          <w:rPr>
            <w:b/>
            <w:i/>
            <w:sz w:val="28"/>
            <w:szCs w:val="28"/>
            <w:rPrChange w:id="376" w:author="Windows User" w:date="2021-06-04T19:51:00Z">
              <w:rPr>
                <w:lang w:val="en"/>
              </w:rPr>
            </w:rPrChange>
          </w:rPr>
          <w:t>E-LEARNING INFORMATION SYSTEM AT VOCATIONAL SCHOOL OF TI BALI GLOBAL KARANGASEM BASED ON WEBSITE USING LARAVEL FRAMEWORK</w:t>
        </w:r>
        <w:bookmarkEnd w:id="374"/>
      </w:ins>
    </w:p>
    <w:p w14:paraId="19E25A13" w14:textId="1AF70A4D" w:rsidR="004B6C66" w:rsidRDefault="005B0047">
      <w:pPr>
        <w:tabs>
          <w:tab w:val="center" w:pos="3968"/>
        </w:tabs>
        <w:rPr>
          <w:ins w:id="377" w:author="Windows User" w:date="2021-01-31T15:48:00Z"/>
        </w:rPr>
        <w:pPrChange w:id="378" w:author="Windows User" w:date="2021-01-31T15:48:00Z">
          <w:pPr>
            <w:spacing w:line="259" w:lineRule="auto"/>
            <w:jc w:val="center"/>
          </w:pPr>
        </w:pPrChange>
      </w:pPr>
      <w:ins w:id="379" w:author="Windows User" w:date="2021-01-31T15:48:00Z">
        <w:r>
          <w:tab/>
        </w:r>
      </w:ins>
    </w:p>
    <w:p w14:paraId="75BA418D" w14:textId="7EEADD87" w:rsidR="005B0047" w:rsidRDefault="005B0047">
      <w:pPr>
        <w:tabs>
          <w:tab w:val="center" w:pos="3968"/>
        </w:tabs>
        <w:rPr>
          <w:ins w:id="380" w:author="Windows User" w:date="2021-01-31T15:48:00Z"/>
        </w:rPr>
        <w:pPrChange w:id="381" w:author="Windows User" w:date="2021-01-31T15:48:00Z">
          <w:pPr>
            <w:spacing w:line="259" w:lineRule="auto"/>
            <w:jc w:val="center"/>
          </w:pPr>
        </w:pPrChange>
      </w:pPr>
    </w:p>
    <w:p w14:paraId="6B2E0754" w14:textId="0FE4D8F0" w:rsidR="005B0047" w:rsidRPr="003D4147" w:rsidRDefault="005B0047">
      <w:pPr>
        <w:pStyle w:val="Heading1"/>
        <w:rPr>
          <w:ins w:id="382" w:author="Windows User" w:date="2021-06-03T01:24:00Z"/>
        </w:rPr>
        <w:pPrChange w:id="383" w:author="Windows User" w:date="2021-06-04T19:49:00Z">
          <w:pPr>
            <w:spacing w:line="259" w:lineRule="auto"/>
            <w:jc w:val="center"/>
          </w:pPr>
        </w:pPrChange>
      </w:pPr>
      <w:bookmarkStart w:id="384" w:name="_Toc94356929"/>
      <w:ins w:id="385" w:author="Windows User" w:date="2021-01-31T15:48:00Z">
        <w:r w:rsidRPr="003D4147">
          <w:t>ABSTRA</w:t>
        </w:r>
      </w:ins>
      <w:ins w:id="386" w:author="Windows User" w:date="2021-06-04T19:49:00Z">
        <w:r w:rsidR="00E011E2">
          <w:t>CT</w:t>
        </w:r>
      </w:ins>
      <w:bookmarkEnd w:id="384"/>
    </w:p>
    <w:p w14:paraId="05336FAF" w14:textId="73F63D5C" w:rsidR="009152CC" w:rsidRPr="00657C21" w:rsidRDefault="004B5254">
      <w:pPr>
        <w:spacing w:line="240" w:lineRule="auto"/>
        <w:ind w:firstLine="720"/>
        <w:jc w:val="both"/>
        <w:rPr>
          <w:ins w:id="387" w:author="Windows User" w:date="2021-06-03T01:25:00Z"/>
        </w:rPr>
        <w:pPrChange w:id="388" w:author="Windows User" w:date="2021-07-20T16:09:00Z">
          <w:pPr>
            <w:spacing w:after="160" w:line="259" w:lineRule="auto"/>
          </w:pPr>
        </w:pPrChange>
      </w:pPr>
      <w:ins w:id="389" w:author="Windows User" w:date="2021-07-06T19:29:00Z">
        <w:r w:rsidRPr="00657C21">
          <w:rPr>
            <w:rPrChange w:id="390" w:author="Windows User" w:date="2021-07-08T01:13:00Z">
              <w:rPr>
                <w:rStyle w:val="jlqj4b"/>
                <w:rFonts w:ascii="Helvetica" w:hAnsi="Helvetica" w:cs="Helvetica"/>
                <w:color w:val="000000"/>
                <w:sz w:val="27"/>
                <w:szCs w:val="27"/>
                <w:shd w:val="clear" w:color="auto" w:fill="F5F5F5"/>
                <w:lang w:val="en"/>
              </w:rPr>
            </w:rPrChange>
          </w:rPr>
          <w:t>In the learning process at SMK TI Bali Global Karangasem, several problems were found, such as the lack of student involvement in the learning process. As a result, students become less focused and less interested in listening to the material presented by the teacher. Therefore, a website-based E-learning system was created. E-Learning is an educational system that utilizes information technology in the teaching and learning process, with the E-Learning system not replacing conventional learning models in the classroom, but strengthening it through content enrichment and the development of educational technology. Therefore, the author builds an E-Learning information system at SMK TI Bali Global Karangasem based on a website using the Laravel framework which aims to improve the teaching and learning process in the classroom. The system was developed in order to assist in the process of providing learning materials, and assigning assignments to teachers. Meanwhile, students can receive learning materials, receive task notifications, and can answer assignments given by the teacher in the E-learning system. In this E-learning system, the author uses the UML (Unified Modeling Language) method using the programming languages ​​that support Laravel, Bootstrap, HTML, PHP, CSS, and DBMS as the database. Based on the design that has been done, it can be concluded that an E-learning information system has been made for students and from a functional point of view using the Black Box Testing method, it is functioning well.</w:t>
        </w:r>
      </w:ins>
    </w:p>
    <w:p w14:paraId="3D7B731B" w14:textId="73B5C5C2" w:rsidR="0080501D" w:rsidRDefault="0080501D" w:rsidP="0080501D">
      <w:pPr>
        <w:tabs>
          <w:tab w:val="left" w:pos="1276"/>
          <w:tab w:val="left" w:pos="1418"/>
        </w:tabs>
        <w:spacing w:line="240" w:lineRule="auto"/>
        <w:ind w:left="1418" w:hanging="1418"/>
        <w:rPr>
          <w:ins w:id="391" w:author="Windows User" w:date="2021-06-03T01:26:00Z"/>
          <w:i/>
        </w:rPr>
      </w:pPr>
      <w:ins w:id="392" w:author="Windows User" w:date="2021-06-03T01:26:00Z">
        <w:r w:rsidRPr="0080501D">
          <w:rPr>
            <w:b/>
            <w:rPrChange w:id="393" w:author="Windows User" w:date="2021-06-03T01:26:00Z">
              <w:rPr>
                <w:rFonts w:ascii="Helvetica" w:hAnsi="Helvetica" w:cs="Helvetica"/>
                <w:color w:val="000000"/>
                <w:sz w:val="27"/>
                <w:szCs w:val="27"/>
                <w:shd w:val="clear" w:color="auto" w:fill="D2E3FC"/>
              </w:rPr>
            </w:rPrChange>
          </w:rPr>
          <w:t>Keywords</w:t>
        </w:r>
        <w:r>
          <w:rPr>
            <w:b/>
          </w:rPr>
          <w:tab/>
          <w:t>:</w:t>
        </w:r>
        <w:r>
          <w:rPr>
            <w:b/>
          </w:rPr>
          <w:tab/>
        </w:r>
      </w:ins>
      <w:ins w:id="394" w:author="Windows User" w:date="2021-06-03T01:27:00Z">
        <w:r w:rsidRPr="0080501D">
          <w:rPr>
            <w:i/>
            <w:rPrChange w:id="395" w:author="Windows User" w:date="2021-06-03T01:27:00Z">
              <w:rPr>
                <w:rFonts w:ascii="Helvetica" w:hAnsi="Helvetica" w:cs="Helvetica"/>
                <w:color w:val="000000"/>
                <w:sz w:val="27"/>
                <w:szCs w:val="27"/>
                <w:shd w:val="clear" w:color="auto" w:fill="D2E3FC"/>
              </w:rPr>
            </w:rPrChange>
          </w:rPr>
          <w:t xml:space="preserve">School </w:t>
        </w:r>
      </w:ins>
      <w:ins w:id="396" w:author="Windows User" w:date="2021-06-03T01:26:00Z">
        <w:r w:rsidRPr="0080501D">
          <w:rPr>
            <w:i/>
            <w:rPrChange w:id="397" w:author="Windows User" w:date="2021-06-03T01:27:00Z">
              <w:rPr/>
            </w:rPrChange>
          </w:rPr>
          <w:t>E-learning</w:t>
        </w:r>
        <w:r>
          <w:t xml:space="preserve">, SMK TI Bali Global Karangasem, </w:t>
        </w:r>
        <w:r>
          <w:rPr>
            <w:i/>
          </w:rPr>
          <w:t xml:space="preserve">Framework </w:t>
        </w:r>
        <w:r>
          <w:t xml:space="preserve">Laravel, </w:t>
        </w:r>
        <w:r>
          <w:rPr>
            <w:i/>
          </w:rPr>
          <w:t xml:space="preserve">Website, </w:t>
        </w:r>
        <w:r>
          <w:t>UML.</w:t>
        </w:r>
      </w:ins>
    </w:p>
    <w:p w14:paraId="4B4B91D3" w14:textId="096F5D9E" w:rsidR="009152CC" w:rsidRDefault="009152CC">
      <w:pPr>
        <w:spacing w:after="160" w:line="259" w:lineRule="auto"/>
        <w:rPr>
          <w:ins w:id="398" w:author="Windows User" w:date="2021-06-03T01:24:00Z"/>
        </w:rPr>
      </w:pPr>
      <w:ins w:id="399" w:author="Windows User" w:date="2021-06-03T01:24:00Z">
        <w:r>
          <w:br w:type="page"/>
        </w:r>
      </w:ins>
    </w:p>
    <w:p w14:paraId="106737AA" w14:textId="77777777" w:rsidR="005B0047" w:rsidRDefault="005B0047">
      <w:pPr>
        <w:rPr>
          <w:ins w:id="400" w:author="Windows User" w:date="2021-01-31T15:49:00Z"/>
        </w:rPr>
        <w:pPrChange w:id="401" w:author="Windows User" w:date="2021-01-31T15:49:00Z">
          <w:pPr>
            <w:spacing w:line="259" w:lineRule="auto"/>
            <w:jc w:val="center"/>
          </w:pPr>
        </w:pPrChange>
      </w:pPr>
    </w:p>
    <w:p w14:paraId="725A76AC" w14:textId="4E10BE72" w:rsidR="005B0047" w:rsidRDefault="005B0047" w:rsidP="005B0047">
      <w:pPr>
        <w:spacing w:line="259" w:lineRule="auto"/>
        <w:jc w:val="center"/>
        <w:rPr>
          <w:ins w:id="402" w:author="Windows User" w:date="2021-01-31T15:50:00Z"/>
          <w:i/>
        </w:rPr>
      </w:pPr>
      <w:ins w:id="403" w:author="Windows User" w:date="2021-01-31T15:49:00Z">
        <w:r w:rsidRPr="007D5D9E">
          <w:rPr>
            <w:i/>
          </w:rPr>
          <w:t>Halaman</w:t>
        </w:r>
        <w:r>
          <w:rPr>
            <w:i/>
          </w:rPr>
          <w:t xml:space="preserve"> ini sengaja dikosongka</w:t>
        </w:r>
      </w:ins>
      <w:ins w:id="404" w:author="Windows User" w:date="2021-01-31T15:50:00Z">
        <w:r>
          <w:rPr>
            <w:i/>
          </w:rPr>
          <w:t>n</w:t>
        </w:r>
      </w:ins>
    </w:p>
    <w:p w14:paraId="7366ED88" w14:textId="77777777" w:rsidR="005B0047" w:rsidRPr="007D5D9E" w:rsidRDefault="005B0047" w:rsidP="005B0047">
      <w:pPr>
        <w:spacing w:line="259" w:lineRule="auto"/>
        <w:jc w:val="center"/>
        <w:rPr>
          <w:ins w:id="405" w:author="Windows User" w:date="2021-01-31T15:49:00Z"/>
          <w:i/>
        </w:rPr>
        <w:sectPr w:rsidR="005B0047" w:rsidRPr="007D5D9E" w:rsidSect="002E7D7D">
          <w:headerReference w:type="even" r:id="rId28"/>
          <w:headerReference w:type="default" r:id="rId29"/>
          <w:footerReference w:type="default" r:id="rId30"/>
          <w:headerReference w:type="first" r:id="rId31"/>
          <w:pgSz w:w="11906" w:h="16838" w:code="9"/>
          <w:pgMar w:top="1701" w:right="1701" w:bottom="1701" w:left="2268" w:header="709" w:footer="709" w:gutter="0"/>
          <w:pgNumType w:fmt="lowerRoman" w:start="6"/>
          <w:cols w:space="708"/>
          <w:docGrid w:linePitch="360"/>
        </w:sectPr>
      </w:pPr>
    </w:p>
    <w:p w14:paraId="637D648A" w14:textId="52823298" w:rsidR="005B0047" w:rsidRDefault="005B0047">
      <w:pPr>
        <w:pStyle w:val="Heading1"/>
        <w:rPr>
          <w:ins w:id="406" w:author="Windows User" w:date="2021-01-31T15:50:00Z"/>
        </w:rPr>
        <w:pPrChange w:id="407" w:author="Windows User" w:date="2021-01-31T15:50:00Z">
          <w:pPr/>
        </w:pPrChange>
      </w:pPr>
      <w:bookmarkStart w:id="408" w:name="_Toc94356930"/>
      <w:ins w:id="409" w:author="Windows User" w:date="2021-01-31T15:50:00Z">
        <w:r>
          <w:lastRenderedPageBreak/>
          <w:t>KATA PENGANTAR</w:t>
        </w:r>
        <w:bookmarkEnd w:id="408"/>
      </w:ins>
    </w:p>
    <w:p w14:paraId="2E3DF629" w14:textId="0F0E308D" w:rsidR="005B0047" w:rsidRDefault="005B0047">
      <w:pPr>
        <w:jc w:val="both"/>
        <w:rPr>
          <w:ins w:id="410" w:author="Windows User" w:date="2021-01-31T15:52:00Z"/>
        </w:rPr>
        <w:pPrChange w:id="411" w:author="Windows User" w:date="2021-01-31T15:51:00Z">
          <w:pPr>
            <w:spacing w:line="259" w:lineRule="auto"/>
            <w:jc w:val="center"/>
          </w:pPr>
        </w:pPrChange>
      </w:pPr>
      <w:ins w:id="412" w:author="Windows User" w:date="2021-01-31T15:50:00Z">
        <w:r>
          <w:tab/>
          <w:t>Berkat Rahmat Tuhan Yang Maha Esa, penulis dapat menyelesaikan Tugas Akhir yang berjudul “</w:t>
        </w:r>
      </w:ins>
      <w:ins w:id="413" w:author="Windows User" w:date="2021-01-31T15:51:00Z">
        <w:r w:rsidRPr="005B0047">
          <w:rPr>
            <w:b/>
            <w:rPrChange w:id="414" w:author="Windows User" w:date="2021-01-31T15:51:00Z">
              <w:rPr/>
            </w:rPrChange>
          </w:rPr>
          <w:t>SISTEM INFORMASI E-LEARNING DI SMK TI BALI GLOBAL KARANGASEM BERBASIS WEBSITE MENGGUNAKAN FRAMEWORK LARAVEL</w:t>
        </w:r>
      </w:ins>
      <w:ins w:id="415" w:author="Windows User" w:date="2021-01-31T15:50:00Z">
        <w:r>
          <w:t>” sesuai dengan waktu yang telah direncanakan. Oleh karena itu, pada kesempatan ini penulis ingin mengucapkan terima kasih kepada:</w:t>
        </w:r>
      </w:ins>
    </w:p>
    <w:p w14:paraId="56774131" w14:textId="608BBE4F" w:rsidR="005B0047" w:rsidRDefault="005B0047">
      <w:pPr>
        <w:jc w:val="both"/>
        <w:rPr>
          <w:ins w:id="416" w:author="Windows User" w:date="2021-01-31T15:52:00Z"/>
        </w:rPr>
        <w:pPrChange w:id="417" w:author="Windows User" w:date="2021-01-31T15:51:00Z">
          <w:pPr>
            <w:spacing w:line="259" w:lineRule="auto"/>
            <w:jc w:val="center"/>
          </w:pPr>
        </w:pPrChange>
      </w:pPr>
    </w:p>
    <w:p w14:paraId="6776FB62" w14:textId="77777777" w:rsidR="002652DD" w:rsidRDefault="005B0047">
      <w:pPr>
        <w:pStyle w:val="ListParagraph"/>
        <w:numPr>
          <w:ilvl w:val="0"/>
          <w:numId w:val="51"/>
        </w:numPr>
        <w:ind w:left="1134"/>
        <w:jc w:val="both"/>
        <w:rPr>
          <w:ins w:id="418" w:author="Windows User" w:date="2021-01-31T15:53:00Z"/>
        </w:rPr>
        <w:pPrChange w:id="419" w:author="Windows User" w:date="2021-01-31T15:52:00Z">
          <w:pPr>
            <w:spacing w:line="259" w:lineRule="auto"/>
            <w:jc w:val="center"/>
          </w:pPr>
        </w:pPrChange>
      </w:pPr>
      <w:ins w:id="420" w:author="Windows User" w:date="2021-01-31T15:52:00Z">
        <w:r>
          <w:t xml:space="preserve">Bapak Dr. Dadang Hermawan, </w:t>
        </w:r>
        <w:r w:rsidR="002652DD">
          <w:t>selaku Rektor ITB STIKOM Bali.</w:t>
        </w:r>
      </w:ins>
    </w:p>
    <w:p w14:paraId="08DF8690" w14:textId="73225A7B" w:rsidR="002652DD" w:rsidRPr="00CA4293" w:rsidRDefault="005B0047">
      <w:pPr>
        <w:pStyle w:val="ListParagraph"/>
        <w:numPr>
          <w:ilvl w:val="0"/>
          <w:numId w:val="51"/>
        </w:numPr>
        <w:ind w:left="1134"/>
        <w:jc w:val="both"/>
        <w:rPr>
          <w:ins w:id="421" w:author="Windows User" w:date="2021-01-31T15:53:00Z"/>
        </w:rPr>
        <w:pPrChange w:id="422" w:author="Windows User" w:date="2021-01-31T15:52:00Z">
          <w:pPr>
            <w:spacing w:line="259" w:lineRule="auto"/>
            <w:jc w:val="center"/>
          </w:pPr>
        </w:pPrChange>
      </w:pPr>
      <w:ins w:id="423" w:author="Windows User" w:date="2021-01-31T15:52:00Z">
        <w:r>
          <w:t>Bapak Ida Bagus Sura</w:t>
        </w:r>
        <w:r w:rsidRPr="00CA4293">
          <w:t xml:space="preserve">darma, </w:t>
        </w:r>
        <w:commentRangeStart w:id="424"/>
        <w:r w:rsidRPr="00CA4293">
          <w:t>S</w:t>
        </w:r>
      </w:ins>
      <w:r w:rsidR="00CA4293" w:rsidRPr="00CA4293">
        <w:t>.</w:t>
      </w:r>
      <w:ins w:id="425" w:author="Windows User" w:date="2021-01-31T15:52:00Z">
        <w:r w:rsidRPr="00CA4293">
          <w:t>E.</w:t>
        </w:r>
      </w:ins>
      <w:commentRangeEnd w:id="424"/>
      <w:r w:rsidR="00DC1128" w:rsidRPr="00CA4293">
        <w:rPr>
          <w:rStyle w:val="CommentReference"/>
        </w:rPr>
        <w:commentReference w:id="424"/>
      </w:r>
      <w:ins w:id="426" w:author="Windows User" w:date="2021-01-31T15:52:00Z">
        <w:r w:rsidRPr="00CA4293">
          <w:t xml:space="preserve">, </w:t>
        </w:r>
        <w:r w:rsidR="002652DD" w:rsidRPr="00CA4293">
          <w:t>M.Si, selaku Wakil Rektor I.</w:t>
        </w:r>
      </w:ins>
    </w:p>
    <w:p w14:paraId="3DAC89FD" w14:textId="630A4248" w:rsidR="002652DD" w:rsidRPr="00CA4293" w:rsidRDefault="005B0047">
      <w:pPr>
        <w:pStyle w:val="ListParagraph"/>
        <w:numPr>
          <w:ilvl w:val="0"/>
          <w:numId w:val="51"/>
        </w:numPr>
        <w:ind w:left="1134"/>
        <w:jc w:val="both"/>
        <w:rPr>
          <w:ins w:id="427" w:author="Windows User" w:date="2021-01-31T15:53:00Z"/>
        </w:rPr>
        <w:pPrChange w:id="428" w:author="Windows User" w:date="2021-01-31T15:52:00Z">
          <w:pPr>
            <w:spacing w:line="259" w:lineRule="auto"/>
            <w:jc w:val="center"/>
          </w:pPr>
        </w:pPrChange>
      </w:pPr>
      <w:ins w:id="429" w:author="Windows User" w:date="2021-01-31T15:52:00Z">
        <w:r w:rsidRPr="00CA4293">
          <w:t>Ibu Ni Luh Putri Srinadi, S</w:t>
        </w:r>
      </w:ins>
      <w:r w:rsidR="00CA4293" w:rsidRPr="00CA4293">
        <w:t>.</w:t>
      </w:r>
      <w:ins w:id="430" w:author="Windows User" w:date="2021-01-31T15:52:00Z">
        <w:r w:rsidRPr="00CA4293">
          <w:t>E., MM.</w:t>
        </w:r>
        <w:r w:rsidR="002652DD" w:rsidRPr="00CA4293">
          <w:t>Kom. selaku Wakil Rektor II.</w:t>
        </w:r>
      </w:ins>
    </w:p>
    <w:p w14:paraId="314E679C" w14:textId="4025B714" w:rsidR="002652DD" w:rsidRPr="00CA4293" w:rsidRDefault="005B0047">
      <w:pPr>
        <w:pStyle w:val="ListParagraph"/>
        <w:numPr>
          <w:ilvl w:val="0"/>
          <w:numId w:val="51"/>
        </w:numPr>
        <w:ind w:left="1134"/>
        <w:jc w:val="both"/>
        <w:rPr>
          <w:ins w:id="431" w:author="Windows User" w:date="2021-01-31T15:53:00Z"/>
        </w:rPr>
        <w:pPrChange w:id="432" w:author="Windows User" w:date="2021-01-31T15:52:00Z">
          <w:pPr>
            <w:spacing w:line="259" w:lineRule="auto"/>
            <w:jc w:val="center"/>
          </w:pPr>
        </w:pPrChange>
      </w:pPr>
      <w:ins w:id="433" w:author="Windows User" w:date="2021-01-31T15:52:00Z">
        <w:r w:rsidRPr="00CA4293">
          <w:t>Bapak I Made Sarjana, S</w:t>
        </w:r>
      </w:ins>
      <w:r w:rsidR="00CA4293" w:rsidRPr="00CA4293">
        <w:t>.</w:t>
      </w:r>
      <w:ins w:id="434" w:author="Windows User" w:date="2021-01-31T15:52:00Z">
        <w:r w:rsidRPr="00CA4293">
          <w:t xml:space="preserve">E., </w:t>
        </w:r>
        <w:r w:rsidR="002652DD" w:rsidRPr="00CA4293">
          <w:t>MM, selaku Wakil Rektor III.</w:t>
        </w:r>
      </w:ins>
    </w:p>
    <w:p w14:paraId="7630C1D6" w14:textId="77777777" w:rsidR="002652DD" w:rsidRPr="00CA4293" w:rsidRDefault="005B0047">
      <w:pPr>
        <w:pStyle w:val="ListParagraph"/>
        <w:numPr>
          <w:ilvl w:val="0"/>
          <w:numId w:val="51"/>
        </w:numPr>
        <w:ind w:left="1134"/>
        <w:jc w:val="both"/>
        <w:rPr>
          <w:ins w:id="435" w:author="Windows User" w:date="2021-01-31T15:53:00Z"/>
        </w:rPr>
        <w:pPrChange w:id="436" w:author="Windows User" w:date="2021-01-31T15:52:00Z">
          <w:pPr>
            <w:spacing w:line="259" w:lineRule="auto"/>
            <w:jc w:val="center"/>
          </w:pPr>
        </w:pPrChange>
      </w:pPr>
      <w:ins w:id="437" w:author="Windows User" w:date="2021-01-31T15:52:00Z">
        <w:r w:rsidRPr="00CA4293">
          <w:t>Bapak Dian Pramana, S.Kom., M.Kom. selaku Dekan Fakultas Informatika Dan Tek</w:t>
        </w:r>
        <w:r w:rsidR="002652DD" w:rsidRPr="00CA4293">
          <w:t>nik Komputer ITB STIKOM Bali</w:t>
        </w:r>
      </w:ins>
      <w:ins w:id="438" w:author="Windows User" w:date="2021-01-31T15:53:00Z">
        <w:r w:rsidR="002652DD" w:rsidRPr="00CA4293">
          <w:t>.</w:t>
        </w:r>
      </w:ins>
    </w:p>
    <w:p w14:paraId="0529C249" w14:textId="77777777" w:rsidR="002652DD" w:rsidRPr="00CA4293" w:rsidRDefault="005B0047">
      <w:pPr>
        <w:pStyle w:val="ListParagraph"/>
        <w:numPr>
          <w:ilvl w:val="0"/>
          <w:numId w:val="51"/>
        </w:numPr>
        <w:ind w:left="1134"/>
        <w:jc w:val="both"/>
        <w:rPr>
          <w:ins w:id="439" w:author="Windows User" w:date="2021-01-31T15:53:00Z"/>
        </w:rPr>
        <w:pPrChange w:id="440" w:author="Windows User" w:date="2021-01-31T15:52:00Z">
          <w:pPr>
            <w:spacing w:line="259" w:lineRule="auto"/>
            <w:jc w:val="center"/>
          </w:pPr>
        </w:pPrChange>
      </w:pPr>
      <w:ins w:id="441" w:author="Windows User" w:date="2021-01-31T15:52:00Z">
        <w:r w:rsidRPr="00CA4293">
          <w:t>Bapak Ricky Aurelius Nurtanto Diaz, S.Kom., M.T. selaku Kepala Pr</w:t>
        </w:r>
        <w:r w:rsidR="002652DD" w:rsidRPr="00CA4293">
          <w:t>ogram Studi Sistem Informasi</w:t>
        </w:r>
      </w:ins>
      <w:ins w:id="442" w:author="Windows User" w:date="2021-01-31T15:53:00Z">
        <w:r w:rsidR="002652DD" w:rsidRPr="00CA4293">
          <w:t>.</w:t>
        </w:r>
      </w:ins>
    </w:p>
    <w:p w14:paraId="62EB7DA0" w14:textId="685A744F" w:rsidR="002652DD" w:rsidRDefault="005B0047">
      <w:pPr>
        <w:pStyle w:val="ListParagraph"/>
        <w:numPr>
          <w:ilvl w:val="0"/>
          <w:numId w:val="51"/>
        </w:numPr>
        <w:ind w:left="1134"/>
        <w:jc w:val="both"/>
        <w:rPr>
          <w:ins w:id="443" w:author="Windows User" w:date="2021-01-31T15:53:00Z"/>
        </w:rPr>
        <w:pPrChange w:id="444" w:author="Windows User" w:date="2021-01-31T15:52:00Z">
          <w:pPr>
            <w:spacing w:line="259" w:lineRule="auto"/>
            <w:jc w:val="center"/>
          </w:pPr>
        </w:pPrChange>
      </w:pPr>
      <w:ins w:id="445" w:author="Windows User" w:date="2021-01-31T15:52:00Z">
        <w:r w:rsidRPr="00CA4293">
          <w:t xml:space="preserve">Ibu Nyoman Ayu Nila Dewi, S.Kom., </w:t>
        </w:r>
        <w:commentRangeStart w:id="446"/>
        <w:r w:rsidRPr="00CA4293">
          <w:t>M</w:t>
        </w:r>
      </w:ins>
      <w:r w:rsidR="00CA4293" w:rsidRPr="00CA4293">
        <w:t>.</w:t>
      </w:r>
      <w:ins w:id="447" w:author="Windows User" w:date="2021-01-31T15:52:00Z">
        <w:r w:rsidRPr="00CA4293">
          <w:t>T.</w:t>
        </w:r>
      </w:ins>
      <w:commentRangeEnd w:id="446"/>
      <w:r w:rsidR="00DC1128" w:rsidRPr="00CA4293">
        <w:rPr>
          <w:rStyle w:val="CommentReference"/>
        </w:rPr>
        <w:commentReference w:id="446"/>
      </w:r>
      <w:ins w:id="448" w:author="Windows User" w:date="2021-01-31T15:52:00Z">
        <w:r w:rsidRPr="00CA4293">
          <w:t xml:space="preserve"> selaku</w:t>
        </w:r>
        <w:r>
          <w:t xml:space="preserve"> Dosen Pembimbing Utama yang telah membimbing penulis sela</w:t>
        </w:r>
        <w:r w:rsidR="002652DD">
          <w:t>ma melaksanakan Tugas Akhir.</w:t>
        </w:r>
      </w:ins>
    </w:p>
    <w:p w14:paraId="36CA4E7A" w14:textId="28A18EF3" w:rsidR="002652DD" w:rsidRDefault="002652DD">
      <w:pPr>
        <w:pStyle w:val="ListParagraph"/>
        <w:numPr>
          <w:ilvl w:val="0"/>
          <w:numId w:val="51"/>
        </w:numPr>
        <w:ind w:left="1134"/>
        <w:jc w:val="both"/>
        <w:rPr>
          <w:ins w:id="449" w:author="Windows User" w:date="2021-01-31T15:52:00Z"/>
        </w:rPr>
        <w:pPrChange w:id="450" w:author="Windows User" w:date="2021-01-31T15:56:00Z">
          <w:pPr>
            <w:spacing w:line="259" w:lineRule="auto"/>
            <w:jc w:val="center"/>
          </w:pPr>
        </w:pPrChange>
      </w:pPr>
      <w:ins w:id="451" w:author="Windows User" w:date="2021-01-31T15:56:00Z">
        <w:r>
          <w:t>Ibu Paula Dewanti</w:t>
        </w:r>
        <w:r w:rsidRPr="00C574BC">
          <w:t>,</w:t>
        </w:r>
        <w:r>
          <w:t xml:space="preserve"> </w:t>
        </w:r>
        <w:r w:rsidRPr="00C574BC">
          <w:t>S.Kom.,</w:t>
        </w:r>
        <w:r>
          <w:t xml:space="preserve"> </w:t>
        </w:r>
        <w:r w:rsidRPr="00C574BC">
          <w:t>M.Kom</w:t>
        </w:r>
        <w:r>
          <w:t>.</w:t>
        </w:r>
      </w:ins>
      <w:ins w:id="452" w:author="Windows User" w:date="2021-01-31T15:52:00Z">
        <w:r w:rsidR="005B0047">
          <w:t xml:space="preserve"> selaku Dosen Pembimbing Pendamping yang juga turut membimbing penulis sela</w:t>
        </w:r>
        <w:r>
          <w:t>ma melaksanakan Tugas Akhir.</w:t>
        </w:r>
      </w:ins>
    </w:p>
    <w:p w14:paraId="76E9676A" w14:textId="77777777" w:rsidR="002652DD" w:rsidRDefault="005B0047">
      <w:pPr>
        <w:pStyle w:val="ListParagraph"/>
        <w:numPr>
          <w:ilvl w:val="0"/>
          <w:numId w:val="51"/>
        </w:numPr>
        <w:ind w:left="1134"/>
        <w:jc w:val="both"/>
        <w:rPr>
          <w:ins w:id="453" w:author="Windows User" w:date="2021-01-31T15:52:00Z"/>
        </w:rPr>
        <w:pPrChange w:id="454" w:author="Windows User" w:date="2021-01-31T15:52:00Z">
          <w:pPr>
            <w:spacing w:line="259" w:lineRule="auto"/>
            <w:jc w:val="center"/>
          </w:pPr>
        </w:pPrChange>
      </w:pPr>
      <w:ins w:id="455" w:author="Windows User" w:date="2021-01-31T15:52:00Z">
        <w:r>
          <w:t>Keluarga, teman dekat serta para sahabat yang telah memberikan dukungan dan motivasi penulis selam</w:t>
        </w:r>
        <w:r w:rsidR="002652DD">
          <w:t>a melaksanakan Tugas Akhir.</w:t>
        </w:r>
      </w:ins>
    </w:p>
    <w:p w14:paraId="68C8F8CF" w14:textId="77777777" w:rsidR="002652DD" w:rsidRDefault="005B0047">
      <w:pPr>
        <w:pStyle w:val="ListParagraph"/>
        <w:numPr>
          <w:ilvl w:val="0"/>
          <w:numId w:val="51"/>
        </w:numPr>
        <w:ind w:left="1134"/>
        <w:jc w:val="both"/>
        <w:rPr>
          <w:ins w:id="456" w:author="Windows User" w:date="2021-01-31T15:52:00Z"/>
        </w:rPr>
        <w:pPrChange w:id="457" w:author="Windows User" w:date="2021-01-31T15:52:00Z">
          <w:pPr>
            <w:spacing w:line="259" w:lineRule="auto"/>
            <w:jc w:val="center"/>
          </w:pPr>
        </w:pPrChange>
      </w:pPr>
      <w:ins w:id="458" w:author="Windows User" w:date="2021-01-31T15:52:00Z">
        <w:r>
          <w:t>Badan Legislatif Mahasiswa (BALMA) yang telah menjadi wadah untuk berbagi pengalaman pada pe</w:t>
        </w:r>
        <w:r w:rsidR="002652DD">
          <w:t>nghujung masa perkuliahan saya.</w:t>
        </w:r>
      </w:ins>
    </w:p>
    <w:p w14:paraId="07E4F4CC" w14:textId="342F6F21" w:rsidR="002652DD" w:rsidRDefault="005B0047">
      <w:pPr>
        <w:pStyle w:val="ListParagraph"/>
        <w:ind w:left="1134" w:firstLine="306"/>
        <w:jc w:val="both"/>
        <w:rPr>
          <w:ins w:id="459" w:author="Windows User" w:date="2021-01-31T15:56:00Z"/>
        </w:rPr>
        <w:pPrChange w:id="460" w:author="Windows User" w:date="2021-01-31T15:54:00Z">
          <w:pPr>
            <w:spacing w:line="259" w:lineRule="auto"/>
            <w:jc w:val="center"/>
          </w:pPr>
        </w:pPrChange>
      </w:pPr>
      <w:ins w:id="461" w:author="Windows User" w:date="2021-01-31T15:52:00Z">
        <w:r>
          <w:t xml:space="preserve">Semoga hasil penulisan Tugas Akhir ini bemanfaat bagi pihak yang berkepentingan. </w:t>
        </w:r>
      </w:ins>
    </w:p>
    <w:p w14:paraId="1AC701E8" w14:textId="41DA30DC" w:rsidR="002652DD" w:rsidRDefault="002652DD">
      <w:pPr>
        <w:pStyle w:val="ListParagraph"/>
        <w:ind w:left="1134" w:firstLine="306"/>
        <w:jc w:val="both"/>
        <w:rPr>
          <w:ins w:id="462" w:author="Windows User" w:date="2021-01-31T15:56:00Z"/>
        </w:rPr>
        <w:pPrChange w:id="463" w:author="Windows User" w:date="2021-01-31T15:54:00Z">
          <w:pPr>
            <w:spacing w:line="259" w:lineRule="auto"/>
            <w:jc w:val="center"/>
          </w:pPr>
        </w:pPrChange>
      </w:pPr>
    </w:p>
    <w:p w14:paraId="6A91346C" w14:textId="402F15F0" w:rsidR="002652DD" w:rsidRDefault="002652DD">
      <w:pPr>
        <w:pStyle w:val="ListParagraph"/>
        <w:ind w:left="1134" w:firstLine="306"/>
        <w:jc w:val="both"/>
        <w:rPr>
          <w:ins w:id="464" w:author="Windows User" w:date="2021-01-31T15:56:00Z"/>
        </w:rPr>
        <w:pPrChange w:id="465" w:author="Windows User" w:date="2021-01-31T15:54:00Z">
          <w:pPr>
            <w:spacing w:line="259" w:lineRule="auto"/>
            <w:jc w:val="center"/>
          </w:pPr>
        </w:pPrChange>
      </w:pPr>
    </w:p>
    <w:p w14:paraId="6E8BE5A5" w14:textId="1CAF8AC7" w:rsidR="002652DD" w:rsidRDefault="002652DD">
      <w:pPr>
        <w:pStyle w:val="ListParagraph"/>
        <w:ind w:left="1134" w:firstLine="306"/>
        <w:jc w:val="both"/>
        <w:rPr>
          <w:ins w:id="466" w:author="Windows User" w:date="2021-01-31T15:56:00Z"/>
        </w:rPr>
        <w:pPrChange w:id="467" w:author="Windows User" w:date="2021-01-31T15:54:00Z">
          <w:pPr>
            <w:spacing w:line="259" w:lineRule="auto"/>
            <w:jc w:val="center"/>
          </w:pPr>
        </w:pPrChange>
      </w:pPr>
    </w:p>
    <w:p w14:paraId="156BB3FC" w14:textId="77777777" w:rsidR="002652DD" w:rsidRDefault="002652DD">
      <w:pPr>
        <w:pStyle w:val="ListParagraph"/>
        <w:ind w:left="1134" w:firstLine="306"/>
        <w:jc w:val="both"/>
        <w:rPr>
          <w:ins w:id="468" w:author="Windows User" w:date="2021-01-31T15:54:00Z"/>
        </w:rPr>
        <w:pPrChange w:id="469" w:author="Windows User" w:date="2021-01-31T15:54:00Z">
          <w:pPr>
            <w:spacing w:line="259" w:lineRule="auto"/>
            <w:jc w:val="center"/>
          </w:pPr>
        </w:pPrChange>
      </w:pPr>
    </w:p>
    <w:p w14:paraId="0AB16EB5" w14:textId="763C585D" w:rsidR="002652DD" w:rsidRDefault="00B454E7">
      <w:pPr>
        <w:pStyle w:val="ListParagraph"/>
        <w:ind w:left="31680" w:hanging="26554"/>
        <w:jc w:val="center"/>
        <w:rPr>
          <w:ins w:id="470" w:author="Windows User" w:date="2021-01-31T15:56:00Z"/>
        </w:rPr>
        <w:pPrChange w:id="471" w:author="Windows User" w:date="2021-06-02T18:01:00Z">
          <w:pPr>
            <w:spacing w:line="259" w:lineRule="auto"/>
            <w:jc w:val="center"/>
          </w:pPr>
        </w:pPrChange>
      </w:pPr>
      <w:ins w:id="472" w:author="Windows User" w:date="2021-01-31T15:52:00Z">
        <w:r>
          <w:t xml:space="preserve">Denpasar, </w:t>
        </w:r>
      </w:ins>
      <w:r w:rsidR="00CA4293">
        <w:t>……………..</w:t>
      </w:r>
    </w:p>
    <w:p w14:paraId="1415863E" w14:textId="1975182C" w:rsidR="002652DD" w:rsidRDefault="002652DD">
      <w:pPr>
        <w:pStyle w:val="ListParagraph"/>
        <w:ind w:left="4820" w:firstLine="306"/>
        <w:jc w:val="center"/>
        <w:rPr>
          <w:ins w:id="473" w:author="Windows User" w:date="2021-01-31T15:56:00Z"/>
        </w:rPr>
        <w:pPrChange w:id="474" w:author="Windows User" w:date="2021-01-31T15:54:00Z">
          <w:pPr>
            <w:spacing w:line="259" w:lineRule="auto"/>
            <w:jc w:val="center"/>
          </w:pPr>
        </w:pPrChange>
      </w:pPr>
    </w:p>
    <w:p w14:paraId="3C2D1E49" w14:textId="77777777" w:rsidR="002652DD" w:rsidRDefault="002652DD">
      <w:pPr>
        <w:pStyle w:val="ListParagraph"/>
        <w:ind w:left="4820" w:firstLine="306"/>
        <w:jc w:val="center"/>
        <w:rPr>
          <w:ins w:id="475" w:author="Windows User" w:date="2021-01-31T15:54:00Z"/>
        </w:rPr>
        <w:pPrChange w:id="476" w:author="Windows User" w:date="2021-01-31T15:54:00Z">
          <w:pPr>
            <w:spacing w:line="259" w:lineRule="auto"/>
            <w:jc w:val="center"/>
          </w:pPr>
        </w:pPrChange>
      </w:pPr>
    </w:p>
    <w:p w14:paraId="6C10B796" w14:textId="3BB639E8" w:rsidR="002652DD" w:rsidRDefault="005B0047" w:rsidP="002652DD">
      <w:pPr>
        <w:pStyle w:val="ListParagraph"/>
        <w:ind w:left="4820" w:firstLine="306"/>
        <w:jc w:val="center"/>
        <w:rPr>
          <w:ins w:id="477" w:author="Windows User" w:date="2021-01-31T15:56:00Z"/>
        </w:rPr>
      </w:pPr>
      <w:ins w:id="478" w:author="Windows User" w:date="2021-01-31T15:52:00Z">
        <w:r>
          <w:t>Penulis</w:t>
        </w:r>
      </w:ins>
    </w:p>
    <w:p w14:paraId="25A4BB68" w14:textId="3DDC3EFD" w:rsidR="00C55BC4" w:rsidRDefault="002652DD">
      <w:pPr>
        <w:spacing w:after="160" w:line="259" w:lineRule="auto"/>
        <w:jc w:val="center"/>
        <w:rPr>
          <w:i/>
        </w:rPr>
        <w:sectPr w:rsidR="00C55BC4" w:rsidSect="002E7D7D">
          <w:headerReference w:type="even" r:id="rId32"/>
          <w:headerReference w:type="default" r:id="rId33"/>
          <w:headerReference w:type="first" r:id="rId34"/>
          <w:pgSz w:w="11906" w:h="16838" w:code="9"/>
          <w:pgMar w:top="1701" w:right="1701" w:bottom="1701" w:left="2268" w:header="709" w:footer="709" w:gutter="0"/>
          <w:pgNumType w:fmt="lowerRoman" w:start="8"/>
          <w:cols w:space="708"/>
          <w:docGrid w:linePitch="360"/>
        </w:sectPr>
        <w:pPrChange w:id="481" w:author="Windows User" w:date="2021-01-31T15:57:00Z">
          <w:pPr>
            <w:spacing w:line="259" w:lineRule="auto"/>
            <w:jc w:val="center"/>
          </w:pPr>
        </w:pPrChange>
      </w:pPr>
      <w:ins w:id="482" w:author="Windows User" w:date="2021-01-31T15:56:00Z">
        <w:r>
          <w:br w:type="page"/>
        </w:r>
      </w:ins>
      <w:r w:rsidR="00DC1128" w:rsidRPr="002652DD">
        <w:rPr>
          <w:i/>
        </w:rPr>
        <w:lastRenderedPageBreak/>
        <w:t>Halaman ini</w:t>
      </w:r>
      <w:ins w:id="483" w:author="Windows User" w:date="2021-01-31T15:57:00Z">
        <w:r w:rsidRPr="002652DD">
          <w:rPr>
            <w:i/>
            <w:rPrChange w:id="484" w:author="Windows User" w:date="2021-01-31T15:57:00Z">
              <w:rPr/>
            </w:rPrChange>
          </w:rPr>
          <w:t xml:space="preserve"> sengaja dikosongkan</w:t>
        </w:r>
      </w:ins>
    </w:p>
    <w:p w14:paraId="12036752" w14:textId="17D5488D" w:rsidR="00CF5E24" w:rsidRDefault="007D5D9E" w:rsidP="007D5D9E">
      <w:pPr>
        <w:pStyle w:val="Heading1"/>
      </w:pPr>
      <w:bookmarkStart w:id="485" w:name="_Toc94356931"/>
      <w:r w:rsidRPr="00CF5E24">
        <w:lastRenderedPageBreak/>
        <w:t>DAFTAR ISI</w:t>
      </w:r>
      <w:bookmarkEnd w:id="485"/>
    </w:p>
    <w:sdt>
      <w:sdtPr>
        <w:rPr>
          <w:rFonts w:ascii="Arial" w:eastAsia="Calibri" w:hAnsi="Arial" w:cs="Times New Roman"/>
          <w:color w:val="auto"/>
          <w:sz w:val="22"/>
          <w:szCs w:val="22"/>
        </w:rPr>
        <w:id w:val="1456757318"/>
        <w:docPartObj>
          <w:docPartGallery w:val="Table of Contents"/>
          <w:docPartUnique/>
        </w:docPartObj>
      </w:sdtPr>
      <w:sdtEndPr>
        <w:rPr>
          <w:b/>
          <w:bCs/>
          <w:noProof/>
        </w:rPr>
      </w:sdtEndPr>
      <w:sdtContent>
        <w:p w14:paraId="737F23D0" w14:textId="3D9C203B" w:rsidR="00CF5E24" w:rsidRPr="00A21002" w:rsidRDefault="00CF5E24" w:rsidP="00A21002">
          <w:pPr>
            <w:pStyle w:val="TOCHeading"/>
            <w:spacing w:before="0" w:line="360" w:lineRule="auto"/>
            <w:rPr>
              <w:rFonts w:ascii="Arial" w:hAnsi="Arial" w:cs="Arial"/>
              <w:color w:val="auto"/>
              <w:sz w:val="22"/>
              <w:szCs w:val="22"/>
            </w:rPr>
          </w:pPr>
        </w:p>
        <w:p w14:paraId="60944623" w14:textId="0B577F16" w:rsidR="00A21002" w:rsidRPr="00A21002" w:rsidRDefault="002C68F5" w:rsidP="00A21002">
          <w:pPr>
            <w:pStyle w:val="TOC1"/>
            <w:tabs>
              <w:tab w:val="right" w:leader="dot" w:pos="7927"/>
            </w:tabs>
            <w:rPr>
              <w:rFonts w:eastAsiaTheme="minorEastAsia" w:cs="Arial"/>
              <w:noProof/>
            </w:rPr>
          </w:pPr>
          <w:r w:rsidRPr="00A21002">
            <w:rPr>
              <w:rFonts w:cs="Arial"/>
            </w:rPr>
            <w:fldChar w:fldCharType="begin"/>
          </w:r>
          <w:r w:rsidRPr="00A21002">
            <w:rPr>
              <w:rFonts w:cs="Arial"/>
            </w:rPr>
            <w:instrText xml:space="preserve"> TOC \o "1-3" \h \z \u </w:instrText>
          </w:r>
          <w:r w:rsidRPr="00A21002">
            <w:rPr>
              <w:rFonts w:cs="Arial"/>
            </w:rPr>
            <w:fldChar w:fldCharType="separate"/>
          </w:r>
          <w:hyperlink w:anchor="_Toc94356925" w:history="1">
            <w:r w:rsidR="00A21002" w:rsidRPr="00A21002">
              <w:rPr>
                <w:rStyle w:val="Hyperlink"/>
                <w:rFonts w:cs="Arial"/>
                <w:noProof/>
                <w:color w:val="auto"/>
              </w:rPr>
              <w:t>PERSETUJUAN</w:t>
            </w:r>
          </w:hyperlink>
          <w:r w:rsidR="00A21002">
            <w:rPr>
              <w:rFonts w:eastAsiaTheme="minorEastAsia" w:cs="Arial"/>
              <w:noProof/>
            </w:rPr>
            <w:t xml:space="preserve"> </w:t>
          </w:r>
          <w:hyperlink w:anchor="_Toc94356926" w:history="1">
            <w:r w:rsidR="00A21002" w:rsidRPr="00A21002">
              <w:rPr>
                <w:rStyle w:val="Hyperlink"/>
                <w:rFonts w:cs="Arial"/>
                <w:noProof/>
                <w:color w:val="auto"/>
              </w:rPr>
              <w:t>SEMINAR DAN SIDANG TUGAS AKHIR</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_Toc94356926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iii</w:t>
            </w:r>
            <w:r w:rsidR="00A21002" w:rsidRPr="00A21002">
              <w:rPr>
                <w:rFonts w:cs="Arial"/>
                <w:noProof/>
                <w:webHidden/>
              </w:rPr>
              <w:fldChar w:fldCharType="end"/>
            </w:r>
          </w:hyperlink>
        </w:p>
        <w:p w14:paraId="3353A008" w14:textId="76F905B6" w:rsidR="00A21002" w:rsidRPr="00A21002" w:rsidRDefault="00920CFB" w:rsidP="00A21002">
          <w:pPr>
            <w:pStyle w:val="TOC1"/>
            <w:tabs>
              <w:tab w:val="right" w:leader="dot" w:pos="7927"/>
            </w:tabs>
            <w:rPr>
              <w:rFonts w:eastAsiaTheme="minorEastAsia" w:cs="Arial"/>
              <w:noProof/>
            </w:rPr>
          </w:pPr>
          <w:hyperlink w:anchor="_Toc94356927" w:history="1">
            <w:r w:rsidR="00A21002" w:rsidRPr="00A21002">
              <w:rPr>
                <w:rStyle w:val="Hyperlink"/>
                <w:rFonts w:cs="Arial"/>
                <w:noProof/>
                <w:color w:val="auto"/>
              </w:rPr>
              <w:t>PERNYATAAN KEASLIAN</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_Toc94356927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v</w:t>
            </w:r>
            <w:r w:rsidR="00A21002" w:rsidRPr="00A21002">
              <w:rPr>
                <w:rFonts w:cs="Arial"/>
                <w:noProof/>
                <w:webHidden/>
              </w:rPr>
              <w:fldChar w:fldCharType="end"/>
            </w:r>
          </w:hyperlink>
        </w:p>
        <w:p w14:paraId="2A2F1B4A" w14:textId="4A6969C7" w:rsidR="00A21002" w:rsidRPr="00A21002" w:rsidRDefault="00920CFB" w:rsidP="00A21002">
          <w:pPr>
            <w:pStyle w:val="TOC1"/>
            <w:tabs>
              <w:tab w:val="right" w:leader="dot" w:pos="7927"/>
            </w:tabs>
            <w:rPr>
              <w:rFonts w:eastAsiaTheme="minorEastAsia" w:cs="Arial"/>
              <w:noProof/>
            </w:rPr>
          </w:pPr>
          <w:hyperlink w:anchor="_Toc94356928" w:history="1">
            <w:r w:rsidR="00A21002" w:rsidRPr="00A21002">
              <w:rPr>
                <w:rStyle w:val="Hyperlink"/>
                <w:rFonts w:cs="Arial"/>
                <w:noProof/>
                <w:color w:val="auto"/>
              </w:rPr>
              <w:t>ABSTRAK</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_Toc94356928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ii</w:t>
            </w:r>
            <w:r w:rsidR="00A21002" w:rsidRPr="00A21002">
              <w:rPr>
                <w:rFonts w:cs="Arial"/>
                <w:noProof/>
                <w:webHidden/>
              </w:rPr>
              <w:fldChar w:fldCharType="end"/>
            </w:r>
          </w:hyperlink>
        </w:p>
        <w:p w14:paraId="6C36AB30" w14:textId="680C5740" w:rsidR="00A21002" w:rsidRPr="00A21002" w:rsidRDefault="00920CFB" w:rsidP="00A21002">
          <w:pPr>
            <w:pStyle w:val="TOC1"/>
            <w:tabs>
              <w:tab w:val="right" w:leader="dot" w:pos="7927"/>
            </w:tabs>
            <w:rPr>
              <w:rFonts w:eastAsiaTheme="minorEastAsia" w:cs="Arial"/>
              <w:noProof/>
            </w:rPr>
          </w:pPr>
          <w:hyperlink w:anchor="_Toc94356929" w:history="1">
            <w:r w:rsidR="00A21002" w:rsidRPr="00A21002">
              <w:rPr>
                <w:rStyle w:val="Hyperlink"/>
                <w:rFonts w:cs="Arial"/>
                <w:noProof/>
                <w:color w:val="auto"/>
              </w:rPr>
              <w:t>ABSTRACT</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_Toc94356929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i</w:t>
            </w:r>
            <w:r w:rsidR="00A21002" w:rsidRPr="00A21002">
              <w:rPr>
                <w:rFonts w:cs="Arial"/>
                <w:noProof/>
                <w:webHidden/>
              </w:rPr>
              <w:fldChar w:fldCharType="end"/>
            </w:r>
          </w:hyperlink>
        </w:p>
        <w:p w14:paraId="08525151" w14:textId="65A6675F" w:rsidR="00A21002" w:rsidRPr="00A21002" w:rsidRDefault="00920CFB" w:rsidP="00A21002">
          <w:pPr>
            <w:pStyle w:val="TOC1"/>
            <w:tabs>
              <w:tab w:val="right" w:leader="dot" w:pos="7927"/>
            </w:tabs>
            <w:rPr>
              <w:rFonts w:eastAsiaTheme="minorEastAsia" w:cs="Arial"/>
              <w:noProof/>
            </w:rPr>
          </w:pPr>
          <w:hyperlink w:anchor="_Toc94356930" w:history="1">
            <w:r w:rsidR="00A21002" w:rsidRPr="00A21002">
              <w:rPr>
                <w:rStyle w:val="Hyperlink"/>
                <w:rFonts w:cs="Arial"/>
                <w:noProof/>
                <w:color w:val="auto"/>
              </w:rPr>
              <w:t>KATA PENGANTAR</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_Toc94356930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i</w:t>
            </w:r>
            <w:r w:rsidR="00A21002" w:rsidRPr="00A21002">
              <w:rPr>
                <w:rFonts w:cs="Arial"/>
                <w:noProof/>
                <w:webHidden/>
              </w:rPr>
              <w:fldChar w:fldCharType="end"/>
            </w:r>
          </w:hyperlink>
        </w:p>
        <w:p w14:paraId="59065416" w14:textId="2EBCCA6B" w:rsidR="00A21002" w:rsidRPr="00A21002" w:rsidRDefault="00920CFB" w:rsidP="00A21002">
          <w:pPr>
            <w:pStyle w:val="TOC1"/>
            <w:tabs>
              <w:tab w:val="right" w:leader="dot" w:pos="7927"/>
            </w:tabs>
            <w:rPr>
              <w:rFonts w:eastAsiaTheme="minorEastAsia" w:cs="Arial"/>
              <w:noProof/>
            </w:rPr>
          </w:pPr>
          <w:hyperlink w:anchor="_Toc94356931" w:history="1">
            <w:r w:rsidR="00A21002" w:rsidRPr="00A21002">
              <w:rPr>
                <w:rStyle w:val="Hyperlink"/>
                <w:rFonts w:cs="Arial"/>
                <w:noProof/>
                <w:color w:val="auto"/>
              </w:rPr>
              <w:t>DAFTAR ISI</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_Toc94356931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iii</w:t>
            </w:r>
            <w:r w:rsidR="00A21002" w:rsidRPr="00A21002">
              <w:rPr>
                <w:rFonts w:cs="Arial"/>
                <w:noProof/>
                <w:webHidden/>
              </w:rPr>
              <w:fldChar w:fldCharType="end"/>
            </w:r>
          </w:hyperlink>
        </w:p>
        <w:p w14:paraId="62D4AAA7" w14:textId="27375782" w:rsidR="00A21002" w:rsidRPr="00A21002" w:rsidRDefault="00920CFB" w:rsidP="00A21002">
          <w:pPr>
            <w:pStyle w:val="TOC1"/>
            <w:tabs>
              <w:tab w:val="right" w:leader="dot" w:pos="7927"/>
            </w:tabs>
            <w:rPr>
              <w:rFonts w:eastAsiaTheme="minorEastAsia" w:cs="Arial"/>
              <w:noProof/>
            </w:rPr>
          </w:pPr>
          <w:hyperlink w:anchor="_Toc94356932" w:history="1">
            <w:r w:rsidR="00A21002" w:rsidRPr="00A21002">
              <w:rPr>
                <w:rStyle w:val="Hyperlink"/>
                <w:rFonts w:cs="Arial"/>
                <w:noProof/>
                <w:color w:val="auto"/>
              </w:rPr>
              <w:t>DAFTAR GAMBAR</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_Toc94356932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v</w:t>
            </w:r>
            <w:r w:rsidR="00A21002" w:rsidRPr="00A21002">
              <w:rPr>
                <w:rFonts w:cs="Arial"/>
                <w:noProof/>
                <w:webHidden/>
              </w:rPr>
              <w:fldChar w:fldCharType="end"/>
            </w:r>
          </w:hyperlink>
        </w:p>
        <w:p w14:paraId="13A3C0A2" w14:textId="7C3C8C86" w:rsidR="00A21002" w:rsidRPr="00A21002" w:rsidRDefault="00920CFB" w:rsidP="00A21002">
          <w:pPr>
            <w:pStyle w:val="TOC1"/>
            <w:tabs>
              <w:tab w:val="right" w:leader="dot" w:pos="7927"/>
            </w:tabs>
            <w:rPr>
              <w:rFonts w:eastAsiaTheme="minorEastAsia" w:cs="Arial"/>
              <w:noProof/>
            </w:rPr>
          </w:pPr>
          <w:hyperlink w:anchor="_Toc94356933" w:history="1">
            <w:r w:rsidR="00A21002" w:rsidRPr="00A21002">
              <w:rPr>
                <w:rStyle w:val="Hyperlink"/>
                <w:rFonts w:cs="Arial"/>
                <w:noProof/>
                <w:color w:val="auto"/>
              </w:rPr>
              <w:t>DAFTAR TABEL</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_Toc94356933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vii</w:t>
            </w:r>
            <w:r w:rsidR="00A21002" w:rsidRPr="00A21002">
              <w:rPr>
                <w:rFonts w:cs="Arial"/>
                <w:noProof/>
                <w:webHidden/>
              </w:rPr>
              <w:fldChar w:fldCharType="end"/>
            </w:r>
          </w:hyperlink>
        </w:p>
        <w:p w14:paraId="0C21B2EA" w14:textId="12C8FC29" w:rsidR="00A21002" w:rsidRPr="00A21002" w:rsidRDefault="00920CFB" w:rsidP="00A21002">
          <w:pPr>
            <w:pStyle w:val="TOC1"/>
            <w:tabs>
              <w:tab w:val="right" w:leader="dot" w:pos="7927"/>
            </w:tabs>
            <w:rPr>
              <w:rFonts w:eastAsiaTheme="minorEastAsia" w:cs="Arial"/>
              <w:noProof/>
            </w:rPr>
          </w:pPr>
          <w:hyperlink w:anchor="_Toc94356934" w:history="1">
            <w:r w:rsidR="00A21002" w:rsidRPr="00A21002">
              <w:rPr>
                <w:rStyle w:val="Hyperlink"/>
                <w:rFonts w:cs="Arial"/>
                <w:noProof/>
                <w:color w:val="auto"/>
              </w:rPr>
              <w:t>BAB I PENDAHULUAN</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_Toc94356934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1</w:t>
            </w:r>
            <w:r w:rsidR="00A21002" w:rsidRPr="00A21002">
              <w:rPr>
                <w:rFonts w:cs="Arial"/>
                <w:noProof/>
                <w:webHidden/>
              </w:rPr>
              <w:fldChar w:fldCharType="end"/>
            </w:r>
          </w:hyperlink>
        </w:p>
        <w:p w14:paraId="03D966FF" w14:textId="3134D690" w:rsidR="00A21002" w:rsidRPr="00A21002" w:rsidRDefault="00920CFB" w:rsidP="00A21002">
          <w:pPr>
            <w:pStyle w:val="TOC2"/>
            <w:tabs>
              <w:tab w:val="right" w:leader="dot" w:pos="7927"/>
            </w:tabs>
            <w:rPr>
              <w:rFonts w:eastAsiaTheme="minorEastAsia" w:cs="Arial"/>
              <w:noProof/>
            </w:rPr>
          </w:pPr>
          <w:hyperlink w:anchor="_Toc94356935" w:history="1">
            <w:r w:rsidR="00A21002" w:rsidRPr="00A21002">
              <w:rPr>
                <w:rStyle w:val="Hyperlink"/>
                <w:rFonts w:cs="Arial"/>
                <w:noProof/>
                <w:color w:val="auto"/>
              </w:rPr>
              <w:t>1.1</w:t>
            </w:r>
            <w:r w:rsidR="00A21002" w:rsidRPr="00A21002">
              <w:rPr>
                <w:rFonts w:eastAsiaTheme="minorEastAsia" w:cs="Arial"/>
                <w:noProof/>
              </w:rPr>
              <w:tab/>
            </w:r>
            <w:r w:rsidR="00A21002" w:rsidRPr="00A21002">
              <w:rPr>
                <w:rStyle w:val="Hyperlink"/>
                <w:rFonts w:cs="Arial"/>
                <w:noProof/>
                <w:color w:val="auto"/>
              </w:rPr>
              <w:t>Latar Belakang</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_Toc94356935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1</w:t>
            </w:r>
            <w:r w:rsidR="00A21002" w:rsidRPr="00A21002">
              <w:rPr>
                <w:rFonts w:cs="Arial"/>
                <w:noProof/>
                <w:webHidden/>
              </w:rPr>
              <w:fldChar w:fldCharType="end"/>
            </w:r>
          </w:hyperlink>
        </w:p>
        <w:p w14:paraId="4650E9A7" w14:textId="7180E1EB" w:rsidR="00A21002" w:rsidRPr="00A21002" w:rsidRDefault="00920CFB" w:rsidP="00A21002">
          <w:pPr>
            <w:pStyle w:val="TOC2"/>
            <w:tabs>
              <w:tab w:val="right" w:leader="dot" w:pos="7927"/>
            </w:tabs>
            <w:rPr>
              <w:rFonts w:eastAsiaTheme="minorEastAsia" w:cs="Arial"/>
              <w:noProof/>
            </w:rPr>
          </w:pPr>
          <w:hyperlink w:anchor="_Toc94356936" w:history="1">
            <w:r w:rsidR="00A21002" w:rsidRPr="00A21002">
              <w:rPr>
                <w:rStyle w:val="Hyperlink"/>
                <w:rFonts w:cs="Arial"/>
                <w:noProof/>
                <w:color w:val="auto"/>
                <w:lang w:val="en-ID"/>
              </w:rPr>
              <w:t>1.2</w:t>
            </w:r>
            <w:r w:rsidR="00A21002" w:rsidRPr="00A21002">
              <w:rPr>
                <w:rFonts w:eastAsiaTheme="minorEastAsia" w:cs="Arial"/>
                <w:noProof/>
              </w:rPr>
              <w:tab/>
            </w:r>
            <w:r w:rsidR="00A21002" w:rsidRPr="00A21002">
              <w:rPr>
                <w:rStyle w:val="Hyperlink"/>
                <w:rFonts w:cs="Arial"/>
                <w:noProof/>
                <w:color w:val="auto"/>
                <w:lang w:val="en-ID"/>
              </w:rPr>
              <w:t>Rumusan Masalah</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_Toc94356936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3</w:t>
            </w:r>
            <w:r w:rsidR="00A21002" w:rsidRPr="00A21002">
              <w:rPr>
                <w:rFonts w:cs="Arial"/>
                <w:noProof/>
                <w:webHidden/>
              </w:rPr>
              <w:fldChar w:fldCharType="end"/>
            </w:r>
          </w:hyperlink>
        </w:p>
        <w:p w14:paraId="29207B2B" w14:textId="08F5B1BE" w:rsidR="00A21002" w:rsidRPr="00A21002" w:rsidRDefault="00920CFB" w:rsidP="00A21002">
          <w:pPr>
            <w:pStyle w:val="TOC2"/>
            <w:tabs>
              <w:tab w:val="right" w:leader="dot" w:pos="7927"/>
            </w:tabs>
            <w:rPr>
              <w:rFonts w:eastAsiaTheme="minorEastAsia" w:cs="Arial"/>
              <w:noProof/>
            </w:rPr>
          </w:pPr>
          <w:hyperlink w:anchor="_Toc94356937" w:history="1">
            <w:r w:rsidR="00A21002" w:rsidRPr="00A21002">
              <w:rPr>
                <w:rStyle w:val="Hyperlink"/>
                <w:rFonts w:cs="Arial"/>
                <w:noProof/>
                <w:color w:val="auto"/>
                <w:lang w:val="en-ID"/>
              </w:rPr>
              <w:t>1.3</w:t>
            </w:r>
            <w:r w:rsidR="00A21002" w:rsidRPr="00A21002">
              <w:rPr>
                <w:rFonts w:eastAsiaTheme="minorEastAsia" w:cs="Arial"/>
                <w:noProof/>
              </w:rPr>
              <w:tab/>
            </w:r>
            <w:r w:rsidR="00A21002" w:rsidRPr="00A21002">
              <w:rPr>
                <w:rStyle w:val="Hyperlink"/>
                <w:rFonts w:cs="Arial"/>
                <w:noProof/>
                <w:color w:val="auto"/>
                <w:lang w:val="en-ID"/>
              </w:rPr>
              <w:t>Tujuan Penelitian</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_Toc94356937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3</w:t>
            </w:r>
            <w:r w:rsidR="00A21002" w:rsidRPr="00A21002">
              <w:rPr>
                <w:rFonts w:cs="Arial"/>
                <w:noProof/>
                <w:webHidden/>
              </w:rPr>
              <w:fldChar w:fldCharType="end"/>
            </w:r>
          </w:hyperlink>
        </w:p>
        <w:p w14:paraId="5E21EFBE" w14:textId="5EAE44FF" w:rsidR="00A21002" w:rsidRPr="00A21002" w:rsidRDefault="00920CFB" w:rsidP="00A21002">
          <w:pPr>
            <w:pStyle w:val="TOC2"/>
            <w:tabs>
              <w:tab w:val="right" w:leader="dot" w:pos="7927"/>
            </w:tabs>
            <w:rPr>
              <w:rFonts w:eastAsiaTheme="minorEastAsia" w:cs="Arial"/>
              <w:noProof/>
            </w:rPr>
          </w:pPr>
          <w:hyperlink w:anchor="_Toc94356938" w:history="1">
            <w:r w:rsidR="00A21002" w:rsidRPr="00A21002">
              <w:rPr>
                <w:rStyle w:val="Hyperlink"/>
                <w:rFonts w:cs="Arial"/>
                <w:noProof/>
                <w:color w:val="auto"/>
              </w:rPr>
              <w:t>1.4</w:t>
            </w:r>
            <w:r w:rsidR="00A21002" w:rsidRPr="00A21002">
              <w:rPr>
                <w:rFonts w:eastAsiaTheme="minorEastAsia" w:cs="Arial"/>
                <w:noProof/>
              </w:rPr>
              <w:tab/>
            </w:r>
            <w:r w:rsidR="00A21002" w:rsidRPr="00A21002">
              <w:rPr>
                <w:rStyle w:val="Hyperlink"/>
                <w:rFonts w:cs="Arial"/>
                <w:noProof/>
                <w:color w:val="auto"/>
              </w:rPr>
              <w:t>Manfaat Penelitian</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_Toc94356938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4</w:t>
            </w:r>
            <w:r w:rsidR="00A21002" w:rsidRPr="00A21002">
              <w:rPr>
                <w:rFonts w:cs="Arial"/>
                <w:noProof/>
                <w:webHidden/>
              </w:rPr>
              <w:fldChar w:fldCharType="end"/>
            </w:r>
          </w:hyperlink>
        </w:p>
        <w:p w14:paraId="56F74508" w14:textId="36F7F26C" w:rsidR="00A21002" w:rsidRPr="00A21002" w:rsidRDefault="00920CFB" w:rsidP="00A21002">
          <w:pPr>
            <w:pStyle w:val="TOC2"/>
            <w:tabs>
              <w:tab w:val="right" w:leader="dot" w:pos="7927"/>
            </w:tabs>
            <w:rPr>
              <w:rFonts w:eastAsiaTheme="minorEastAsia" w:cs="Arial"/>
              <w:noProof/>
            </w:rPr>
          </w:pPr>
          <w:hyperlink w:anchor="_Toc94356939" w:history="1">
            <w:r w:rsidR="00A21002" w:rsidRPr="00A21002">
              <w:rPr>
                <w:rStyle w:val="Hyperlink"/>
                <w:rFonts w:cs="Arial"/>
                <w:noProof/>
                <w:color w:val="auto"/>
              </w:rPr>
              <w:t>1.5</w:t>
            </w:r>
            <w:r w:rsidR="00A21002" w:rsidRPr="00A21002">
              <w:rPr>
                <w:rFonts w:eastAsiaTheme="minorEastAsia" w:cs="Arial"/>
                <w:noProof/>
              </w:rPr>
              <w:tab/>
            </w:r>
            <w:r w:rsidR="00A21002" w:rsidRPr="00A21002">
              <w:rPr>
                <w:rStyle w:val="Hyperlink"/>
                <w:rFonts w:cs="Arial"/>
                <w:noProof/>
                <w:color w:val="auto"/>
              </w:rPr>
              <w:t>Ruang Lingkup Penelitian</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_Toc94356939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4</w:t>
            </w:r>
            <w:r w:rsidR="00A21002" w:rsidRPr="00A21002">
              <w:rPr>
                <w:rFonts w:cs="Arial"/>
                <w:noProof/>
                <w:webHidden/>
              </w:rPr>
              <w:fldChar w:fldCharType="end"/>
            </w:r>
          </w:hyperlink>
        </w:p>
        <w:p w14:paraId="67202B28" w14:textId="1A9A0096" w:rsidR="00A21002" w:rsidRPr="00A21002" w:rsidRDefault="00920CFB" w:rsidP="00A21002">
          <w:pPr>
            <w:pStyle w:val="TOC2"/>
            <w:tabs>
              <w:tab w:val="right" w:leader="dot" w:pos="7927"/>
            </w:tabs>
            <w:rPr>
              <w:rFonts w:eastAsiaTheme="minorEastAsia" w:cs="Arial"/>
              <w:noProof/>
            </w:rPr>
          </w:pPr>
          <w:hyperlink w:anchor="_Toc94356940" w:history="1">
            <w:r w:rsidR="00A21002" w:rsidRPr="00A21002">
              <w:rPr>
                <w:rStyle w:val="Hyperlink"/>
                <w:rFonts w:cs="Arial"/>
                <w:noProof/>
                <w:color w:val="auto"/>
              </w:rPr>
              <w:t>1.6</w:t>
            </w:r>
            <w:r w:rsidR="00A21002" w:rsidRPr="00A21002">
              <w:rPr>
                <w:rFonts w:eastAsiaTheme="minorEastAsia" w:cs="Arial"/>
                <w:noProof/>
              </w:rPr>
              <w:tab/>
            </w:r>
            <w:r w:rsidR="00A21002" w:rsidRPr="00A21002">
              <w:rPr>
                <w:rStyle w:val="Hyperlink"/>
                <w:rFonts w:cs="Arial"/>
                <w:noProof/>
                <w:color w:val="auto"/>
              </w:rPr>
              <w:t>Sistematika Penulisan</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_Toc94356940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5</w:t>
            </w:r>
            <w:r w:rsidR="00A21002" w:rsidRPr="00A21002">
              <w:rPr>
                <w:rFonts w:cs="Arial"/>
                <w:noProof/>
                <w:webHidden/>
              </w:rPr>
              <w:fldChar w:fldCharType="end"/>
            </w:r>
          </w:hyperlink>
        </w:p>
        <w:p w14:paraId="582482E8" w14:textId="6B493D70" w:rsidR="00A21002" w:rsidRPr="00A21002" w:rsidRDefault="00920CFB" w:rsidP="00A21002">
          <w:pPr>
            <w:pStyle w:val="TOC1"/>
            <w:tabs>
              <w:tab w:val="right" w:leader="dot" w:pos="7927"/>
            </w:tabs>
            <w:rPr>
              <w:rFonts w:eastAsiaTheme="minorEastAsia" w:cs="Arial"/>
              <w:noProof/>
            </w:rPr>
          </w:pPr>
          <w:hyperlink w:anchor="_Toc94356941" w:history="1">
            <w:r w:rsidR="00A21002" w:rsidRPr="00A21002">
              <w:rPr>
                <w:rStyle w:val="Hyperlink"/>
                <w:rFonts w:cs="Arial"/>
                <w:noProof/>
                <w:color w:val="auto"/>
              </w:rPr>
              <w:t>BAB II TINJAUAN PUSTAKA</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_Toc94356941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7</w:t>
            </w:r>
            <w:r w:rsidR="00A21002" w:rsidRPr="00A21002">
              <w:rPr>
                <w:rFonts w:cs="Arial"/>
                <w:noProof/>
                <w:webHidden/>
              </w:rPr>
              <w:fldChar w:fldCharType="end"/>
            </w:r>
          </w:hyperlink>
        </w:p>
        <w:p w14:paraId="0BBEF545" w14:textId="1C6F020D" w:rsidR="00A21002" w:rsidRPr="00A21002" w:rsidRDefault="00920CFB" w:rsidP="00A21002">
          <w:pPr>
            <w:pStyle w:val="TOC2"/>
            <w:tabs>
              <w:tab w:val="right" w:leader="dot" w:pos="7927"/>
            </w:tabs>
            <w:rPr>
              <w:rFonts w:eastAsiaTheme="minorEastAsia" w:cs="Arial"/>
              <w:noProof/>
            </w:rPr>
          </w:pPr>
          <w:hyperlink w:anchor="_Toc94356942" w:history="1">
            <w:r w:rsidR="00A21002" w:rsidRPr="00A21002">
              <w:rPr>
                <w:rStyle w:val="Hyperlink"/>
                <w:rFonts w:cs="Arial"/>
                <w:noProof/>
                <w:color w:val="auto"/>
                <w:lang w:val="en-ID"/>
              </w:rPr>
              <w:t>2.1</w:t>
            </w:r>
            <w:r w:rsidR="00A21002" w:rsidRPr="00A21002">
              <w:rPr>
                <w:rFonts w:eastAsiaTheme="minorEastAsia" w:cs="Arial"/>
                <w:noProof/>
              </w:rPr>
              <w:tab/>
            </w:r>
            <w:r w:rsidR="00A21002" w:rsidRPr="00A21002">
              <w:rPr>
                <w:rStyle w:val="Hyperlink"/>
                <w:rFonts w:cs="Arial"/>
                <w:i/>
                <w:noProof/>
                <w:color w:val="auto"/>
                <w:lang w:val="en-ID"/>
              </w:rPr>
              <w:t>State of The Art</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_Toc94356942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7</w:t>
            </w:r>
            <w:r w:rsidR="00A21002" w:rsidRPr="00A21002">
              <w:rPr>
                <w:rFonts w:cs="Arial"/>
                <w:noProof/>
                <w:webHidden/>
              </w:rPr>
              <w:fldChar w:fldCharType="end"/>
            </w:r>
          </w:hyperlink>
        </w:p>
        <w:p w14:paraId="37D41CA0" w14:textId="4C843E29" w:rsidR="00A21002" w:rsidRPr="00A21002" w:rsidRDefault="00920CFB" w:rsidP="00A21002">
          <w:pPr>
            <w:pStyle w:val="TOC2"/>
            <w:tabs>
              <w:tab w:val="right" w:leader="dot" w:pos="7927"/>
            </w:tabs>
            <w:rPr>
              <w:rFonts w:eastAsiaTheme="minorEastAsia" w:cs="Arial"/>
              <w:noProof/>
            </w:rPr>
          </w:pPr>
          <w:hyperlink w:anchor="_Toc94356943" w:history="1">
            <w:r w:rsidR="00A21002" w:rsidRPr="00A21002">
              <w:rPr>
                <w:rStyle w:val="Hyperlink"/>
                <w:rFonts w:cs="Arial"/>
                <w:noProof/>
                <w:color w:val="auto"/>
                <w:lang w:val="en-ID"/>
              </w:rPr>
              <w:t>2.2</w:t>
            </w:r>
            <w:r w:rsidR="00A21002" w:rsidRPr="00A21002">
              <w:rPr>
                <w:rFonts w:eastAsiaTheme="minorEastAsia" w:cs="Arial"/>
                <w:noProof/>
              </w:rPr>
              <w:tab/>
            </w:r>
            <w:r w:rsidR="00A21002" w:rsidRPr="00A21002">
              <w:rPr>
                <w:rStyle w:val="Hyperlink"/>
                <w:rFonts w:cs="Arial"/>
                <w:noProof/>
                <w:color w:val="auto"/>
                <w:lang w:val="en-ID"/>
              </w:rPr>
              <w:t>Sistem</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_Toc94356943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8</w:t>
            </w:r>
            <w:r w:rsidR="00A21002" w:rsidRPr="00A21002">
              <w:rPr>
                <w:rFonts w:cs="Arial"/>
                <w:noProof/>
                <w:webHidden/>
              </w:rPr>
              <w:fldChar w:fldCharType="end"/>
            </w:r>
          </w:hyperlink>
        </w:p>
        <w:p w14:paraId="5F5B07AE" w14:textId="3899F3B2" w:rsidR="00A21002" w:rsidRPr="00A21002" w:rsidRDefault="00920CFB" w:rsidP="00A21002">
          <w:pPr>
            <w:pStyle w:val="TOC2"/>
            <w:tabs>
              <w:tab w:val="right" w:leader="dot" w:pos="7927"/>
            </w:tabs>
            <w:rPr>
              <w:rFonts w:eastAsiaTheme="minorEastAsia" w:cs="Arial"/>
              <w:noProof/>
            </w:rPr>
          </w:pPr>
          <w:hyperlink w:anchor="_Toc94356944" w:history="1">
            <w:r w:rsidR="00A21002" w:rsidRPr="00A21002">
              <w:rPr>
                <w:rStyle w:val="Hyperlink"/>
                <w:rFonts w:cs="Arial"/>
                <w:noProof/>
                <w:color w:val="auto"/>
                <w:lang w:val="en-ID"/>
              </w:rPr>
              <w:t>2.3</w:t>
            </w:r>
            <w:r w:rsidR="00A21002" w:rsidRPr="00A21002">
              <w:rPr>
                <w:rFonts w:eastAsiaTheme="minorEastAsia" w:cs="Arial"/>
                <w:noProof/>
              </w:rPr>
              <w:tab/>
            </w:r>
            <w:r w:rsidR="00A21002" w:rsidRPr="00A21002">
              <w:rPr>
                <w:rStyle w:val="Hyperlink"/>
                <w:rFonts w:cs="Arial"/>
                <w:noProof/>
                <w:color w:val="auto"/>
                <w:lang w:val="en-ID"/>
              </w:rPr>
              <w:t>Informasi</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_Toc94356944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9</w:t>
            </w:r>
            <w:r w:rsidR="00A21002" w:rsidRPr="00A21002">
              <w:rPr>
                <w:rFonts w:cs="Arial"/>
                <w:noProof/>
                <w:webHidden/>
              </w:rPr>
              <w:fldChar w:fldCharType="end"/>
            </w:r>
          </w:hyperlink>
        </w:p>
        <w:p w14:paraId="42428B15" w14:textId="7EBDDA5F" w:rsidR="00A21002" w:rsidRPr="00A21002" w:rsidRDefault="00920CFB" w:rsidP="00A21002">
          <w:pPr>
            <w:pStyle w:val="TOC2"/>
            <w:tabs>
              <w:tab w:val="right" w:leader="dot" w:pos="7927"/>
            </w:tabs>
            <w:rPr>
              <w:rFonts w:eastAsiaTheme="minorEastAsia" w:cs="Arial"/>
              <w:noProof/>
            </w:rPr>
          </w:pPr>
          <w:hyperlink w:anchor="_Toc94356945" w:history="1">
            <w:r w:rsidR="00A21002" w:rsidRPr="00A21002">
              <w:rPr>
                <w:rStyle w:val="Hyperlink"/>
                <w:rFonts w:cs="Arial"/>
                <w:noProof/>
                <w:color w:val="auto"/>
                <w:lang w:val="en-ID"/>
              </w:rPr>
              <w:t>2.4</w:t>
            </w:r>
            <w:r w:rsidR="00A21002" w:rsidRPr="00A21002">
              <w:rPr>
                <w:rFonts w:eastAsiaTheme="minorEastAsia" w:cs="Arial"/>
                <w:noProof/>
              </w:rPr>
              <w:tab/>
            </w:r>
            <w:r w:rsidR="00A21002" w:rsidRPr="00A21002">
              <w:rPr>
                <w:rStyle w:val="Hyperlink"/>
                <w:rFonts w:cs="Arial"/>
                <w:noProof/>
                <w:color w:val="auto"/>
                <w:lang w:val="en-ID"/>
              </w:rPr>
              <w:t>Sistem Informasi</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_Toc94356945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9</w:t>
            </w:r>
            <w:r w:rsidR="00A21002" w:rsidRPr="00A21002">
              <w:rPr>
                <w:rFonts w:cs="Arial"/>
                <w:noProof/>
                <w:webHidden/>
              </w:rPr>
              <w:fldChar w:fldCharType="end"/>
            </w:r>
          </w:hyperlink>
        </w:p>
        <w:p w14:paraId="0DDE7B8D" w14:textId="7FCC6E35" w:rsidR="00A21002" w:rsidRPr="00A21002" w:rsidRDefault="00920CFB" w:rsidP="00A21002">
          <w:pPr>
            <w:pStyle w:val="TOC2"/>
            <w:tabs>
              <w:tab w:val="right" w:leader="dot" w:pos="7927"/>
            </w:tabs>
            <w:rPr>
              <w:rFonts w:eastAsiaTheme="minorEastAsia" w:cs="Arial"/>
              <w:noProof/>
            </w:rPr>
          </w:pPr>
          <w:hyperlink w:anchor="_Toc94356946" w:history="1">
            <w:r w:rsidR="00A21002" w:rsidRPr="00A21002">
              <w:rPr>
                <w:rStyle w:val="Hyperlink"/>
                <w:rFonts w:cs="Arial"/>
                <w:noProof/>
                <w:color w:val="auto"/>
                <w:lang w:val="en-ID"/>
              </w:rPr>
              <w:t>2.5</w:t>
            </w:r>
            <w:r w:rsidR="00A21002" w:rsidRPr="00A21002">
              <w:rPr>
                <w:rFonts w:eastAsiaTheme="minorEastAsia" w:cs="Arial"/>
                <w:noProof/>
              </w:rPr>
              <w:tab/>
            </w:r>
            <w:r w:rsidR="00A21002" w:rsidRPr="00A21002">
              <w:rPr>
                <w:rStyle w:val="Hyperlink"/>
                <w:rFonts w:cs="Arial"/>
                <w:noProof/>
                <w:color w:val="auto"/>
                <w:lang w:val="en-ID"/>
              </w:rPr>
              <w:t>E-Learning</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_Toc94356946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10</w:t>
            </w:r>
            <w:r w:rsidR="00A21002" w:rsidRPr="00A21002">
              <w:rPr>
                <w:rFonts w:cs="Arial"/>
                <w:noProof/>
                <w:webHidden/>
              </w:rPr>
              <w:fldChar w:fldCharType="end"/>
            </w:r>
          </w:hyperlink>
        </w:p>
        <w:p w14:paraId="2B367850" w14:textId="31A7F1B5" w:rsidR="00A21002" w:rsidRPr="00A21002" w:rsidRDefault="00920CFB" w:rsidP="00A21002">
          <w:pPr>
            <w:pStyle w:val="TOC2"/>
            <w:tabs>
              <w:tab w:val="right" w:leader="dot" w:pos="7927"/>
            </w:tabs>
            <w:rPr>
              <w:rFonts w:eastAsiaTheme="minorEastAsia" w:cs="Arial"/>
              <w:noProof/>
            </w:rPr>
          </w:pPr>
          <w:hyperlink w:anchor="_Toc94356947" w:history="1">
            <w:r w:rsidR="00A21002" w:rsidRPr="00A21002">
              <w:rPr>
                <w:rStyle w:val="Hyperlink"/>
                <w:rFonts w:cs="Arial"/>
                <w:noProof/>
                <w:color w:val="auto"/>
                <w:lang w:val="en-ID"/>
              </w:rPr>
              <w:t>2.6</w:t>
            </w:r>
            <w:r w:rsidR="00A21002" w:rsidRPr="00A21002">
              <w:rPr>
                <w:rFonts w:eastAsiaTheme="minorEastAsia" w:cs="Arial"/>
                <w:noProof/>
              </w:rPr>
              <w:tab/>
            </w:r>
            <w:r w:rsidR="00A21002" w:rsidRPr="00A21002">
              <w:rPr>
                <w:rStyle w:val="Hyperlink"/>
                <w:rFonts w:cs="Arial"/>
                <w:noProof/>
                <w:color w:val="auto"/>
                <w:lang w:val="en-ID"/>
              </w:rPr>
              <w:t>SMK TI Bali Global Karangasem</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_Toc94356947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10</w:t>
            </w:r>
            <w:r w:rsidR="00A21002" w:rsidRPr="00A21002">
              <w:rPr>
                <w:rFonts w:cs="Arial"/>
                <w:noProof/>
                <w:webHidden/>
              </w:rPr>
              <w:fldChar w:fldCharType="end"/>
            </w:r>
          </w:hyperlink>
        </w:p>
        <w:p w14:paraId="63B24F5B" w14:textId="460577B8" w:rsidR="00A21002" w:rsidRPr="00A21002" w:rsidRDefault="00920CFB" w:rsidP="00A21002">
          <w:pPr>
            <w:pStyle w:val="TOC2"/>
            <w:tabs>
              <w:tab w:val="right" w:leader="dot" w:pos="7927"/>
            </w:tabs>
            <w:rPr>
              <w:rFonts w:eastAsiaTheme="minorEastAsia" w:cs="Arial"/>
              <w:noProof/>
            </w:rPr>
          </w:pPr>
          <w:hyperlink w:anchor="_Toc94356948" w:history="1">
            <w:r w:rsidR="00A21002" w:rsidRPr="00A21002">
              <w:rPr>
                <w:rStyle w:val="Hyperlink"/>
                <w:rFonts w:cs="Arial"/>
                <w:noProof/>
                <w:color w:val="auto"/>
                <w:lang w:val="en-ID"/>
              </w:rPr>
              <w:t>2.7</w:t>
            </w:r>
            <w:r w:rsidR="00A21002" w:rsidRPr="00A21002">
              <w:rPr>
                <w:rFonts w:eastAsiaTheme="minorEastAsia" w:cs="Arial"/>
                <w:noProof/>
              </w:rPr>
              <w:tab/>
            </w:r>
            <w:r w:rsidR="00A21002" w:rsidRPr="00A21002">
              <w:rPr>
                <w:rStyle w:val="Hyperlink"/>
                <w:rFonts w:cs="Arial"/>
                <w:noProof/>
                <w:color w:val="auto"/>
                <w:lang w:val="en-ID"/>
              </w:rPr>
              <w:t>Framework Laravel</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_Toc94356948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11</w:t>
            </w:r>
            <w:r w:rsidR="00A21002" w:rsidRPr="00A21002">
              <w:rPr>
                <w:rFonts w:cs="Arial"/>
                <w:noProof/>
                <w:webHidden/>
              </w:rPr>
              <w:fldChar w:fldCharType="end"/>
            </w:r>
          </w:hyperlink>
        </w:p>
        <w:p w14:paraId="4A9B3C09" w14:textId="3FC47433" w:rsidR="00A21002" w:rsidRPr="00A21002" w:rsidRDefault="00920CFB" w:rsidP="00A21002">
          <w:pPr>
            <w:pStyle w:val="TOC2"/>
            <w:tabs>
              <w:tab w:val="right" w:leader="dot" w:pos="7927"/>
            </w:tabs>
            <w:rPr>
              <w:rFonts w:eastAsiaTheme="minorEastAsia" w:cs="Arial"/>
              <w:noProof/>
            </w:rPr>
          </w:pPr>
          <w:hyperlink w:anchor="_Toc94356949" w:history="1">
            <w:r w:rsidR="00A21002" w:rsidRPr="00A21002">
              <w:rPr>
                <w:rStyle w:val="Hyperlink"/>
                <w:rFonts w:cs="Arial"/>
                <w:noProof/>
                <w:color w:val="auto"/>
                <w:lang w:val="en-ID"/>
              </w:rPr>
              <w:t>2.8</w:t>
            </w:r>
            <w:r w:rsidR="00A21002" w:rsidRPr="00A21002">
              <w:rPr>
                <w:rFonts w:eastAsiaTheme="minorEastAsia" w:cs="Arial"/>
                <w:noProof/>
              </w:rPr>
              <w:tab/>
            </w:r>
            <w:r w:rsidR="00A21002" w:rsidRPr="00A21002">
              <w:rPr>
                <w:rStyle w:val="Hyperlink"/>
                <w:rFonts w:cs="Arial"/>
                <w:i/>
                <w:noProof/>
                <w:color w:val="auto"/>
                <w:lang w:val="en-ID"/>
              </w:rPr>
              <w:t>Website</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_Toc94356949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14</w:t>
            </w:r>
            <w:r w:rsidR="00A21002" w:rsidRPr="00A21002">
              <w:rPr>
                <w:rFonts w:cs="Arial"/>
                <w:noProof/>
                <w:webHidden/>
              </w:rPr>
              <w:fldChar w:fldCharType="end"/>
            </w:r>
          </w:hyperlink>
        </w:p>
        <w:p w14:paraId="405B0747" w14:textId="40375DA4" w:rsidR="00A21002" w:rsidRPr="00A21002" w:rsidRDefault="00920CFB" w:rsidP="00A21002">
          <w:pPr>
            <w:pStyle w:val="TOC2"/>
            <w:tabs>
              <w:tab w:val="right" w:leader="dot" w:pos="7927"/>
            </w:tabs>
            <w:rPr>
              <w:rFonts w:eastAsiaTheme="minorEastAsia" w:cs="Arial"/>
              <w:noProof/>
            </w:rPr>
          </w:pPr>
          <w:hyperlink w:anchor="_Toc94356950" w:history="1">
            <w:r w:rsidR="00A21002" w:rsidRPr="00A21002">
              <w:rPr>
                <w:rStyle w:val="Hyperlink"/>
                <w:rFonts w:cs="Arial"/>
                <w:noProof/>
                <w:color w:val="auto"/>
                <w:lang w:val="en-ID"/>
              </w:rPr>
              <w:t>2.9</w:t>
            </w:r>
            <w:r w:rsidR="00A21002" w:rsidRPr="00A21002">
              <w:rPr>
                <w:rFonts w:eastAsiaTheme="minorEastAsia" w:cs="Arial"/>
                <w:noProof/>
              </w:rPr>
              <w:tab/>
            </w:r>
            <w:r w:rsidR="00A21002" w:rsidRPr="00A21002">
              <w:rPr>
                <w:rStyle w:val="Hyperlink"/>
                <w:rFonts w:cs="Arial"/>
                <w:noProof/>
                <w:color w:val="auto"/>
                <w:lang w:val="en-ID"/>
              </w:rPr>
              <w:t>XAMPP</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_Toc94356950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14</w:t>
            </w:r>
            <w:r w:rsidR="00A21002" w:rsidRPr="00A21002">
              <w:rPr>
                <w:rFonts w:cs="Arial"/>
                <w:noProof/>
                <w:webHidden/>
              </w:rPr>
              <w:fldChar w:fldCharType="end"/>
            </w:r>
          </w:hyperlink>
        </w:p>
        <w:p w14:paraId="7F32F8BE" w14:textId="6288E6C5" w:rsidR="00A21002" w:rsidRPr="00A21002" w:rsidRDefault="00920CFB" w:rsidP="00A21002">
          <w:pPr>
            <w:pStyle w:val="TOC2"/>
            <w:tabs>
              <w:tab w:val="left" w:pos="993"/>
              <w:tab w:val="right" w:leader="dot" w:pos="7927"/>
            </w:tabs>
            <w:rPr>
              <w:rFonts w:eastAsiaTheme="minorEastAsia" w:cs="Arial"/>
              <w:noProof/>
            </w:rPr>
          </w:pPr>
          <w:hyperlink w:anchor="_Toc94356951" w:history="1">
            <w:r w:rsidR="00A21002" w:rsidRPr="00A21002">
              <w:rPr>
                <w:rStyle w:val="Hyperlink"/>
                <w:rFonts w:cs="Arial"/>
                <w:noProof/>
                <w:color w:val="auto"/>
                <w:lang w:val="en-ID"/>
              </w:rPr>
              <w:t>2.10</w:t>
            </w:r>
            <w:r w:rsidR="00A21002" w:rsidRPr="00A21002">
              <w:rPr>
                <w:rFonts w:eastAsiaTheme="minorEastAsia" w:cs="Arial"/>
                <w:noProof/>
              </w:rPr>
              <w:tab/>
            </w:r>
            <w:r w:rsidR="00A21002" w:rsidRPr="00A21002">
              <w:rPr>
                <w:rStyle w:val="Hyperlink"/>
                <w:rFonts w:cs="Arial"/>
                <w:noProof/>
                <w:color w:val="auto"/>
                <w:lang w:val="en-ID"/>
              </w:rPr>
              <w:t>PHP</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_Toc94356951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14</w:t>
            </w:r>
            <w:r w:rsidR="00A21002" w:rsidRPr="00A21002">
              <w:rPr>
                <w:rFonts w:cs="Arial"/>
                <w:noProof/>
                <w:webHidden/>
              </w:rPr>
              <w:fldChar w:fldCharType="end"/>
            </w:r>
          </w:hyperlink>
        </w:p>
        <w:p w14:paraId="617D9BF0" w14:textId="54098891" w:rsidR="00A21002" w:rsidRPr="00A21002" w:rsidRDefault="00920CFB" w:rsidP="00A21002">
          <w:pPr>
            <w:pStyle w:val="TOC2"/>
            <w:tabs>
              <w:tab w:val="left" w:pos="993"/>
              <w:tab w:val="right" w:leader="dot" w:pos="7927"/>
            </w:tabs>
            <w:rPr>
              <w:rFonts w:eastAsiaTheme="minorEastAsia" w:cs="Arial"/>
              <w:noProof/>
            </w:rPr>
          </w:pPr>
          <w:hyperlink w:anchor="_Toc94356952" w:history="1">
            <w:r w:rsidR="00A21002" w:rsidRPr="00A21002">
              <w:rPr>
                <w:rStyle w:val="Hyperlink"/>
                <w:rFonts w:cs="Arial"/>
                <w:noProof/>
                <w:color w:val="auto"/>
                <w:lang w:val="en-ID"/>
              </w:rPr>
              <w:t>2.11</w:t>
            </w:r>
            <w:r w:rsidR="00A21002" w:rsidRPr="00A21002">
              <w:rPr>
                <w:rFonts w:eastAsiaTheme="minorEastAsia" w:cs="Arial"/>
                <w:noProof/>
              </w:rPr>
              <w:tab/>
            </w:r>
            <w:r w:rsidR="00A21002" w:rsidRPr="00A21002">
              <w:rPr>
                <w:rStyle w:val="Hyperlink"/>
                <w:rFonts w:cs="Arial"/>
                <w:noProof/>
                <w:color w:val="auto"/>
                <w:lang w:val="en-ID"/>
              </w:rPr>
              <w:t>My SQL</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_Toc94356952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15</w:t>
            </w:r>
            <w:r w:rsidR="00A21002" w:rsidRPr="00A21002">
              <w:rPr>
                <w:rFonts w:cs="Arial"/>
                <w:noProof/>
                <w:webHidden/>
              </w:rPr>
              <w:fldChar w:fldCharType="end"/>
            </w:r>
          </w:hyperlink>
        </w:p>
        <w:p w14:paraId="2AD43D66" w14:textId="4C68A6A8" w:rsidR="00A21002" w:rsidRPr="00A21002" w:rsidRDefault="00920CFB" w:rsidP="00A21002">
          <w:pPr>
            <w:pStyle w:val="TOC2"/>
            <w:tabs>
              <w:tab w:val="left" w:pos="993"/>
              <w:tab w:val="right" w:leader="dot" w:pos="7927"/>
            </w:tabs>
            <w:rPr>
              <w:rFonts w:eastAsiaTheme="minorEastAsia" w:cs="Arial"/>
              <w:noProof/>
            </w:rPr>
          </w:pPr>
          <w:hyperlink w:anchor="_Toc94356953" w:history="1">
            <w:r w:rsidR="00A21002" w:rsidRPr="00A21002">
              <w:rPr>
                <w:rStyle w:val="Hyperlink"/>
                <w:rFonts w:cs="Arial"/>
                <w:noProof/>
                <w:color w:val="auto"/>
                <w:lang w:val="en-ID"/>
              </w:rPr>
              <w:t>2.12</w:t>
            </w:r>
            <w:r w:rsidR="00A21002" w:rsidRPr="00A21002">
              <w:rPr>
                <w:rFonts w:eastAsiaTheme="minorEastAsia" w:cs="Arial"/>
                <w:noProof/>
              </w:rPr>
              <w:tab/>
            </w:r>
            <w:r w:rsidR="00A21002" w:rsidRPr="00A21002">
              <w:rPr>
                <w:rStyle w:val="Hyperlink"/>
                <w:rFonts w:cs="Arial"/>
                <w:noProof/>
                <w:color w:val="auto"/>
                <w:lang w:val="en-ID"/>
              </w:rPr>
              <w:t>HTML (</w:t>
            </w:r>
            <w:r w:rsidR="00A21002" w:rsidRPr="00A21002">
              <w:rPr>
                <w:rStyle w:val="Hyperlink"/>
                <w:rFonts w:cs="Arial"/>
                <w:bCs/>
                <w:i/>
                <w:noProof/>
                <w:color w:val="auto"/>
                <w:shd w:val="clear" w:color="auto" w:fill="FFFFFF"/>
              </w:rPr>
              <w:t>HyperText Markup Language</w:t>
            </w:r>
            <w:r w:rsidR="00A21002" w:rsidRPr="00A21002">
              <w:rPr>
                <w:rStyle w:val="Hyperlink"/>
                <w:rFonts w:cs="Arial"/>
                <w:noProof/>
                <w:color w:val="auto"/>
                <w:lang w:val="en-ID"/>
              </w:rPr>
              <w:t>)</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_Toc94356953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15</w:t>
            </w:r>
            <w:r w:rsidR="00A21002" w:rsidRPr="00A21002">
              <w:rPr>
                <w:rFonts w:cs="Arial"/>
                <w:noProof/>
                <w:webHidden/>
              </w:rPr>
              <w:fldChar w:fldCharType="end"/>
            </w:r>
          </w:hyperlink>
        </w:p>
        <w:p w14:paraId="2B444B85" w14:textId="5BE6A050" w:rsidR="00A21002" w:rsidRPr="00A21002" w:rsidRDefault="00920CFB" w:rsidP="00A21002">
          <w:pPr>
            <w:pStyle w:val="TOC2"/>
            <w:tabs>
              <w:tab w:val="left" w:pos="993"/>
              <w:tab w:val="right" w:leader="dot" w:pos="7927"/>
            </w:tabs>
            <w:rPr>
              <w:rFonts w:eastAsiaTheme="minorEastAsia" w:cs="Arial"/>
              <w:noProof/>
            </w:rPr>
          </w:pPr>
          <w:hyperlink w:anchor="_Toc94356954" w:history="1">
            <w:r w:rsidR="00A21002" w:rsidRPr="00A21002">
              <w:rPr>
                <w:rStyle w:val="Hyperlink"/>
                <w:rFonts w:cs="Arial"/>
                <w:noProof/>
                <w:color w:val="auto"/>
                <w:lang w:val="en-ID"/>
              </w:rPr>
              <w:t>2.13</w:t>
            </w:r>
            <w:r w:rsidR="00A21002" w:rsidRPr="00A21002">
              <w:rPr>
                <w:rFonts w:eastAsiaTheme="minorEastAsia" w:cs="Arial"/>
                <w:noProof/>
              </w:rPr>
              <w:tab/>
            </w:r>
            <w:r w:rsidR="00A21002" w:rsidRPr="00A21002">
              <w:rPr>
                <w:rStyle w:val="Hyperlink"/>
                <w:rFonts w:cs="Arial"/>
                <w:noProof/>
                <w:color w:val="auto"/>
                <w:lang w:val="en-ID"/>
              </w:rPr>
              <w:t>Bootstrap</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_Toc94356954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16</w:t>
            </w:r>
            <w:r w:rsidR="00A21002" w:rsidRPr="00A21002">
              <w:rPr>
                <w:rFonts w:cs="Arial"/>
                <w:noProof/>
                <w:webHidden/>
              </w:rPr>
              <w:fldChar w:fldCharType="end"/>
            </w:r>
          </w:hyperlink>
        </w:p>
        <w:p w14:paraId="76120282" w14:textId="2AE13100" w:rsidR="00A21002" w:rsidRPr="00A21002" w:rsidRDefault="00920CFB" w:rsidP="00A21002">
          <w:pPr>
            <w:pStyle w:val="TOC2"/>
            <w:tabs>
              <w:tab w:val="left" w:pos="993"/>
              <w:tab w:val="right" w:leader="dot" w:pos="7927"/>
            </w:tabs>
            <w:rPr>
              <w:rFonts w:eastAsiaTheme="minorEastAsia" w:cs="Arial"/>
              <w:noProof/>
            </w:rPr>
          </w:pPr>
          <w:hyperlink w:anchor="_Toc94356955" w:history="1">
            <w:r w:rsidR="00A21002" w:rsidRPr="00A21002">
              <w:rPr>
                <w:rStyle w:val="Hyperlink"/>
                <w:rFonts w:cs="Arial"/>
                <w:noProof/>
                <w:color w:val="auto"/>
                <w:lang w:val="en-ID"/>
              </w:rPr>
              <w:t>2.14</w:t>
            </w:r>
            <w:r w:rsidR="00A21002" w:rsidRPr="00A21002">
              <w:rPr>
                <w:rFonts w:eastAsiaTheme="minorEastAsia" w:cs="Arial"/>
                <w:noProof/>
              </w:rPr>
              <w:tab/>
            </w:r>
            <w:r w:rsidR="00A21002" w:rsidRPr="00A21002">
              <w:rPr>
                <w:rStyle w:val="Hyperlink"/>
                <w:rFonts w:cs="Arial"/>
                <w:noProof/>
                <w:color w:val="auto"/>
                <w:lang w:val="en-ID"/>
              </w:rPr>
              <w:t>ERD (Entity Relationship Diagram)</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_Toc94356955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16</w:t>
            </w:r>
            <w:r w:rsidR="00A21002" w:rsidRPr="00A21002">
              <w:rPr>
                <w:rFonts w:cs="Arial"/>
                <w:noProof/>
                <w:webHidden/>
              </w:rPr>
              <w:fldChar w:fldCharType="end"/>
            </w:r>
          </w:hyperlink>
        </w:p>
        <w:p w14:paraId="2BF72339" w14:textId="4B60D720" w:rsidR="00A21002" w:rsidRPr="00A21002" w:rsidRDefault="00920CFB" w:rsidP="00A21002">
          <w:pPr>
            <w:pStyle w:val="TOC2"/>
            <w:tabs>
              <w:tab w:val="left" w:pos="993"/>
              <w:tab w:val="right" w:leader="dot" w:pos="7927"/>
            </w:tabs>
            <w:rPr>
              <w:rFonts w:eastAsiaTheme="minorEastAsia" w:cs="Arial"/>
              <w:noProof/>
            </w:rPr>
          </w:pPr>
          <w:hyperlink w:anchor="_Toc94356956" w:history="1">
            <w:r w:rsidR="00A21002" w:rsidRPr="00A21002">
              <w:rPr>
                <w:rStyle w:val="Hyperlink"/>
                <w:rFonts w:cs="Arial"/>
                <w:noProof/>
                <w:color w:val="auto"/>
                <w:lang w:val="en-ID"/>
              </w:rPr>
              <w:t>2.15</w:t>
            </w:r>
            <w:r w:rsidR="00A21002" w:rsidRPr="00A21002">
              <w:rPr>
                <w:rFonts w:eastAsiaTheme="minorEastAsia" w:cs="Arial"/>
                <w:noProof/>
              </w:rPr>
              <w:tab/>
            </w:r>
            <w:r w:rsidR="00A21002" w:rsidRPr="00A21002">
              <w:rPr>
                <w:rStyle w:val="Hyperlink"/>
                <w:rFonts w:cs="Arial"/>
                <w:noProof/>
                <w:color w:val="auto"/>
                <w:lang w:val="en-ID"/>
              </w:rPr>
              <w:t>DFD (Data Flow Diagram)</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_Toc94356956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17</w:t>
            </w:r>
            <w:r w:rsidR="00A21002" w:rsidRPr="00A21002">
              <w:rPr>
                <w:rFonts w:cs="Arial"/>
                <w:noProof/>
                <w:webHidden/>
              </w:rPr>
              <w:fldChar w:fldCharType="end"/>
            </w:r>
          </w:hyperlink>
        </w:p>
        <w:p w14:paraId="430F0E0F" w14:textId="6BB98188" w:rsidR="00A21002" w:rsidRPr="00A21002" w:rsidRDefault="00920CFB" w:rsidP="00A21002">
          <w:pPr>
            <w:pStyle w:val="TOC2"/>
            <w:tabs>
              <w:tab w:val="left" w:pos="993"/>
              <w:tab w:val="right" w:leader="dot" w:pos="7927"/>
            </w:tabs>
            <w:rPr>
              <w:rFonts w:eastAsiaTheme="minorEastAsia" w:cs="Arial"/>
              <w:noProof/>
            </w:rPr>
          </w:pPr>
          <w:hyperlink w:anchor="_Toc94356957" w:history="1">
            <w:r w:rsidR="00A21002" w:rsidRPr="00A21002">
              <w:rPr>
                <w:rStyle w:val="Hyperlink"/>
                <w:rFonts w:cs="Arial"/>
                <w:noProof/>
                <w:color w:val="auto"/>
                <w:lang w:val="en-ID"/>
              </w:rPr>
              <w:t>2.16</w:t>
            </w:r>
            <w:r w:rsidR="00A21002" w:rsidRPr="00A21002">
              <w:rPr>
                <w:rFonts w:eastAsiaTheme="minorEastAsia" w:cs="Arial"/>
                <w:noProof/>
              </w:rPr>
              <w:tab/>
            </w:r>
            <w:r w:rsidR="00A21002" w:rsidRPr="00A21002">
              <w:rPr>
                <w:rStyle w:val="Hyperlink"/>
                <w:rFonts w:cs="Arial"/>
                <w:noProof/>
                <w:color w:val="auto"/>
                <w:lang w:val="en-ID"/>
              </w:rPr>
              <w:t>Black Box Testing</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_Toc94356957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19</w:t>
            </w:r>
            <w:r w:rsidR="00A21002" w:rsidRPr="00A21002">
              <w:rPr>
                <w:rFonts w:cs="Arial"/>
                <w:noProof/>
                <w:webHidden/>
              </w:rPr>
              <w:fldChar w:fldCharType="end"/>
            </w:r>
          </w:hyperlink>
        </w:p>
        <w:p w14:paraId="339B32D0" w14:textId="6EFC3AB7" w:rsidR="00A21002" w:rsidRPr="00A21002" w:rsidRDefault="00920CFB" w:rsidP="00A21002">
          <w:pPr>
            <w:pStyle w:val="TOC1"/>
            <w:tabs>
              <w:tab w:val="right" w:leader="dot" w:pos="7927"/>
            </w:tabs>
            <w:rPr>
              <w:rFonts w:eastAsiaTheme="minorEastAsia" w:cs="Arial"/>
              <w:noProof/>
            </w:rPr>
          </w:pPr>
          <w:hyperlink w:anchor="_Toc94356958" w:history="1">
            <w:r w:rsidR="00A21002" w:rsidRPr="00A21002">
              <w:rPr>
                <w:rStyle w:val="Hyperlink"/>
                <w:rFonts w:cs="Arial"/>
                <w:noProof/>
                <w:color w:val="auto"/>
              </w:rPr>
              <w:t>BAB III METODOLOGI PENELITIAN</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_Toc94356958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21</w:t>
            </w:r>
            <w:r w:rsidR="00A21002" w:rsidRPr="00A21002">
              <w:rPr>
                <w:rFonts w:cs="Arial"/>
                <w:noProof/>
                <w:webHidden/>
              </w:rPr>
              <w:fldChar w:fldCharType="end"/>
            </w:r>
          </w:hyperlink>
        </w:p>
        <w:p w14:paraId="63F91579" w14:textId="52F57CC0" w:rsidR="00A21002" w:rsidRPr="00A21002" w:rsidRDefault="00920CFB" w:rsidP="00A21002">
          <w:pPr>
            <w:pStyle w:val="TOC2"/>
            <w:tabs>
              <w:tab w:val="right" w:leader="dot" w:pos="7927"/>
            </w:tabs>
            <w:rPr>
              <w:rFonts w:eastAsiaTheme="minorEastAsia" w:cs="Arial"/>
              <w:noProof/>
            </w:rPr>
          </w:pPr>
          <w:hyperlink w:anchor="_Toc94356959" w:history="1">
            <w:r w:rsidR="00A21002" w:rsidRPr="00A21002">
              <w:rPr>
                <w:rStyle w:val="Hyperlink"/>
                <w:rFonts w:cs="Arial"/>
                <w:noProof/>
                <w:color w:val="auto"/>
              </w:rPr>
              <w:t>3.1</w:t>
            </w:r>
            <w:r w:rsidR="00A21002" w:rsidRPr="00A21002">
              <w:rPr>
                <w:rFonts w:eastAsiaTheme="minorEastAsia" w:cs="Arial"/>
                <w:noProof/>
              </w:rPr>
              <w:tab/>
            </w:r>
            <w:r w:rsidR="00A21002" w:rsidRPr="00A21002">
              <w:rPr>
                <w:rStyle w:val="Hyperlink"/>
                <w:rFonts w:cs="Arial"/>
                <w:noProof/>
                <w:color w:val="auto"/>
              </w:rPr>
              <w:t>Pengumpulan Data</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_Toc94356959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21</w:t>
            </w:r>
            <w:r w:rsidR="00A21002" w:rsidRPr="00A21002">
              <w:rPr>
                <w:rFonts w:cs="Arial"/>
                <w:noProof/>
                <w:webHidden/>
              </w:rPr>
              <w:fldChar w:fldCharType="end"/>
            </w:r>
          </w:hyperlink>
        </w:p>
        <w:p w14:paraId="65B9C0D6" w14:textId="31EAD21C" w:rsidR="00A21002" w:rsidRPr="00A21002" w:rsidRDefault="00920CFB" w:rsidP="00A21002">
          <w:pPr>
            <w:pStyle w:val="TOC2"/>
            <w:tabs>
              <w:tab w:val="right" w:leader="dot" w:pos="7927"/>
            </w:tabs>
            <w:rPr>
              <w:rFonts w:eastAsiaTheme="minorEastAsia" w:cs="Arial"/>
              <w:noProof/>
            </w:rPr>
          </w:pPr>
          <w:hyperlink w:anchor="_Toc94356960" w:history="1">
            <w:r w:rsidR="00A21002" w:rsidRPr="00A21002">
              <w:rPr>
                <w:rStyle w:val="Hyperlink"/>
                <w:rFonts w:cs="Arial"/>
                <w:noProof/>
                <w:color w:val="auto"/>
                <w:lang w:val="en-ID"/>
              </w:rPr>
              <w:t>3.2</w:t>
            </w:r>
            <w:r w:rsidR="00A21002" w:rsidRPr="00A21002">
              <w:rPr>
                <w:rFonts w:eastAsiaTheme="minorEastAsia" w:cs="Arial"/>
                <w:noProof/>
              </w:rPr>
              <w:tab/>
            </w:r>
            <w:r w:rsidR="00A21002" w:rsidRPr="00A21002">
              <w:rPr>
                <w:rStyle w:val="Hyperlink"/>
                <w:rFonts w:cs="Arial"/>
                <w:noProof/>
                <w:color w:val="auto"/>
                <w:lang w:val="en-ID"/>
              </w:rPr>
              <w:t>Metode Pengembangan Sistem Informasi</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_Toc94356960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21</w:t>
            </w:r>
            <w:r w:rsidR="00A21002" w:rsidRPr="00A21002">
              <w:rPr>
                <w:rFonts w:cs="Arial"/>
                <w:noProof/>
                <w:webHidden/>
              </w:rPr>
              <w:fldChar w:fldCharType="end"/>
            </w:r>
          </w:hyperlink>
        </w:p>
        <w:p w14:paraId="2227B194" w14:textId="21D7C6E2" w:rsidR="00A21002" w:rsidRPr="00A21002" w:rsidRDefault="00920CFB" w:rsidP="00A21002">
          <w:pPr>
            <w:pStyle w:val="TOC3"/>
            <w:tabs>
              <w:tab w:val="left" w:pos="1276"/>
              <w:tab w:val="right" w:leader="dot" w:pos="7927"/>
            </w:tabs>
            <w:ind w:hanging="567"/>
            <w:rPr>
              <w:rFonts w:eastAsiaTheme="minorEastAsia" w:cs="Arial"/>
              <w:noProof/>
            </w:rPr>
          </w:pPr>
          <w:hyperlink w:anchor="_Toc94356961" w:history="1">
            <w:r w:rsidR="00A21002" w:rsidRPr="00A21002">
              <w:rPr>
                <w:rStyle w:val="Hyperlink"/>
                <w:rFonts w:cs="Arial"/>
                <w:noProof/>
                <w:color w:val="auto"/>
              </w:rPr>
              <w:t>3.2.1</w:t>
            </w:r>
            <w:r w:rsidR="00A21002" w:rsidRPr="00A21002">
              <w:rPr>
                <w:rFonts w:eastAsiaTheme="minorEastAsia" w:cs="Arial"/>
                <w:noProof/>
              </w:rPr>
              <w:tab/>
            </w:r>
            <w:r w:rsidR="00A21002" w:rsidRPr="00A21002">
              <w:rPr>
                <w:rStyle w:val="Hyperlink"/>
                <w:rFonts w:cs="Arial"/>
                <w:noProof/>
                <w:color w:val="auto"/>
              </w:rPr>
              <w:t>Desain Sistem</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_Toc94356961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22</w:t>
            </w:r>
            <w:r w:rsidR="00A21002" w:rsidRPr="00A21002">
              <w:rPr>
                <w:rFonts w:cs="Arial"/>
                <w:noProof/>
                <w:webHidden/>
              </w:rPr>
              <w:fldChar w:fldCharType="end"/>
            </w:r>
          </w:hyperlink>
        </w:p>
        <w:p w14:paraId="67D43A74" w14:textId="177B70A5" w:rsidR="00A21002" w:rsidRPr="00A21002" w:rsidRDefault="00920CFB" w:rsidP="00A21002">
          <w:pPr>
            <w:pStyle w:val="TOC3"/>
            <w:tabs>
              <w:tab w:val="left" w:pos="1276"/>
              <w:tab w:val="right" w:leader="dot" w:pos="7927"/>
            </w:tabs>
            <w:ind w:hanging="567"/>
            <w:rPr>
              <w:rFonts w:eastAsiaTheme="minorEastAsia" w:cs="Arial"/>
              <w:noProof/>
            </w:rPr>
          </w:pPr>
          <w:hyperlink w:anchor="_Toc94356962" w:history="1">
            <w:r w:rsidR="00A21002" w:rsidRPr="00A21002">
              <w:rPr>
                <w:rStyle w:val="Hyperlink"/>
                <w:rFonts w:cs="Arial"/>
                <w:noProof/>
                <w:color w:val="auto"/>
              </w:rPr>
              <w:t>3.2.2</w:t>
            </w:r>
            <w:r w:rsidR="00A21002" w:rsidRPr="00A21002">
              <w:rPr>
                <w:rFonts w:eastAsiaTheme="minorEastAsia" w:cs="Arial"/>
                <w:noProof/>
              </w:rPr>
              <w:tab/>
            </w:r>
            <w:r w:rsidR="00A21002" w:rsidRPr="00A21002">
              <w:rPr>
                <w:rStyle w:val="Hyperlink"/>
                <w:rFonts w:cs="Arial"/>
                <w:noProof/>
                <w:color w:val="auto"/>
              </w:rPr>
              <w:t>Coding</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_Toc94356962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22</w:t>
            </w:r>
            <w:r w:rsidR="00A21002" w:rsidRPr="00A21002">
              <w:rPr>
                <w:rFonts w:cs="Arial"/>
                <w:noProof/>
                <w:webHidden/>
              </w:rPr>
              <w:fldChar w:fldCharType="end"/>
            </w:r>
          </w:hyperlink>
        </w:p>
        <w:p w14:paraId="53D35D1D" w14:textId="79BA4D65" w:rsidR="00A21002" w:rsidRPr="00A21002" w:rsidRDefault="00920CFB" w:rsidP="00A21002">
          <w:pPr>
            <w:pStyle w:val="TOC3"/>
            <w:tabs>
              <w:tab w:val="left" w:pos="1276"/>
              <w:tab w:val="right" w:leader="dot" w:pos="7927"/>
            </w:tabs>
            <w:ind w:hanging="567"/>
            <w:rPr>
              <w:rFonts w:eastAsiaTheme="minorEastAsia" w:cs="Arial"/>
              <w:noProof/>
            </w:rPr>
          </w:pPr>
          <w:hyperlink w:anchor="_Toc94356963" w:history="1">
            <w:r w:rsidR="00A21002" w:rsidRPr="00A21002">
              <w:rPr>
                <w:rStyle w:val="Hyperlink"/>
                <w:rFonts w:cs="Arial"/>
                <w:i/>
                <w:noProof/>
                <w:color w:val="auto"/>
              </w:rPr>
              <w:t>3.2.3</w:t>
            </w:r>
            <w:r w:rsidR="00A21002" w:rsidRPr="00A21002">
              <w:rPr>
                <w:rFonts w:eastAsiaTheme="minorEastAsia" w:cs="Arial"/>
                <w:noProof/>
              </w:rPr>
              <w:tab/>
            </w:r>
            <w:r w:rsidR="00A21002" w:rsidRPr="00A21002">
              <w:rPr>
                <w:rStyle w:val="Hyperlink"/>
                <w:rFonts w:cs="Arial"/>
                <w:i/>
                <w:noProof/>
                <w:color w:val="auto"/>
              </w:rPr>
              <w:t>Testing</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_Toc94356963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22</w:t>
            </w:r>
            <w:r w:rsidR="00A21002" w:rsidRPr="00A21002">
              <w:rPr>
                <w:rFonts w:cs="Arial"/>
                <w:noProof/>
                <w:webHidden/>
              </w:rPr>
              <w:fldChar w:fldCharType="end"/>
            </w:r>
          </w:hyperlink>
        </w:p>
        <w:p w14:paraId="6EA80DBB" w14:textId="229C0163" w:rsidR="00A21002" w:rsidRPr="00A21002" w:rsidRDefault="00920CFB" w:rsidP="00A21002">
          <w:pPr>
            <w:pStyle w:val="TOC3"/>
            <w:tabs>
              <w:tab w:val="left" w:pos="1100"/>
              <w:tab w:val="right" w:leader="dot" w:pos="7927"/>
            </w:tabs>
            <w:rPr>
              <w:rFonts w:eastAsiaTheme="minorEastAsia" w:cs="Arial"/>
              <w:noProof/>
            </w:rPr>
          </w:pPr>
          <w:hyperlink w:anchor="_Toc94356964" w:history="1">
            <w:r w:rsidR="00A21002" w:rsidRPr="00A21002">
              <w:rPr>
                <w:rStyle w:val="Hyperlink"/>
                <w:rFonts w:cs="Arial"/>
                <w:noProof/>
                <w:color w:val="auto"/>
              </w:rPr>
              <w:t>3.2.4</w:t>
            </w:r>
            <w:r w:rsidR="00A21002" w:rsidRPr="00A21002">
              <w:rPr>
                <w:rFonts w:eastAsiaTheme="minorEastAsia" w:cs="Arial"/>
                <w:noProof/>
              </w:rPr>
              <w:tab/>
            </w:r>
            <w:r w:rsidR="00A21002" w:rsidRPr="00A21002">
              <w:rPr>
                <w:rStyle w:val="Hyperlink"/>
                <w:rFonts w:cs="Arial"/>
                <w:noProof/>
                <w:color w:val="auto"/>
              </w:rPr>
              <w:t>Pemeliharaan</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_Toc94356964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23</w:t>
            </w:r>
            <w:r w:rsidR="00A21002" w:rsidRPr="00A21002">
              <w:rPr>
                <w:rFonts w:cs="Arial"/>
                <w:noProof/>
                <w:webHidden/>
              </w:rPr>
              <w:fldChar w:fldCharType="end"/>
            </w:r>
          </w:hyperlink>
        </w:p>
        <w:p w14:paraId="4023A3DD" w14:textId="5C313EAF" w:rsidR="00A21002" w:rsidRPr="00A21002" w:rsidRDefault="00920CFB" w:rsidP="00A21002">
          <w:pPr>
            <w:pStyle w:val="TOC2"/>
            <w:tabs>
              <w:tab w:val="right" w:leader="dot" w:pos="7927"/>
            </w:tabs>
            <w:rPr>
              <w:rFonts w:eastAsiaTheme="minorEastAsia" w:cs="Arial"/>
              <w:noProof/>
            </w:rPr>
          </w:pPr>
          <w:hyperlink w:anchor="_Toc94356965" w:history="1">
            <w:r w:rsidR="00A21002" w:rsidRPr="00A21002">
              <w:rPr>
                <w:rStyle w:val="Hyperlink"/>
                <w:rFonts w:cs="Arial"/>
                <w:noProof/>
                <w:color w:val="auto"/>
              </w:rPr>
              <w:t>3.3</w:t>
            </w:r>
            <w:r w:rsidR="00A21002" w:rsidRPr="00A21002">
              <w:rPr>
                <w:rFonts w:eastAsiaTheme="minorEastAsia" w:cs="Arial"/>
                <w:noProof/>
              </w:rPr>
              <w:tab/>
            </w:r>
            <w:r w:rsidR="00A21002" w:rsidRPr="00A21002">
              <w:rPr>
                <w:rStyle w:val="Hyperlink"/>
                <w:rFonts w:cs="Arial"/>
                <w:noProof/>
                <w:color w:val="auto"/>
              </w:rPr>
              <w:t>Penulisan Laporan</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_Toc94356965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23</w:t>
            </w:r>
            <w:r w:rsidR="00A21002" w:rsidRPr="00A21002">
              <w:rPr>
                <w:rFonts w:cs="Arial"/>
                <w:noProof/>
                <w:webHidden/>
              </w:rPr>
              <w:fldChar w:fldCharType="end"/>
            </w:r>
          </w:hyperlink>
        </w:p>
        <w:p w14:paraId="3252228A" w14:textId="4A3A1793" w:rsidR="00A21002" w:rsidRPr="00A21002" w:rsidRDefault="00920CFB" w:rsidP="00A21002">
          <w:pPr>
            <w:pStyle w:val="TOC1"/>
            <w:tabs>
              <w:tab w:val="right" w:leader="dot" w:pos="7927"/>
            </w:tabs>
            <w:rPr>
              <w:rFonts w:eastAsiaTheme="minorEastAsia" w:cs="Arial"/>
              <w:noProof/>
            </w:rPr>
          </w:pPr>
          <w:hyperlink w:anchor="_Toc94356966" w:history="1">
            <w:r w:rsidR="00A21002" w:rsidRPr="00A21002">
              <w:rPr>
                <w:rStyle w:val="Hyperlink"/>
                <w:rFonts w:cs="Arial"/>
                <w:noProof/>
                <w:color w:val="auto"/>
              </w:rPr>
              <w:t>BAB IV HASIL DAN PEMBAHASAN</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_Toc94356966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25</w:t>
            </w:r>
            <w:r w:rsidR="00A21002" w:rsidRPr="00A21002">
              <w:rPr>
                <w:rFonts w:cs="Arial"/>
                <w:noProof/>
                <w:webHidden/>
              </w:rPr>
              <w:fldChar w:fldCharType="end"/>
            </w:r>
          </w:hyperlink>
        </w:p>
        <w:p w14:paraId="1403C607" w14:textId="2F632A0D" w:rsidR="00A21002" w:rsidRPr="00A21002" w:rsidRDefault="00920CFB" w:rsidP="00A21002">
          <w:pPr>
            <w:pStyle w:val="TOC2"/>
            <w:tabs>
              <w:tab w:val="right" w:leader="dot" w:pos="7927"/>
            </w:tabs>
            <w:rPr>
              <w:rFonts w:eastAsiaTheme="minorEastAsia" w:cs="Arial"/>
              <w:noProof/>
            </w:rPr>
          </w:pPr>
          <w:hyperlink w:anchor="_Toc94356967" w:history="1">
            <w:r w:rsidR="00A21002" w:rsidRPr="00A21002">
              <w:rPr>
                <w:rStyle w:val="Hyperlink"/>
                <w:rFonts w:cs="Arial"/>
                <w:noProof/>
                <w:color w:val="auto"/>
              </w:rPr>
              <w:t xml:space="preserve">4.1 </w:t>
            </w:r>
            <w:r w:rsidR="00A21002" w:rsidRPr="00A21002">
              <w:rPr>
                <w:rFonts w:eastAsiaTheme="minorEastAsia" w:cs="Arial"/>
                <w:noProof/>
              </w:rPr>
              <w:tab/>
            </w:r>
            <w:r w:rsidR="00A21002" w:rsidRPr="00A21002">
              <w:rPr>
                <w:rStyle w:val="Hyperlink"/>
                <w:rFonts w:cs="Arial"/>
                <w:noProof/>
                <w:color w:val="auto"/>
              </w:rPr>
              <w:t>Analisa Kebutuhan Sistem</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_Toc94356967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25</w:t>
            </w:r>
            <w:r w:rsidR="00A21002" w:rsidRPr="00A21002">
              <w:rPr>
                <w:rFonts w:cs="Arial"/>
                <w:noProof/>
                <w:webHidden/>
              </w:rPr>
              <w:fldChar w:fldCharType="end"/>
            </w:r>
          </w:hyperlink>
        </w:p>
        <w:p w14:paraId="6FD0AF5D" w14:textId="1B274AA6" w:rsidR="00A21002" w:rsidRPr="00A21002" w:rsidRDefault="00920CFB" w:rsidP="00A21002">
          <w:pPr>
            <w:pStyle w:val="TOC3"/>
            <w:tabs>
              <w:tab w:val="left" w:pos="1100"/>
              <w:tab w:val="right" w:leader="dot" w:pos="7927"/>
            </w:tabs>
            <w:ind w:hanging="567"/>
            <w:rPr>
              <w:rFonts w:eastAsiaTheme="minorEastAsia" w:cs="Arial"/>
              <w:noProof/>
            </w:rPr>
          </w:pPr>
          <w:hyperlink w:anchor="_Toc94356968" w:history="1">
            <w:r w:rsidR="00A21002" w:rsidRPr="00A21002">
              <w:rPr>
                <w:rStyle w:val="Hyperlink"/>
                <w:rFonts w:cs="Arial"/>
                <w:noProof/>
                <w:color w:val="auto"/>
              </w:rPr>
              <w:t xml:space="preserve">4.1.1 </w:t>
            </w:r>
            <w:r w:rsidR="00A21002" w:rsidRPr="00A21002">
              <w:rPr>
                <w:rFonts w:eastAsiaTheme="minorEastAsia" w:cs="Arial"/>
                <w:noProof/>
              </w:rPr>
              <w:tab/>
            </w:r>
            <w:r w:rsidR="00A21002" w:rsidRPr="00A21002">
              <w:rPr>
                <w:rStyle w:val="Hyperlink"/>
                <w:rFonts w:cs="Arial"/>
                <w:noProof/>
                <w:color w:val="auto"/>
              </w:rPr>
              <w:t>Analisa Kebutuhan Fungsional</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_Toc94356968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25</w:t>
            </w:r>
            <w:r w:rsidR="00A21002" w:rsidRPr="00A21002">
              <w:rPr>
                <w:rFonts w:cs="Arial"/>
                <w:noProof/>
                <w:webHidden/>
              </w:rPr>
              <w:fldChar w:fldCharType="end"/>
            </w:r>
          </w:hyperlink>
        </w:p>
        <w:p w14:paraId="33E48529" w14:textId="7D94D28F" w:rsidR="00A21002" w:rsidRPr="00A21002" w:rsidRDefault="00920CFB" w:rsidP="00A21002">
          <w:pPr>
            <w:pStyle w:val="TOC3"/>
            <w:tabs>
              <w:tab w:val="left" w:pos="1100"/>
              <w:tab w:val="right" w:leader="dot" w:pos="7927"/>
            </w:tabs>
            <w:ind w:hanging="567"/>
            <w:rPr>
              <w:rFonts w:eastAsiaTheme="minorEastAsia" w:cs="Arial"/>
              <w:noProof/>
            </w:rPr>
          </w:pPr>
          <w:hyperlink w:anchor="_Toc94356969" w:history="1">
            <w:r w:rsidR="00A21002" w:rsidRPr="00A21002">
              <w:rPr>
                <w:rStyle w:val="Hyperlink"/>
                <w:rFonts w:cs="Arial"/>
                <w:noProof/>
                <w:color w:val="auto"/>
              </w:rPr>
              <w:t xml:space="preserve">4.1.2 </w:t>
            </w:r>
            <w:r w:rsidR="00A21002" w:rsidRPr="00A21002">
              <w:rPr>
                <w:rFonts w:eastAsiaTheme="minorEastAsia" w:cs="Arial"/>
                <w:noProof/>
              </w:rPr>
              <w:tab/>
            </w:r>
            <w:r w:rsidR="00A21002" w:rsidRPr="00A21002">
              <w:rPr>
                <w:rStyle w:val="Hyperlink"/>
                <w:rFonts w:cs="Arial"/>
                <w:noProof/>
                <w:color w:val="auto"/>
              </w:rPr>
              <w:t>Analisa Kebutuhan Non Fungsional</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_Toc94356969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26</w:t>
            </w:r>
            <w:r w:rsidR="00A21002" w:rsidRPr="00A21002">
              <w:rPr>
                <w:rFonts w:cs="Arial"/>
                <w:noProof/>
                <w:webHidden/>
              </w:rPr>
              <w:fldChar w:fldCharType="end"/>
            </w:r>
          </w:hyperlink>
        </w:p>
        <w:p w14:paraId="60D551D4" w14:textId="53787EDD" w:rsidR="00A21002" w:rsidRPr="00A21002" w:rsidRDefault="00920CFB" w:rsidP="00A21002">
          <w:pPr>
            <w:pStyle w:val="TOC2"/>
            <w:tabs>
              <w:tab w:val="right" w:leader="dot" w:pos="7927"/>
            </w:tabs>
            <w:rPr>
              <w:rFonts w:eastAsiaTheme="minorEastAsia" w:cs="Arial"/>
              <w:noProof/>
            </w:rPr>
          </w:pPr>
          <w:hyperlink w:anchor="_Toc94356970" w:history="1">
            <w:r w:rsidR="00A21002" w:rsidRPr="00A21002">
              <w:rPr>
                <w:rStyle w:val="Hyperlink"/>
                <w:rFonts w:cs="Arial"/>
                <w:noProof/>
                <w:color w:val="auto"/>
              </w:rPr>
              <w:t>4.2</w:t>
            </w:r>
            <w:r w:rsidR="00A21002" w:rsidRPr="00A21002">
              <w:rPr>
                <w:rFonts w:eastAsiaTheme="minorEastAsia" w:cs="Arial"/>
                <w:noProof/>
              </w:rPr>
              <w:tab/>
            </w:r>
            <w:r w:rsidR="00A21002" w:rsidRPr="00A21002">
              <w:rPr>
                <w:rStyle w:val="Hyperlink"/>
                <w:rFonts w:cs="Arial"/>
                <w:noProof/>
                <w:color w:val="auto"/>
              </w:rPr>
              <w:t>Perancangan Sistem</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_Toc94356970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27</w:t>
            </w:r>
            <w:r w:rsidR="00A21002" w:rsidRPr="00A21002">
              <w:rPr>
                <w:rFonts w:cs="Arial"/>
                <w:noProof/>
                <w:webHidden/>
              </w:rPr>
              <w:fldChar w:fldCharType="end"/>
            </w:r>
          </w:hyperlink>
        </w:p>
        <w:p w14:paraId="72B12D58" w14:textId="45C3C80B" w:rsidR="00A21002" w:rsidRPr="00A21002" w:rsidRDefault="00920CFB" w:rsidP="00A21002">
          <w:pPr>
            <w:pStyle w:val="TOC3"/>
            <w:tabs>
              <w:tab w:val="left" w:pos="1100"/>
              <w:tab w:val="right" w:leader="dot" w:pos="7927"/>
            </w:tabs>
            <w:ind w:hanging="567"/>
            <w:rPr>
              <w:rFonts w:eastAsiaTheme="minorEastAsia" w:cs="Arial"/>
              <w:noProof/>
            </w:rPr>
          </w:pPr>
          <w:hyperlink w:anchor="_Toc94356971" w:history="1">
            <w:r w:rsidR="00A21002" w:rsidRPr="00A21002">
              <w:rPr>
                <w:rStyle w:val="Hyperlink"/>
                <w:rFonts w:cs="Arial"/>
                <w:noProof/>
                <w:color w:val="auto"/>
              </w:rPr>
              <w:t xml:space="preserve">4.2.1 </w:t>
            </w:r>
            <w:r w:rsidR="00A21002" w:rsidRPr="00A21002">
              <w:rPr>
                <w:rFonts w:eastAsiaTheme="minorEastAsia" w:cs="Arial"/>
                <w:noProof/>
              </w:rPr>
              <w:tab/>
            </w:r>
            <w:r w:rsidR="00A21002" w:rsidRPr="00A21002">
              <w:rPr>
                <w:rStyle w:val="Hyperlink"/>
                <w:rFonts w:cs="Arial"/>
                <w:i/>
                <w:noProof/>
                <w:color w:val="auto"/>
              </w:rPr>
              <w:t xml:space="preserve">Data Flow Diagram </w:t>
            </w:r>
            <w:r w:rsidR="00A21002" w:rsidRPr="00A21002">
              <w:rPr>
                <w:rStyle w:val="Hyperlink"/>
                <w:rFonts w:cs="Arial"/>
                <w:noProof/>
                <w:color w:val="auto"/>
              </w:rPr>
              <w:t>(DFD)</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_Toc94356971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27</w:t>
            </w:r>
            <w:r w:rsidR="00A21002" w:rsidRPr="00A21002">
              <w:rPr>
                <w:rFonts w:cs="Arial"/>
                <w:noProof/>
                <w:webHidden/>
              </w:rPr>
              <w:fldChar w:fldCharType="end"/>
            </w:r>
          </w:hyperlink>
        </w:p>
        <w:p w14:paraId="1225886D" w14:textId="22C35585" w:rsidR="00A21002" w:rsidRPr="00A21002" w:rsidRDefault="00920CFB" w:rsidP="00A21002">
          <w:pPr>
            <w:pStyle w:val="TOC3"/>
            <w:tabs>
              <w:tab w:val="left" w:pos="1100"/>
              <w:tab w:val="right" w:leader="dot" w:pos="7927"/>
            </w:tabs>
            <w:ind w:hanging="567"/>
            <w:rPr>
              <w:rFonts w:eastAsiaTheme="minorEastAsia" w:cs="Arial"/>
              <w:noProof/>
            </w:rPr>
          </w:pPr>
          <w:hyperlink w:anchor="_Toc94356972" w:history="1">
            <w:r w:rsidR="00A21002" w:rsidRPr="00A21002">
              <w:rPr>
                <w:rStyle w:val="Hyperlink"/>
                <w:rFonts w:cs="Arial"/>
                <w:noProof/>
                <w:color w:val="auto"/>
              </w:rPr>
              <w:t xml:space="preserve">4.2.2 </w:t>
            </w:r>
            <w:r w:rsidR="00A21002" w:rsidRPr="00A21002">
              <w:rPr>
                <w:rFonts w:eastAsiaTheme="minorEastAsia" w:cs="Arial"/>
                <w:noProof/>
              </w:rPr>
              <w:tab/>
            </w:r>
            <w:r w:rsidR="00A21002" w:rsidRPr="00A21002">
              <w:rPr>
                <w:rStyle w:val="Hyperlink"/>
                <w:rFonts w:cs="Arial"/>
                <w:i/>
                <w:noProof/>
                <w:color w:val="auto"/>
              </w:rPr>
              <w:t xml:space="preserve">Entity Relationship Diagram </w:t>
            </w:r>
            <w:r w:rsidR="00A21002" w:rsidRPr="00A21002">
              <w:rPr>
                <w:rStyle w:val="Hyperlink"/>
                <w:rFonts w:cs="Arial"/>
                <w:noProof/>
                <w:color w:val="auto"/>
              </w:rPr>
              <w:t>(ERD)</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_Toc94356972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35</w:t>
            </w:r>
            <w:r w:rsidR="00A21002" w:rsidRPr="00A21002">
              <w:rPr>
                <w:rFonts w:cs="Arial"/>
                <w:noProof/>
                <w:webHidden/>
              </w:rPr>
              <w:fldChar w:fldCharType="end"/>
            </w:r>
          </w:hyperlink>
        </w:p>
        <w:p w14:paraId="44EF7006" w14:textId="589F61F6" w:rsidR="00A21002" w:rsidRPr="00A21002" w:rsidRDefault="00920CFB" w:rsidP="00A21002">
          <w:pPr>
            <w:pStyle w:val="TOC3"/>
            <w:tabs>
              <w:tab w:val="left" w:pos="1100"/>
              <w:tab w:val="right" w:leader="dot" w:pos="7927"/>
            </w:tabs>
            <w:ind w:hanging="567"/>
            <w:rPr>
              <w:rFonts w:eastAsiaTheme="minorEastAsia" w:cs="Arial"/>
              <w:noProof/>
            </w:rPr>
          </w:pPr>
          <w:hyperlink w:anchor="_Toc94356973" w:history="1">
            <w:r w:rsidR="00A21002" w:rsidRPr="00A21002">
              <w:rPr>
                <w:rStyle w:val="Hyperlink"/>
                <w:rFonts w:cs="Arial"/>
                <w:noProof/>
                <w:color w:val="auto"/>
              </w:rPr>
              <w:t xml:space="preserve">4.2.3 </w:t>
            </w:r>
            <w:r w:rsidR="00A21002" w:rsidRPr="00A21002">
              <w:rPr>
                <w:rFonts w:eastAsiaTheme="minorEastAsia" w:cs="Arial"/>
                <w:noProof/>
              </w:rPr>
              <w:tab/>
            </w:r>
            <w:r w:rsidR="00A21002" w:rsidRPr="00A21002">
              <w:rPr>
                <w:rStyle w:val="Hyperlink"/>
                <w:rFonts w:cs="Arial"/>
                <w:noProof/>
                <w:color w:val="auto"/>
              </w:rPr>
              <w:t>Konseptual Basis Data</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_Toc94356973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36</w:t>
            </w:r>
            <w:r w:rsidR="00A21002" w:rsidRPr="00A21002">
              <w:rPr>
                <w:rFonts w:cs="Arial"/>
                <w:noProof/>
                <w:webHidden/>
              </w:rPr>
              <w:fldChar w:fldCharType="end"/>
            </w:r>
          </w:hyperlink>
        </w:p>
        <w:p w14:paraId="30A97963" w14:textId="09C794CD" w:rsidR="00A21002" w:rsidRPr="00A21002" w:rsidRDefault="00920CFB" w:rsidP="00A21002">
          <w:pPr>
            <w:pStyle w:val="TOC3"/>
            <w:tabs>
              <w:tab w:val="left" w:pos="1100"/>
              <w:tab w:val="right" w:leader="dot" w:pos="7927"/>
            </w:tabs>
            <w:ind w:hanging="567"/>
            <w:rPr>
              <w:rFonts w:eastAsiaTheme="minorEastAsia" w:cs="Arial"/>
              <w:noProof/>
            </w:rPr>
          </w:pPr>
          <w:hyperlink w:anchor="_Toc94356974" w:history="1">
            <w:r w:rsidR="00A21002" w:rsidRPr="00A21002">
              <w:rPr>
                <w:rStyle w:val="Hyperlink"/>
                <w:rFonts w:cs="Arial"/>
                <w:noProof/>
                <w:color w:val="auto"/>
              </w:rPr>
              <w:t xml:space="preserve">4.2.4 </w:t>
            </w:r>
            <w:r w:rsidR="00A21002" w:rsidRPr="00A21002">
              <w:rPr>
                <w:rFonts w:eastAsiaTheme="minorEastAsia" w:cs="Arial"/>
                <w:noProof/>
              </w:rPr>
              <w:tab/>
            </w:r>
            <w:r w:rsidR="00A21002" w:rsidRPr="00A21002">
              <w:rPr>
                <w:rStyle w:val="Hyperlink"/>
                <w:rFonts w:cs="Arial"/>
                <w:noProof/>
                <w:color w:val="auto"/>
              </w:rPr>
              <w:t>Struktur Tabel</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_Toc94356974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37</w:t>
            </w:r>
            <w:r w:rsidR="00A21002" w:rsidRPr="00A21002">
              <w:rPr>
                <w:rFonts w:cs="Arial"/>
                <w:noProof/>
                <w:webHidden/>
              </w:rPr>
              <w:fldChar w:fldCharType="end"/>
            </w:r>
          </w:hyperlink>
        </w:p>
        <w:p w14:paraId="70A29152" w14:textId="0195D063" w:rsidR="00A21002" w:rsidRPr="00A21002" w:rsidRDefault="00920CFB" w:rsidP="00A21002">
          <w:pPr>
            <w:pStyle w:val="TOC2"/>
            <w:tabs>
              <w:tab w:val="right" w:leader="dot" w:pos="7927"/>
            </w:tabs>
            <w:rPr>
              <w:rFonts w:eastAsiaTheme="minorEastAsia" w:cs="Arial"/>
              <w:noProof/>
            </w:rPr>
          </w:pPr>
          <w:hyperlink w:anchor="_Toc94356975" w:history="1">
            <w:r w:rsidR="00A21002" w:rsidRPr="00A21002">
              <w:rPr>
                <w:rStyle w:val="Hyperlink"/>
                <w:rFonts w:cs="Arial"/>
                <w:noProof/>
                <w:color w:val="auto"/>
              </w:rPr>
              <w:t>4.3</w:t>
            </w:r>
            <w:r w:rsidR="00A21002" w:rsidRPr="00A21002">
              <w:rPr>
                <w:rFonts w:eastAsiaTheme="minorEastAsia" w:cs="Arial"/>
                <w:noProof/>
              </w:rPr>
              <w:tab/>
            </w:r>
            <w:r w:rsidR="00A21002" w:rsidRPr="00A21002">
              <w:rPr>
                <w:rStyle w:val="Hyperlink"/>
                <w:rFonts w:cs="Arial"/>
                <w:noProof/>
                <w:color w:val="auto"/>
              </w:rPr>
              <w:t>Perancangan Antarmuka</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_Toc94356975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42</w:t>
            </w:r>
            <w:r w:rsidR="00A21002" w:rsidRPr="00A21002">
              <w:rPr>
                <w:rFonts w:cs="Arial"/>
                <w:noProof/>
                <w:webHidden/>
              </w:rPr>
              <w:fldChar w:fldCharType="end"/>
            </w:r>
          </w:hyperlink>
        </w:p>
        <w:p w14:paraId="27ADE622" w14:textId="6DDC6E6E" w:rsidR="00A21002" w:rsidRPr="00A21002" w:rsidRDefault="00920CFB" w:rsidP="00A21002">
          <w:pPr>
            <w:pStyle w:val="TOC3"/>
            <w:tabs>
              <w:tab w:val="right" w:leader="dot" w:pos="7927"/>
            </w:tabs>
            <w:ind w:hanging="567"/>
            <w:rPr>
              <w:rFonts w:eastAsiaTheme="minorEastAsia" w:cs="Arial"/>
              <w:noProof/>
            </w:rPr>
          </w:pPr>
          <w:hyperlink w:anchor="_Toc94356976" w:history="1">
            <w:r w:rsidR="00A21002" w:rsidRPr="00A21002">
              <w:rPr>
                <w:rStyle w:val="Hyperlink"/>
                <w:rFonts w:cs="Arial"/>
                <w:noProof/>
                <w:color w:val="auto"/>
              </w:rPr>
              <w:t>4.3.1 Perancangan Antarmuka Login</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_Toc94356976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43</w:t>
            </w:r>
            <w:r w:rsidR="00A21002" w:rsidRPr="00A21002">
              <w:rPr>
                <w:rFonts w:cs="Arial"/>
                <w:noProof/>
                <w:webHidden/>
              </w:rPr>
              <w:fldChar w:fldCharType="end"/>
            </w:r>
          </w:hyperlink>
        </w:p>
        <w:p w14:paraId="55627D31" w14:textId="3A7E6524" w:rsidR="00A21002" w:rsidRPr="00A21002" w:rsidRDefault="00920CFB" w:rsidP="00A21002">
          <w:pPr>
            <w:pStyle w:val="TOC3"/>
            <w:tabs>
              <w:tab w:val="left" w:pos="1100"/>
              <w:tab w:val="right" w:leader="dot" w:pos="7927"/>
            </w:tabs>
            <w:ind w:hanging="567"/>
            <w:rPr>
              <w:rFonts w:eastAsiaTheme="minorEastAsia" w:cs="Arial"/>
              <w:noProof/>
            </w:rPr>
          </w:pPr>
          <w:hyperlink w:anchor="_Toc94356977" w:history="1">
            <w:r w:rsidR="00A21002" w:rsidRPr="00A21002">
              <w:rPr>
                <w:rStyle w:val="Hyperlink"/>
                <w:rFonts w:cs="Arial"/>
                <w:noProof/>
                <w:color w:val="auto"/>
              </w:rPr>
              <w:t>4.3.2</w:t>
            </w:r>
            <w:r w:rsidR="00A21002" w:rsidRPr="00A21002">
              <w:rPr>
                <w:rFonts w:eastAsiaTheme="minorEastAsia" w:cs="Arial"/>
                <w:noProof/>
              </w:rPr>
              <w:tab/>
            </w:r>
            <w:r w:rsidR="00A21002" w:rsidRPr="00A21002">
              <w:rPr>
                <w:rStyle w:val="Hyperlink"/>
                <w:rFonts w:cs="Arial"/>
                <w:noProof/>
                <w:color w:val="auto"/>
              </w:rPr>
              <w:t>Perancangan Antarmuka Admin</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_Toc94356977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44</w:t>
            </w:r>
            <w:r w:rsidR="00A21002" w:rsidRPr="00A21002">
              <w:rPr>
                <w:rFonts w:cs="Arial"/>
                <w:noProof/>
                <w:webHidden/>
              </w:rPr>
              <w:fldChar w:fldCharType="end"/>
            </w:r>
          </w:hyperlink>
        </w:p>
        <w:p w14:paraId="3E69AEA5" w14:textId="52E3C306" w:rsidR="00A21002" w:rsidRPr="00A21002" w:rsidRDefault="00920CFB" w:rsidP="00A21002">
          <w:pPr>
            <w:pStyle w:val="TOC3"/>
            <w:tabs>
              <w:tab w:val="left" w:pos="1100"/>
              <w:tab w:val="right" w:leader="dot" w:pos="7927"/>
            </w:tabs>
            <w:ind w:hanging="567"/>
            <w:rPr>
              <w:rFonts w:eastAsiaTheme="minorEastAsia" w:cs="Arial"/>
              <w:noProof/>
            </w:rPr>
          </w:pPr>
          <w:hyperlink w:anchor="_Toc94356978" w:history="1">
            <w:r w:rsidR="00A21002" w:rsidRPr="00A21002">
              <w:rPr>
                <w:rStyle w:val="Hyperlink"/>
                <w:rFonts w:cs="Arial"/>
                <w:noProof/>
                <w:color w:val="auto"/>
              </w:rPr>
              <w:t>4.3.3</w:t>
            </w:r>
            <w:r w:rsidR="00A21002" w:rsidRPr="00A21002">
              <w:rPr>
                <w:rFonts w:eastAsiaTheme="minorEastAsia" w:cs="Arial"/>
                <w:noProof/>
              </w:rPr>
              <w:tab/>
            </w:r>
            <w:r w:rsidR="00A21002" w:rsidRPr="00A21002">
              <w:rPr>
                <w:rStyle w:val="Hyperlink"/>
                <w:rFonts w:cs="Arial"/>
                <w:noProof/>
                <w:color w:val="auto"/>
              </w:rPr>
              <w:t>Perancangan Antarmuka Guru</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_Toc94356978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50</w:t>
            </w:r>
            <w:r w:rsidR="00A21002" w:rsidRPr="00A21002">
              <w:rPr>
                <w:rFonts w:cs="Arial"/>
                <w:noProof/>
                <w:webHidden/>
              </w:rPr>
              <w:fldChar w:fldCharType="end"/>
            </w:r>
          </w:hyperlink>
        </w:p>
        <w:p w14:paraId="775DD4B8" w14:textId="36004C42" w:rsidR="00A21002" w:rsidRPr="00A21002" w:rsidRDefault="00920CFB" w:rsidP="00A21002">
          <w:pPr>
            <w:pStyle w:val="TOC3"/>
            <w:tabs>
              <w:tab w:val="left" w:pos="1100"/>
              <w:tab w:val="right" w:leader="dot" w:pos="7927"/>
            </w:tabs>
            <w:ind w:hanging="567"/>
            <w:rPr>
              <w:rFonts w:eastAsiaTheme="minorEastAsia" w:cs="Arial"/>
              <w:noProof/>
            </w:rPr>
          </w:pPr>
          <w:hyperlink w:anchor="_Toc94356979" w:history="1">
            <w:r w:rsidR="00A21002" w:rsidRPr="00A21002">
              <w:rPr>
                <w:rStyle w:val="Hyperlink"/>
                <w:rFonts w:cs="Arial"/>
                <w:noProof/>
                <w:color w:val="auto"/>
              </w:rPr>
              <w:t>4.3.4</w:t>
            </w:r>
            <w:r w:rsidR="00A21002" w:rsidRPr="00A21002">
              <w:rPr>
                <w:rFonts w:eastAsiaTheme="minorEastAsia" w:cs="Arial"/>
                <w:noProof/>
              </w:rPr>
              <w:tab/>
            </w:r>
            <w:r w:rsidR="00A21002" w:rsidRPr="00A21002">
              <w:rPr>
                <w:rStyle w:val="Hyperlink"/>
                <w:rFonts w:cs="Arial"/>
                <w:noProof/>
                <w:color w:val="auto"/>
              </w:rPr>
              <w:t>Perancangan Antarmuka Siswa</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_Toc94356979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55</w:t>
            </w:r>
            <w:r w:rsidR="00A21002" w:rsidRPr="00A21002">
              <w:rPr>
                <w:rFonts w:cs="Arial"/>
                <w:noProof/>
                <w:webHidden/>
              </w:rPr>
              <w:fldChar w:fldCharType="end"/>
            </w:r>
          </w:hyperlink>
        </w:p>
        <w:p w14:paraId="65B67C72" w14:textId="295098EC" w:rsidR="00A21002" w:rsidRPr="00A21002" w:rsidRDefault="00920CFB" w:rsidP="00A21002">
          <w:pPr>
            <w:pStyle w:val="TOC2"/>
            <w:tabs>
              <w:tab w:val="right" w:leader="dot" w:pos="7927"/>
            </w:tabs>
            <w:rPr>
              <w:rFonts w:eastAsiaTheme="minorEastAsia" w:cs="Arial"/>
              <w:noProof/>
            </w:rPr>
          </w:pPr>
          <w:hyperlink w:anchor="_Toc94356988" w:history="1">
            <w:r w:rsidR="00A21002" w:rsidRPr="00A21002">
              <w:rPr>
                <w:rStyle w:val="Hyperlink"/>
                <w:rFonts w:cs="Arial"/>
                <w:noProof/>
                <w:color w:val="auto"/>
              </w:rPr>
              <w:t>4.4</w:t>
            </w:r>
            <w:r w:rsidR="00A21002" w:rsidRPr="00A21002">
              <w:rPr>
                <w:rFonts w:eastAsiaTheme="minorEastAsia" w:cs="Arial"/>
                <w:noProof/>
              </w:rPr>
              <w:tab/>
            </w:r>
            <w:r w:rsidR="00A21002" w:rsidRPr="00A21002">
              <w:rPr>
                <w:rStyle w:val="Hyperlink"/>
                <w:rFonts w:cs="Arial"/>
                <w:noProof/>
                <w:color w:val="auto"/>
              </w:rPr>
              <w:t>Implementasi Sistem</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_Toc94356988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57</w:t>
            </w:r>
            <w:r w:rsidR="00A21002" w:rsidRPr="00A21002">
              <w:rPr>
                <w:rFonts w:cs="Arial"/>
                <w:noProof/>
                <w:webHidden/>
              </w:rPr>
              <w:fldChar w:fldCharType="end"/>
            </w:r>
          </w:hyperlink>
        </w:p>
        <w:p w14:paraId="24D106F2" w14:textId="2FE1C354" w:rsidR="00A21002" w:rsidRPr="00A21002" w:rsidRDefault="00920CFB" w:rsidP="00A21002">
          <w:pPr>
            <w:pStyle w:val="TOC3"/>
            <w:tabs>
              <w:tab w:val="left" w:pos="1100"/>
              <w:tab w:val="right" w:leader="dot" w:pos="7927"/>
            </w:tabs>
            <w:ind w:hanging="567"/>
            <w:rPr>
              <w:rFonts w:eastAsiaTheme="minorEastAsia" w:cs="Arial"/>
              <w:noProof/>
            </w:rPr>
          </w:pPr>
          <w:hyperlink w:anchor="_Toc94356989" w:history="1">
            <w:r w:rsidR="00A21002" w:rsidRPr="00A21002">
              <w:rPr>
                <w:rStyle w:val="Hyperlink"/>
                <w:rFonts w:cs="Arial"/>
                <w:noProof/>
                <w:color w:val="auto"/>
              </w:rPr>
              <w:t>4.4.1</w:t>
            </w:r>
            <w:r w:rsidR="00A21002" w:rsidRPr="00A21002">
              <w:rPr>
                <w:rFonts w:eastAsiaTheme="minorEastAsia" w:cs="Arial"/>
                <w:noProof/>
              </w:rPr>
              <w:tab/>
            </w:r>
            <w:r w:rsidR="00A21002" w:rsidRPr="00A21002">
              <w:rPr>
                <w:rStyle w:val="Hyperlink"/>
                <w:rFonts w:cs="Arial"/>
                <w:noProof/>
                <w:color w:val="auto"/>
              </w:rPr>
              <w:t xml:space="preserve">Implementasi Sistem </w:t>
            </w:r>
            <w:r w:rsidR="00A21002" w:rsidRPr="00A21002">
              <w:rPr>
                <w:rStyle w:val="Hyperlink"/>
                <w:rFonts w:cs="Arial"/>
                <w:i/>
                <w:noProof/>
                <w:color w:val="auto"/>
              </w:rPr>
              <w:t>Login</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_Toc94356989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57</w:t>
            </w:r>
            <w:r w:rsidR="00A21002" w:rsidRPr="00A21002">
              <w:rPr>
                <w:rFonts w:cs="Arial"/>
                <w:noProof/>
                <w:webHidden/>
              </w:rPr>
              <w:fldChar w:fldCharType="end"/>
            </w:r>
          </w:hyperlink>
        </w:p>
        <w:p w14:paraId="02042A1D" w14:textId="5290B910" w:rsidR="00A21002" w:rsidRPr="00A21002" w:rsidRDefault="00920CFB" w:rsidP="00A21002">
          <w:pPr>
            <w:pStyle w:val="TOC3"/>
            <w:tabs>
              <w:tab w:val="left" w:pos="1100"/>
              <w:tab w:val="right" w:leader="dot" w:pos="7927"/>
            </w:tabs>
            <w:ind w:hanging="567"/>
            <w:rPr>
              <w:rFonts w:eastAsiaTheme="minorEastAsia" w:cs="Arial"/>
              <w:noProof/>
            </w:rPr>
          </w:pPr>
          <w:hyperlink w:anchor="_Toc94356990" w:history="1">
            <w:r w:rsidR="00A21002" w:rsidRPr="00A21002">
              <w:rPr>
                <w:rStyle w:val="Hyperlink"/>
                <w:rFonts w:cs="Arial"/>
                <w:noProof/>
                <w:color w:val="auto"/>
              </w:rPr>
              <w:t>4.4.2</w:t>
            </w:r>
            <w:r w:rsidR="00A21002" w:rsidRPr="00A21002">
              <w:rPr>
                <w:rFonts w:eastAsiaTheme="minorEastAsia" w:cs="Arial"/>
                <w:noProof/>
              </w:rPr>
              <w:tab/>
            </w:r>
            <w:r w:rsidR="00A21002" w:rsidRPr="00A21002">
              <w:rPr>
                <w:rStyle w:val="Hyperlink"/>
                <w:rFonts w:cs="Arial"/>
                <w:noProof/>
                <w:color w:val="auto"/>
              </w:rPr>
              <w:t>Implementasi Sistem Admin</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_Toc94356990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59</w:t>
            </w:r>
            <w:r w:rsidR="00A21002" w:rsidRPr="00A21002">
              <w:rPr>
                <w:rFonts w:cs="Arial"/>
                <w:noProof/>
                <w:webHidden/>
              </w:rPr>
              <w:fldChar w:fldCharType="end"/>
            </w:r>
          </w:hyperlink>
        </w:p>
        <w:p w14:paraId="74D056D9" w14:textId="57BBB351" w:rsidR="00A21002" w:rsidRPr="00A21002" w:rsidRDefault="00920CFB" w:rsidP="00A21002">
          <w:pPr>
            <w:pStyle w:val="TOC3"/>
            <w:tabs>
              <w:tab w:val="left" w:pos="1100"/>
              <w:tab w:val="right" w:leader="dot" w:pos="7927"/>
            </w:tabs>
            <w:ind w:hanging="567"/>
            <w:rPr>
              <w:rFonts w:eastAsiaTheme="minorEastAsia" w:cs="Arial"/>
              <w:noProof/>
            </w:rPr>
          </w:pPr>
          <w:hyperlink w:anchor="_Toc94356991" w:history="1">
            <w:r w:rsidR="00A21002" w:rsidRPr="00A21002">
              <w:rPr>
                <w:rStyle w:val="Hyperlink"/>
                <w:rFonts w:cs="Arial"/>
                <w:noProof/>
                <w:color w:val="auto"/>
              </w:rPr>
              <w:t>4.4.3</w:t>
            </w:r>
            <w:r w:rsidR="00A21002" w:rsidRPr="00A21002">
              <w:rPr>
                <w:rFonts w:eastAsiaTheme="minorEastAsia" w:cs="Arial"/>
                <w:noProof/>
              </w:rPr>
              <w:tab/>
            </w:r>
            <w:r w:rsidR="00A21002" w:rsidRPr="00A21002">
              <w:rPr>
                <w:rStyle w:val="Hyperlink"/>
                <w:rFonts w:cs="Arial"/>
                <w:noProof/>
                <w:color w:val="auto"/>
              </w:rPr>
              <w:t xml:space="preserve">Implementasi Sistem </w:t>
            </w:r>
            <w:r w:rsidR="00A21002" w:rsidRPr="00A21002">
              <w:rPr>
                <w:rStyle w:val="Hyperlink"/>
                <w:rFonts w:cs="Arial"/>
                <w:i/>
                <w:noProof/>
                <w:color w:val="auto"/>
              </w:rPr>
              <w:t>Guru</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_Toc94356991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65</w:t>
            </w:r>
            <w:r w:rsidR="00A21002" w:rsidRPr="00A21002">
              <w:rPr>
                <w:rFonts w:cs="Arial"/>
                <w:noProof/>
                <w:webHidden/>
              </w:rPr>
              <w:fldChar w:fldCharType="end"/>
            </w:r>
          </w:hyperlink>
        </w:p>
        <w:p w14:paraId="77A0CB80" w14:textId="0919D66F" w:rsidR="00A21002" w:rsidRPr="00A21002" w:rsidRDefault="00920CFB" w:rsidP="00A21002">
          <w:pPr>
            <w:pStyle w:val="TOC3"/>
            <w:tabs>
              <w:tab w:val="left" w:pos="1100"/>
              <w:tab w:val="right" w:leader="dot" w:pos="7927"/>
            </w:tabs>
            <w:ind w:hanging="567"/>
            <w:rPr>
              <w:rFonts w:eastAsiaTheme="minorEastAsia" w:cs="Arial"/>
              <w:noProof/>
            </w:rPr>
          </w:pPr>
          <w:hyperlink w:anchor="_Toc94356992" w:history="1">
            <w:r w:rsidR="00A21002" w:rsidRPr="00A21002">
              <w:rPr>
                <w:rStyle w:val="Hyperlink"/>
                <w:rFonts w:cs="Arial"/>
                <w:noProof/>
                <w:color w:val="auto"/>
              </w:rPr>
              <w:t>4.4.4</w:t>
            </w:r>
            <w:r w:rsidR="00A21002" w:rsidRPr="00A21002">
              <w:rPr>
                <w:rFonts w:eastAsiaTheme="minorEastAsia" w:cs="Arial"/>
                <w:noProof/>
              </w:rPr>
              <w:tab/>
            </w:r>
            <w:r w:rsidR="00A21002" w:rsidRPr="00A21002">
              <w:rPr>
                <w:rStyle w:val="Hyperlink"/>
                <w:rFonts w:cs="Arial"/>
                <w:noProof/>
                <w:color w:val="auto"/>
              </w:rPr>
              <w:t xml:space="preserve">Implementasi Sistem </w:t>
            </w:r>
            <w:r w:rsidR="00A21002" w:rsidRPr="00A21002">
              <w:rPr>
                <w:rStyle w:val="Hyperlink"/>
                <w:rFonts w:cs="Arial"/>
                <w:i/>
                <w:noProof/>
                <w:color w:val="auto"/>
              </w:rPr>
              <w:t>Siswa</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_Toc94356992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70</w:t>
            </w:r>
            <w:r w:rsidR="00A21002" w:rsidRPr="00A21002">
              <w:rPr>
                <w:rFonts w:cs="Arial"/>
                <w:noProof/>
                <w:webHidden/>
              </w:rPr>
              <w:fldChar w:fldCharType="end"/>
            </w:r>
          </w:hyperlink>
        </w:p>
        <w:p w14:paraId="6EABEA67" w14:textId="61C74E89" w:rsidR="00A21002" w:rsidRPr="00A21002" w:rsidRDefault="00920CFB" w:rsidP="00A21002">
          <w:pPr>
            <w:pStyle w:val="TOC2"/>
            <w:tabs>
              <w:tab w:val="right" w:leader="dot" w:pos="7927"/>
            </w:tabs>
            <w:rPr>
              <w:rFonts w:eastAsiaTheme="minorEastAsia" w:cs="Arial"/>
              <w:noProof/>
            </w:rPr>
          </w:pPr>
          <w:hyperlink w:anchor="_Toc94356993" w:history="1">
            <w:r w:rsidR="00A21002" w:rsidRPr="00A21002">
              <w:rPr>
                <w:rStyle w:val="Hyperlink"/>
                <w:rFonts w:cs="Arial"/>
                <w:i/>
                <w:noProof/>
                <w:color w:val="auto"/>
                <w:lang w:val="en-ID"/>
              </w:rPr>
              <w:t>4.5</w:t>
            </w:r>
            <w:r w:rsidR="00A21002" w:rsidRPr="00A21002">
              <w:rPr>
                <w:rFonts w:eastAsiaTheme="minorEastAsia" w:cs="Arial"/>
                <w:noProof/>
              </w:rPr>
              <w:tab/>
            </w:r>
            <w:r w:rsidR="00A21002" w:rsidRPr="00A21002">
              <w:rPr>
                <w:rStyle w:val="Hyperlink"/>
                <w:rFonts w:cs="Arial"/>
                <w:noProof/>
                <w:color w:val="auto"/>
                <w:lang w:val="en-ID"/>
              </w:rPr>
              <w:t xml:space="preserve">Hasil Pengujian </w:t>
            </w:r>
            <w:r w:rsidR="00A21002" w:rsidRPr="00A21002">
              <w:rPr>
                <w:rStyle w:val="Hyperlink"/>
                <w:rFonts w:cs="Arial"/>
                <w:i/>
                <w:noProof/>
                <w:color w:val="auto"/>
                <w:lang w:val="en-ID"/>
              </w:rPr>
              <w:t>Blackbox Testing</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_Toc94356993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72</w:t>
            </w:r>
            <w:r w:rsidR="00A21002" w:rsidRPr="00A21002">
              <w:rPr>
                <w:rFonts w:cs="Arial"/>
                <w:noProof/>
                <w:webHidden/>
              </w:rPr>
              <w:fldChar w:fldCharType="end"/>
            </w:r>
          </w:hyperlink>
        </w:p>
        <w:p w14:paraId="544C69D4" w14:textId="51EA15F8" w:rsidR="00A21002" w:rsidRPr="00A21002" w:rsidRDefault="00920CFB" w:rsidP="00A21002">
          <w:pPr>
            <w:pStyle w:val="TOC2"/>
            <w:tabs>
              <w:tab w:val="right" w:leader="dot" w:pos="7927"/>
            </w:tabs>
            <w:rPr>
              <w:rFonts w:eastAsiaTheme="minorEastAsia" w:cs="Arial"/>
              <w:noProof/>
            </w:rPr>
          </w:pPr>
          <w:hyperlink w:anchor="_Toc94356994" w:history="1">
            <w:r w:rsidR="00A21002" w:rsidRPr="00A21002">
              <w:rPr>
                <w:rStyle w:val="Hyperlink"/>
                <w:rFonts w:cs="Arial"/>
                <w:noProof/>
                <w:color w:val="auto"/>
                <w:lang w:val="en-ID"/>
              </w:rPr>
              <w:t>4.6</w:t>
            </w:r>
            <w:r w:rsidR="00A21002" w:rsidRPr="00A21002">
              <w:rPr>
                <w:rFonts w:eastAsiaTheme="minorEastAsia" w:cs="Arial"/>
                <w:noProof/>
              </w:rPr>
              <w:tab/>
            </w:r>
            <w:r w:rsidR="00A21002" w:rsidRPr="00A21002">
              <w:rPr>
                <w:rStyle w:val="Hyperlink"/>
                <w:rFonts w:cs="Arial"/>
                <w:noProof/>
                <w:color w:val="auto"/>
                <w:lang w:val="en-ID"/>
              </w:rPr>
              <w:t>Hasil Pengujian Kuisioner</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_Toc94356994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89</w:t>
            </w:r>
            <w:r w:rsidR="00A21002" w:rsidRPr="00A21002">
              <w:rPr>
                <w:rFonts w:cs="Arial"/>
                <w:noProof/>
                <w:webHidden/>
              </w:rPr>
              <w:fldChar w:fldCharType="end"/>
            </w:r>
          </w:hyperlink>
        </w:p>
        <w:p w14:paraId="1284BFF6" w14:textId="1B8CD6AC" w:rsidR="00A21002" w:rsidRPr="00A21002" w:rsidRDefault="00920CFB" w:rsidP="00A21002">
          <w:pPr>
            <w:pStyle w:val="TOC1"/>
            <w:tabs>
              <w:tab w:val="right" w:leader="dot" w:pos="7927"/>
            </w:tabs>
            <w:rPr>
              <w:rFonts w:eastAsiaTheme="minorEastAsia" w:cs="Arial"/>
              <w:noProof/>
            </w:rPr>
          </w:pPr>
          <w:hyperlink w:anchor="_Toc94356995" w:history="1">
            <w:r w:rsidR="00A21002" w:rsidRPr="00A21002">
              <w:rPr>
                <w:rStyle w:val="Hyperlink"/>
                <w:rFonts w:cs="Arial"/>
                <w:noProof/>
                <w:color w:val="auto"/>
              </w:rPr>
              <w:t>BAB V PENUTUP</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_Toc94356995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95</w:t>
            </w:r>
            <w:r w:rsidR="00A21002" w:rsidRPr="00A21002">
              <w:rPr>
                <w:rFonts w:cs="Arial"/>
                <w:noProof/>
                <w:webHidden/>
              </w:rPr>
              <w:fldChar w:fldCharType="end"/>
            </w:r>
          </w:hyperlink>
        </w:p>
        <w:p w14:paraId="09C500F6" w14:textId="13D5CDAD" w:rsidR="00A21002" w:rsidRPr="00A21002" w:rsidRDefault="00920CFB" w:rsidP="00A21002">
          <w:pPr>
            <w:pStyle w:val="TOC2"/>
            <w:tabs>
              <w:tab w:val="right" w:leader="dot" w:pos="7927"/>
            </w:tabs>
            <w:rPr>
              <w:rFonts w:eastAsiaTheme="minorEastAsia" w:cs="Arial"/>
              <w:noProof/>
            </w:rPr>
          </w:pPr>
          <w:hyperlink w:anchor="_Toc94356996" w:history="1">
            <w:r w:rsidR="00A21002" w:rsidRPr="00A21002">
              <w:rPr>
                <w:rStyle w:val="Hyperlink"/>
                <w:rFonts w:cs="Arial"/>
                <w:noProof/>
                <w:color w:val="auto"/>
              </w:rPr>
              <w:t>5.1</w:t>
            </w:r>
            <w:r w:rsidR="00A21002" w:rsidRPr="00A21002">
              <w:rPr>
                <w:rFonts w:eastAsiaTheme="minorEastAsia" w:cs="Arial"/>
                <w:noProof/>
              </w:rPr>
              <w:tab/>
            </w:r>
            <w:r w:rsidR="00A21002" w:rsidRPr="00A21002">
              <w:rPr>
                <w:rStyle w:val="Hyperlink"/>
                <w:rFonts w:cs="Arial"/>
                <w:noProof/>
                <w:color w:val="auto"/>
              </w:rPr>
              <w:t>Kesimpulan</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_Toc94356996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95</w:t>
            </w:r>
            <w:r w:rsidR="00A21002" w:rsidRPr="00A21002">
              <w:rPr>
                <w:rFonts w:cs="Arial"/>
                <w:noProof/>
                <w:webHidden/>
              </w:rPr>
              <w:fldChar w:fldCharType="end"/>
            </w:r>
          </w:hyperlink>
        </w:p>
        <w:p w14:paraId="65C28082" w14:textId="66C398CC" w:rsidR="00A21002" w:rsidRPr="00A21002" w:rsidRDefault="00920CFB" w:rsidP="00A21002">
          <w:pPr>
            <w:pStyle w:val="TOC2"/>
            <w:tabs>
              <w:tab w:val="right" w:leader="dot" w:pos="7927"/>
            </w:tabs>
            <w:rPr>
              <w:rFonts w:eastAsiaTheme="minorEastAsia" w:cs="Arial"/>
              <w:noProof/>
            </w:rPr>
          </w:pPr>
          <w:hyperlink w:anchor="_Toc94356997" w:history="1">
            <w:r w:rsidR="00A21002" w:rsidRPr="00A21002">
              <w:rPr>
                <w:rStyle w:val="Hyperlink"/>
                <w:rFonts w:cs="Arial"/>
                <w:noProof/>
                <w:color w:val="auto"/>
              </w:rPr>
              <w:t>5.2</w:t>
            </w:r>
            <w:r w:rsidR="00A21002" w:rsidRPr="00A21002">
              <w:rPr>
                <w:rFonts w:eastAsiaTheme="minorEastAsia" w:cs="Arial"/>
                <w:noProof/>
              </w:rPr>
              <w:tab/>
            </w:r>
            <w:r w:rsidR="00A21002" w:rsidRPr="00A21002">
              <w:rPr>
                <w:rStyle w:val="Hyperlink"/>
                <w:rFonts w:cs="Arial"/>
                <w:noProof/>
                <w:color w:val="auto"/>
              </w:rPr>
              <w:t>Saran</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_Toc94356997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95</w:t>
            </w:r>
            <w:r w:rsidR="00A21002" w:rsidRPr="00A21002">
              <w:rPr>
                <w:rFonts w:cs="Arial"/>
                <w:noProof/>
                <w:webHidden/>
              </w:rPr>
              <w:fldChar w:fldCharType="end"/>
            </w:r>
          </w:hyperlink>
        </w:p>
        <w:p w14:paraId="71C8DC55" w14:textId="1A5A7169" w:rsidR="00A21002" w:rsidRPr="00A21002" w:rsidRDefault="00920CFB" w:rsidP="00A21002">
          <w:pPr>
            <w:pStyle w:val="TOC1"/>
            <w:tabs>
              <w:tab w:val="right" w:leader="dot" w:pos="7927"/>
            </w:tabs>
            <w:rPr>
              <w:rFonts w:eastAsiaTheme="minorEastAsia" w:cs="Arial"/>
              <w:noProof/>
            </w:rPr>
          </w:pPr>
          <w:hyperlink w:anchor="_Toc94356998" w:history="1">
            <w:r w:rsidR="00A21002" w:rsidRPr="00A21002">
              <w:rPr>
                <w:rStyle w:val="Hyperlink"/>
                <w:rFonts w:cs="Arial"/>
                <w:noProof/>
                <w:color w:val="auto"/>
                <w:lang w:val="en-ID"/>
              </w:rPr>
              <w:t>DAFTAR PUSTAKA</w:t>
            </w:r>
            <w:r w:rsidR="00A21002" w:rsidRPr="00A21002">
              <w:rPr>
                <w:rFonts w:cs="Arial"/>
                <w:noProof/>
                <w:webHidden/>
              </w:rPr>
              <w:tab/>
            </w:r>
            <w:r w:rsidR="00A21002" w:rsidRPr="00A21002">
              <w:rPr>
                <w:rFonts w:cs="Arial"/>
                <w:noProof/>
                <w:webHidden/>
              </w:rPr>
              <w:fldChar w:fldCharType="begin"/>
            </w:r>
            <w:r w:rsidR="00A21002" w:rsidRPr="00A21002">
              <w:rPr>
                <w:rFonts w:cs="Arial"/>
                <w:noProof/>
                <w:webHidden/>
              </w:rPr>
              <w:instrText xml:space="preserve"> PAGEREF _Toc94356998 \h </w:instrText>
            </w:r>
            <w:r w:rsidR="00A21002" w:rsidRPr="00A21002">
              <w:rPr>
                <w:rFonts w:cs="Arial"/>
                <w:noProof/>
                <w:webHidden/>
              </w:rPr>
            </w:r>
            <w:r w:rsidR="00A21002" w:rsidRPr="00A21002">
              <w:rPr>
                <w:rFonts w:cs="Arial"/>
                <w:noProof/>
                <w:webHidden/>
              </w:rPr>
              <w:fldChar w:fldCharType="separate"/>
            </w:r>
            <w:r w:rsidR="00A21002" w:rsidRPr="00A21002">
              <w:rPr>
                <w:rFonts w:cs="Arial"/>
                <w:noProof/>
                <w:webHidden/>
              </w:rPr>
              <w:t>97</w:t>
            </w:r>
            <w:r w:rsidR="00A21002" w:rsidRPr="00A21002">
              <w:rPr>
                <w:rFonts w:cs="Arial"/>
                <w:noProof/>
                <w:webHidden/>
              </w:rPr>
              <w:fldChar w:fldCharType="end"/>
            </w:r>
          </w:hyperlink>
        </w:p>
        <w:p w14:paraId="6F8DCA1C" w14:textId="6BB15DA5" w:rsidR="00CF5E24" w:rsidRDefault="002C68F5" w:rsidP="00A21002">
          <w:r w:rsidRPr="00A21002">
            <w:rPr>
              <w:rFonts w:cs="Arial"/>
            </w:rPr>
            <w:fldChar w:fldCharType="end"/>
          </w:r>
        </w:p>
      </w:sdtContent>
    </w:sdt>
    <w:p w14:paraId="1FD1621E" w14:textId="77777777" w:rsidR="007D5D9E" w:rsidRDefault="007D5D9E" w:rsidP="007D5D9E">
      <w:r>
        <w:br w:type="page"/>
      </w:r>
    </w:p>
    <w:p w14:paraId="207006BB" w14:textId="77777777" w:rsidR="00ED69A7" w:rsidRDefault="007D5D9E" w:rsidP="007D5D9E">
      <w:pPr>
        <w:pStyle w:val="Heading1"/>
      </w:pPr>
      <w:bookmarkStart w:id="486" w:name="_Toc94356932"/>
      <w:r>
        <w:lastRenderedPageBreak/>
        <w:t>DAFTAR GAMBAR</w:t>
      </w:r>
      <w:bookmarkEnd w:id="486"/>
    </w:p>
    <w:p w14:paraId="48B3311A" w14:textId="77777777" w:rsidR="00ED69A7" w:rsidRPr="0008343D" w:rsidRDefault="00ED69A7" w:rsidP="0008343D">
      <w:pPr>
        <w:rPr>
          <w:rFonts w:cs="Arial"/>
        </w:rPr>
      </w:pPr>
    </w:p>
    <w:p w14:paraId="108EE440" w14:textId="1195CF43" w:rsidR="005F031C" w:rsidRPr="0008343D" w:rsidRDefault="00E26AAA" w:rsidP="0008343D">
      <w:pPr>
        <w:pStyle w:val="TableofFigures"/>
        <w:tabs>
          <w:tab w:val="right" w:leader="dot" w:pos="7927"/>
        </w:tabs>
        <w:rPr>
          <w:rFonts w:eastAsiaTheme="minorEastAsia" w:cs="Arial"/>
          <w:noProof/>
        </w:rPr>
      </w:pPr>
      <w:r w:rsidRPr="0008343D">
        <w:rPr>
          <w:rFonts w:cs="Arial"/>
        </w:rPr>
        <w:fldChar w:fldCharType="begin"/>
      </w:r>
      <w:r w:rsidRPr="0008343D">
        <w:rPr>
          <w:rFonts w:cs="Arial"/>
        </w:rPr>
        <w:instrText xml:space="preserve"> TOC \h \z \c "Gambar 2." </w:instrText>
      </w:r>
      <w:r w:rsidRPr="0008343D">
        <w:rPr>
          <w:rFonts w:cs="Arial"/>
        </w:rPr>
        <w:fldChar w:fldCharType="separate"/>
      </w:r>
      <w:hyperlink w:anchor="_Toc94361227" w:history="1">
        <w:r w:rsidR="005F031C" w:rsidRPr="0008343D">
          <w:rPr>
            <w:rStyle w:val="Hyperlink"/>
            <w:rFonts w:cs="Arial"/>
            <w:noProof/>
          </w:rPr>
          <w:t>Gambar 2. 1 Laravel</w:t>
        </w:r>
        <w:r w:rsidR="005F031C" w:rsidRPr="0008343D">
          <w:rPr>
            <w:rFonts w:cs="Arial"/>
            <w:noProof/>
            <w:webHidden/>
          </w:rPr>
          <w:tab/>
        </w:r>
        <w:r w:rsidR="005F031C" w:rsidRPr="0008343D">
          <w:rPr>
            <w:rFonts w:cs="Arial"/>
            <w:noProof/>
            <w:webHidden/>
          </w:rPr>
          <w:fldChar w:fldCharType="begin"/>
        </w:r>
        <w:r w:rsidR="005F031C" w:rsidRPr="0008343D">
          <w:rPr>
            <w:rFonts w:cs="Arial"/>
            <w:noProof/>
            <w:webHidden/>
          </w:rPr>
          <w:instrText xml:space="preserve"> PAGEREF _Toc94361227 \h </w:instrText>
        </w:r>
        <w:r w:rsidR="005F031C" w:rsidRPr="0008343D">
          <w:rPr>
            <w:rFonts w:cs="Arial"/>
            <w:noProof/>
            <w:webHidden/>
          </w:rPr>
        </w:r>
        <w:r w:rsidR="005F031C" w:rsidRPr="0008343D">
          <w:rPr>
            <w:rFonts w:cs="Arial"/>
            <w:noProof/>
            <w:webHidden/>
          </w:rPr>
          <w:fldChar w:fldCharType="separate"/>
        </w:r>
        <w:r w:rsidR="005F031C" w:rsidRPr="0008343D">
          <w:rPr>
            <w:rFonts w:cs="Arial"/>
            <w:noProof/>
            <w:webHidden/>
          </w:rPr>
          <w:t>11</w:t>
        </w:r>
        <w:r w:rsidR="005F031C" w:rsidRPr="0008343D">
          <w:rPr>
            <w:rFonts w:cs="Arial"/>
            <w:noProof/>
            <w:webHidden/>
          </w:rPr>
          <w:fldChar w:fldCharType="end"/>
        </w:r>
      </w:hyperlink>
    </w:p>
    <w:p w14:paraId="54D7276B" w14:textId="4D32DCEB" w:rsidR="005F031C" w:rsidRPr="0008343D" w:rsidRDefault="00920CFB" w:rsidP="0008343D">
      <w:pPr>
        <w:pStyle w:val="TableofFigures"/>
        <w:tabs>
          <w:tab w:val="right" w:leader="dot" w:pos="7927"/>
        </w:tabs>
        <w:rPr>
          <w:rFonts w:eastAsiaTheme="minorEastAsia" w:cs="Arial"/>
          <w:noProof/>
        </w:rPr>
      </w:pPr>
      <w:hyperlink r:id="rId35" w:anchor="_Toc94361228" w:history="1">
        <w:r w:rsidR="005F031C" w:rsidRPr="0008343D">
          <w:rPr>
            <w:rStyle w:val="Hyperlink"/>
            <w:rFonts w:cs="Arial"/>
            <w:noProof/>
          </w:rPr>
          <w:t>Gambar 2. 2 XAMPP</w:t>
        </w:r>
        <w:r w:rsidR="005F031C" w:rsidRPr="0008343D">
          <w:rPr>
            <w:rFonts w:cs="Arial"/>
            <w:noProof/>
            <w:webHidden/>
          </w:rPr>
          <w:tab/>
        </w:r>
        <w:r w:rsidR="005F031C" w:rsidRPr="0008343D">
          <w:rPr>
            <w:rFonts w:cs="Arial"/>
            <w:noProof/>
            <w:webHidden/>
          </w:rPr>
          <w:fldChar w:fldCharType="begin"/>
        </w:r>
        <w:r w:rsidR="005F031C" w:rsidRPr="0008343D">
          <w:rPr>
            <w:rFonts w:cs="Arial"/>
            <w:noProof/>
            <w:webHidden/>
          </w:rPr>
          <w:instrText xml:space="preserve"> PAGEREF _Toc94361228 \h </w:instrText>
        </w:r>
        <w:r w:rsidR="005F031C" w:rsidRPr="0008343D">
          <w:rPr>
            <w:rFonts w:cs="Arial"/>
            <w:noProof/>
            <w:webHidden/>
          </w:rPr>
        </w:r>
        <w:r w:rsidR="005F031C" w:rsidRPr="0008343D">
          <w:rPr>
            <w:rFonts w:cs="Arial"/>
            <w:noProof/>
            <w:webHidden/>
          </w:rPr>
          <w:fldChar w:fldCharType="separate"/>
        </w:r>
        <w:r w:rsidR="005F031C" w:rsidRPr="0008343D">
          <w:rPr>
            <w:rFonts w:cs="Arial"/>
            <w:noProof/>
            <w:webHidden/>
          </w:rPr>
          <w:t>14</w:t>
        </w:r>
        <w:r w:rsidR="005F031C" w:rsidRPr="0008343D">
          <w:rPr>
            <w:rFonts w:cs="Arial"/>
            <w:noProof/>
            <w:webHidden/>
          </w:rPr>
          <w:fldChar w:fldCharType="end"/>
        </w:r>
      </w:hyperlink>
    </w:p>
    <w:p w14:paraId="5D10083D" w14:textId="629A1BDE" w:rsidR="005F031C" w:rsidRPr="0008343D" w:rsidRDefault="00920CFB" w:rsidP="0008343D">
      <w:pPr>
        <w:pStyle w:val="TableofFigures"/>
        <w:tabs>
          <w:tab w:val="right" w:leader="dot" w:pos="7927"/>
        </w:tabs>
        <w:rPr>
          <w:rFonts w:eastAsiaTheme="minorEastAsia" w:cs="Arial"/>
          <w:noProof/>
        </w:rPr>
      </w:pPr>
      <w:hyperlink r:id="rId36" w:anchor="_Toc94361229" w:history="1">
        <w:r w:rsidR="005F031C" w:rsidRPr="0008343D">
          <w:rPr>
            <w:rStyle w:val="Hyperlink"/>
            <w:rFonts w:cs="Arial"/>
            <w:noProof/>
          </w:rPr>
          <w:t>Gambar 2. 3 PHP</w:t>
        </w:r>
        <w:r w:rsidR="005F031C" w:rsidRPr="0008343D">
          <w:rPr>
            <w:rFonts w:cs="Arial"/>
            <w:noProof/>
            <w:webHidden/>
          </w:rPr>
          <w:tab/>
        </w:r>
        <w:r w:rsidR="005F031C" w:rsidRPr="0008343D">
          <w:rPr>
            <w:rFonts w:cs="Arial"/>
            <w:noProof/>
            <w:webHidden/>
          </w:rPr>
          <w:fldChar w:fldCharType="begin"/>
        </w:r>
        <w:r w:rsidR="005F031C" w:rsidRPr="0008343D">
          <w:rPr>
            <w:rFonts w:cs="Arial"/>
            <w:noProof/>
            <w:webHidden/>
          </w:rPr>
          <w:instrText xml:space="preserve"> PAGEREF _Toc94361229 \h </w:instrText>
        </w:r>
        <w:r w:rsidR="005F031C" w:rsidRPr="0008343D">
          <w:rPr>
            <w:rFonts w:cs="Arial"/>
            <w:noProof/>
            <w:webHidden/>
          </w:rPr>
        </w:r>
        <w:r w:rsidR="005F031C" w:rsidRPr="0008343D">
          <w:rPr>
            <w:rFonts w:cs="Arial"/>
            <w:noProof/>
            <w:webHidden/>
          </w:rPr>
          <w:fldChar w:fldCharType="separate"/>
        </w:r>
        <w:r w:rsidR="005F031C" w:rsidRPr="0008343D">
          <w:rPr>
            <w:rFonts w:cs="Arial"/>
            <w:noProof/>
            <w:webHidden/>
          </w:rPr>
          <w:t>14</w:t>
        </w:r>
        <w:r w:rsidR="005F031C" w:rsidRPr="0008343D">
          <w:rPr>
            <w:rFonts w:cs="Arial"/>
            <w:noProof/>
            <w:webHidden/>
          </w:rPr>
          <w:fldChar w:fldCharType="end"/>
        </w:r>
      </w:hyperlink>
    </w:p>
    <w:p w14:paraId="4B18FA3B" w14:textId="664FF7A0" w:rsidR="005F031C" w:rsidRPr="0008343D" w:rsidRDefault="00920CFB" w:rsidP="0008343D">
      <w:pPr>
        <w:pStyle w:val="TableofFigures"/>
        <w:tabs>
          <w:tab w:val="right" w:leader="dot" w:pos="7927"/>
        </w:tabs>
        <w:rPr>
          <w:rFonts w:eastAsiaTheme="minorEastAsia" w:cs="Arial"/>
          <w:noProof/>
        </w:rPr>
      </w:pPr>
      <w:hyperlink r:id="rId37" w:anchor="_Toc94361230" w:history="1">
        <w:r w:rsidR="005F031C" w:rsidRPr="0008343D">
          <w:rPr>
            <w:rStyle w:val="Hyperlink"/>
            <w:rFonts w:cs="Arial"/>
            <w:noProof/>
          </w:rPr>
          <w:t>Gambar 2. 4 My SQL</w:t>
        </w:r>
        <w:r w:rsidR="005F031C" w:rsidRPr="0008343D">
          <w:rPr>
            <w:rFonts w:cs="Arial"/>
            <w:noProof/>
            <w:webHidden/>
          </w:rPr>
          <w:tab/>
        </w:r>
        <w:r w:rsidR="005F031C" w:rsidRPr="0008343D">
          <w:rPr>
            <w:rFonts w:cs="Arial"/>
            <w:noProof/>
            <w:webHidden/>
          </w:rPr>
          <w:fldChar w:fldCharType="begin"/>
        </w:r>
        <w:r w:rsidR="005F031C" w:rsidRPr="0008343D">
          <w:rPr>
            <w:rFonts w:cs="Arial"/>
            <w:noProof/>
            <w:webHidden/>
          </w:rPr>
          <w:instrText xml:space="preserve"> PAGEREF _Toc94361230 \h </w:instrText>
        </w:r>
        <w:r w:rsidR="005F031C" w:rsidRPr="0008343D">
          <w:rPr>
            <w:rFonts w:cs="Arial"/>
            <w:noProof/>
            <w:webHidden/>
          </w:rPr>
        </w:r>
        <w:r w:rsidR="005F031C" w:rsidRPr="0008343D">
          <w:rPr>
            <w:rFonts w:cs="Arial"/>
            <w:noProof/>
            <w:webHidden/>
          </w:rPr>
          <w:fldChar w:fldCharType="separate"/>
        </w:r>
        <w:r w:rsidR="005F031C" w:rsidRPr="0008343D">
          <w:rPr>
            <w:rFonts w:cs="Arial"/>
            <w:noProof/>
            <w:webHidden/>
          </w:rPr>
          <w:t>15</w:t>
        </w:r>
        <w:r w:rsidR="005F031C" w:rsidRPr="0008343D">
          <w:rPr>
            <w:rFonts w:cs="Arial"/>
            <w:noProof/>
            <w:webHidden/>
          </w:rPr>
          <w:fldChar w:fldCharType="end"/>
        </w:r>
      </w:hyperlink>
    </w:p>
    <w:p w14:paraId="18447CC2" w14:textId="797C6516" w:rsidR="005F031C" w:rsidRPr="0008343D" w:rsidRDefault="00920CFB" w:rsidP="0008343D">
      <w:pPr>
        <w:pStyle w:val="TableofFigures"/>
        <w:tabs>
          <w:tab w:val="right" w:leader="dot" w:pos="7927"/>
        </w:tabs>
        <w:rPr>
          <w:rFonts w:eastAsiaTheme="minorEastAsia" w:cs="Arial"/>
          <w:noProof/>
        </w:rPr>
      </w:pPr>
      <w:hyperlink r:id="rId38" w:anchor="_Toc94361231" w:history="1">
        <w:r w:rsidR="005F031C" w:rsidRPr="0008343D">
          <w:rPr>
            <w:rStyle w:val="Hyperlink"/>
            <w:rFonts w:cs="Arial"/>
            <w:noProof/>
          </w:rPr>
          <w:t>Gambar 2. 5 CSS</w:t>
        </w:r>
        <w:r w:rsidR="005F031C" w:rsidRPr="0008343D">
          <w:rPr>
            <w:rFonts w:cs="Arial"/>
            <w:noProof/>
            <w:webHidden/>
          </w:rPr>
          <w:tab/>
        </w:r>
        <w:r w:rsidR="005F031C" w:rsidRPr="0008343D">
          <w:rPr>
            <w:rFonts w:cs="Arial"/>
            <w:noProof/>
            <w:webHidden/>
          </w:rPr>
          <w:fldChar w:fldCharType="begin"/>
        </w:r>
        <w:r w:rsidR="005F031C" w:rsidRPr="0008343D">
          <w:rPr>
            <w:rFonts w:cs="Arial"/>
            <w:noProof/>
            <w:webHidden/>
          </w:rPr>
          <w:instrText xml:space="preserve"> PAGEREF _Toc94361231 \h </w:instrText>
        </w:r>
        <w:r w:rsidR="005F031C" w:rsidRPr="0008343D">
          <w:rPr>
            <w:rFonts w:cs="Arial"/>
            <w:noProof/>
            <w:webHidden/>
          </w:rPr>
        </w:r>
        <w:r w:rsidR="005F031C" w:rsidRPr="0008343D">
          <w:rPr>
            <w:rFonts w:cs="Arial"/>
            <w:noProof/>
            <w:webHidden/>
          </w:rPr>
          <w:fldChar w:fldCharType="separate"/>
        </w:r>
        <w:r w:rsidR="005F031C" w:rsidRPr="0008343D">
          <w:rPr>
            <w:rFonts w:cs="Arial"/>
            <w:noProof/>
            <w:webHidden/>
          </w:rPr>
          <w:t>15</w:t>
        </w:r>
        <w:r w:rsidR="005F031C" w:rsidRPr="0008343D">
          <w:rPr>
            <w:rFonts w:cs="Arial"/>
            <w:noProof/>
            <w:webHidden/>
          </w:rPr>
          <w:fldChar w:fldCharType="end"/>
        </w:r>
      </w:hyperlink>
    </w:p>
    <w:p w14:paraId="6776347B" w14:textId="1E26C65C" w:rsidR="005F031C" w:rsidRPr="0008343D" w:rsidRDefault="00920CFB" w:rsidP="0008343D">
      <w:pPr>
        <w:pStyle w:val="TableofFigures"/>
        <w:tabs>
          <w:tab w:val="right" w:leader="dot" w:pos="7927"/>
        </w:tabs>
        <w:rPr>
          <w:rFonts w:cs="Arial"/>
          <w:noProof/>
        </w:rPr>
      </w:pPr>
      <w:hyperlink r:id="rId39" w:anchor="_Toc94361232" w:history="1">
        <w:r w:rsidR="005F031C" w:rsidRPr="0008343D">
          <w:rPr>
            <w:rStyle w:val="Hyperlink"/>
            <w:rFonts w:cs="Arial"/>
            <w:noProof/>
          </w:rPr>
          <w:t xml:space="preserve">Gambar 2. 6 </w:t>
        </w:r>
        <w:r w:rsidR="005F031C" w:rsidRPr="0008343D">
          <w:rPr>
            <w:rStyle w:val="Hyperlink"/>
            <w:rFonts w:cs="Arial"/>
            <w:noProof/>
            <w:lang w:val="en-ID"/>
          </w:rPr>
          <w:t>Boostrap</w:t>
        </w:r>
        <w:r w:rsidR="005F031C" w:rsidRPr="0008343D">
          <w:rPr>
            <w:rFonts w:cs="Arial"/>
            <w:noProof/>
            <w:webHidden/>
          </w:rPr>
          <w:tab/>
        </w:r>
        <w:r w:rsidR="005F031C" w:rsidRPr="0008343D">
          <w:rPr>
            <w:rFonts w:cs="Arial"/>
            <w:noProof/>
            <w:webHidden/>
          </w:rPr>
          <w:fldChar w:fldCharType="begin"/>
        </w:r>
        <w:r w:rsidR="005F031C" w:rsidRPr="0008343D">
          <w:rPr>
            <w:rFonts w:cs="Arial"/>
            <w:noProof/>
            <w:webHidden/>
          </w:rPr>
          <w:instrText xml:space="preserve"> PAGEREF _Toc94361232 \h </w:instrText>
        </w:r>
        <w:r w:rsidR="005F031C" w:rsidRPr="0008343D">
          <w:rPr>
            <w:rFonts w:cs="Arial"/>
            <w:noProof/>
            <w:webHidden/>
          </w:rPr>
        </w:r>
        <w:r w:rsidR="005F031C" w:rsidRPr="0008343D">
          <w:rPr>
            <w:rFonts w:cs="Arial"/>
            <w:noProof/>
            <w:webHidden/>
          </w:rPr>
          <w:fldChar w:fldCharType="separate"/>
        </w:r>
        <w:r w:rsidR="005F031C" w:rsidRPr="0008343D">
          <w:rPr>
            <w:rFonts w:cs="Arial"/>
            <w:noProof/>
            <w:webHidden/>
          </w:rPr>
          <w:t>16</w:t>
        </w:r>
        <w:r w:rsidR="005F031C" w:rsidRPr="0008343D">
          <w:rPr>
            <w:rFonts w:cs="Arial"/>
            <w:noProof/>
            <w:webHidden/>
          </w:rPr>
          <w:fldChar w:fldCharType="end"/>
        </w:r>
      </w:hyperlink>
      <w:r w:rsidR="00E26AAA" w:rsidRPr="0008343D">
        <w:rPr>
          <w:rFonts w:cs="Arial"/>
        </w:rPr>
        <w:fldChar w:fldCharType="end"/>
      </w:r>
      <w:r w:rsidR="005F031C" w:rsidRPr="0008343D">
        <w:rPr>
          <w:rFonts w:cs="Arial"/>
        </w:rPr>
        <w:fldChar w:fldCharType="begin"/>
      </w:r>
      <w:r w:rsidR="005F031C" w:rsidRPr="0008343D">
        <w:rPr>
          <w:rFonts w:cs="Arial"/>
        </w:rPr>
        <w:instrText xml:space="preserve"> TOC \h \z \c "Gambar 3." </w:instrText>
      </w:r>
      <w:r w:rsidR="005F031C" w:rsidRPr="0008343D">
        <w:rPr>
          <w:rFonts w:cs="Arial"/>
        </w:rPr>
        <w:fldChar w:fldCharType="separate"/>
      </w:r>
    </w:p>
    <w:p w14:paraId="5BF5B9AC" w14:textId="5E638B0D" w:rsidR="0008343D" w:rsidRPr="0008343D" w:rsidRDefault="00920CFB" w:rsidP="0008343D">
      <w:pPr>
        <w:pStyle w:val="TableofFigures"/>
        <w:tabs>
          <w:tab w:val="right" w:leader="dot" w:pos="7927"/>
        </w:tabs>
        <w:rPr>
          <w:rFonts w:cs="Arial"/>
          <w:noProof/>
        </w:rPr>
      </w:pPr>
      <w:hyperlink r:id="rId40" w:anchor="_Toc94361233" w:history="1">
        <w:r w:rsidR="005F031C" w:rsidRPr="0008343D">
          <w:rPr>
            <w:rStyle w:val="Hyperlink"/>
            <w:rFonts w:cs="Arial"/>
            <w:noProof/>
          </w:rPr>
          <w:t xml:space="preserve">Gambar 3. 1 Metode </w:t>
        </w:r>
        <w:r w:rsidR="005F031C" w:rsidRPr="0008343D">
          <w:rPr>
            <w:rStyle w:val="Hyperlink"/>
            <w:rFonts w:cs="Arial"/>
            <w:i/>
            <w:noProof/>
          </w:rPr>
          <w:t>Waterfall</w:t>
        </w:r>
        <w:r w:rsidR="005F031C" w:rsidRPr="0008343D">
          <w:rPr>
            <w:rFonts w:cs="Arial"/>
            <w:noProof/>
            <w:webHidden/>
          </w:rPr>
          <w:tab/>
        </w:r>
        <w:r w:rsidR="005F031C" w:rsidRPr="0008343D">
          <w:rPr>
            <w:rFonts w:cs="Arial"/>
            <w:noProof/>
            <w:webHidden/>
          </w:rPr>
          <w:fldChar w:fldCharType="begin"/>
        </w:r>
        <w:r w:rsidR="005F031C" w:rsidRPr="0008343D">
          <w:rPr>
            <w:rFonts w:cs="Arial"/>
            <w:noProof/>
            <w:webHidden/>
          </w:rPr>
          <w:instrText xml:space="preserve"> PAGEREF _Toc94361233 \h </w:instrText>
        </w:r>
        <w:r w:rsidR="005F031C" w:rsidRPr="0008343D">
          <w:rPr>
            <w:rFonts w:cs="Arial"/>
            <w:noProof/>
            <w:webHidden/>
          </w:rPr>
        </w:r>
        <w:r w:rsidR="005F031C" w:rsidRPr="0008343D">
          <w:rPr>
            <w:rFonts w:cs="Arial"/>
            <w:noProof/>
            <w:webHidden/>
          </w:rPr>
          <w:fldChar w:fldCharType="separate"/>
        </w:r>
        <w:r w:rsidR="005F031C" w:rsidRPr="0008343D">
          <w:rPr>
            <w:rFonts w:cs="Arial"/>
            <w:noProof/>
            <w:webHidden/>
          </w:rPr>
          <w:t>22</w:t>
        </w:r>
        <w:r w:rsidR="005F031C" w:rsidRPr="0008343D">
          <w:rPr>
            <w:rFonts w:cs="Arial"/>
            <w:noProof/>
            <w:webHidden/>
          </w:rPr>
          <w:fldChar w:fldCharType="end"/>
        </w:r>
      </w:hyperlink>
      <w:r w:rsidR="005F031C" w:rsidRPr="0008343D">
        <w:rPr>
          <w:rFonts w:cs="Arial"/>
        </w:rPr>
        <w:fldChar w:fldCharType="end"/>
      </w:r>
      <w:r w:rsidR="005F031C" w:rsidRPr="0008343D">
        <w:rPr>
          <w:rFonts w:cs="Arial"/>
        </w:rPr>
        <w:fldChar w:fldCharType="begin"/>
      </w:r>
      <w:r w:rsidR="005F031C" w:rsidRPr="0008343D">
        <w:rPr>
          <w:rFonts w:cs="Arial"/>
        </w:rPr>
        <w:instrText xml:space="preserve"> TOC \h \z \c "Gambar 4." </w:instrText>
      </w:r>
      <w:r w:rsidR="005F031C" w:rsidRPr="0008343D">
        <w:rPr>
          <w:rFonts w:cs="Arial"/>
        </w:rPr>
        <w:fldChar w:fldCharType="separate"/>
      </w:r>
    </w:p>
    <w:p w14:paraId="7CE0F371" w14:textId="29F73994" w:rsidR="0008343D" w:rsidRPr="0008343D" w:rsidRDefault="00920CFB" w:rsidP="0008343D">
      <w:pPr>
        <w:pStyle w:val="TableofFigures"/>
        <w:tabs>
          <w:tab w:val="right" w:leader="dot" w:pos="7927"/>
        </w:tabs>
        <w:rPr>
          <w:rFonts w:eastAsiaTheme="minorEastAsia" w:cs="Arial"/>
          <w:noProof/>
        </w:rPr>
      </w:pPr>
      <w:hyperlink w:anchor="_Toc94361515" w:history="1">
        <w:r w:rsidR="0008343D" w:rsidRPr="0008343D">
          <w:rPr>
            <w:rStyle w:val="Hyperlink"/>
            <w:rFonts w:cs="Arial"/>
            <w:noProof/>
          </w:rPr>
          <w:t>Gambar 4. 1 Diagram Konteks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_Toc94361515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27</w:t>
        </w:r>
        <w:r w:rsidR="0008343D" w:rsidRPr="0008343D">
          <w:rPr>
            <w:rFonts w:cs="Arial"/>
            <w:noProof/>
            <w:webHidden/>
          </w:rPr>
          <w:fldChar w:fldCharType="end"/>
        </w:r>
      </w:hyperlink>
    </w:p>
    <w:p w14:paraId="5CE82ED5" w14:textId="36254CC1" w:rsidR="0008343D" w:rsidRPr="0008343D" w:rsidRDefault="00920CFB" w:rsidP="0008343D">
      <w:pPr>
        <w:pStyle w:val="TableofFigures"/>
        <w:tabs>
          <w:tab w:val="right" w:leader="dot" w:pos="7927"/>
        </w:tabs>
        <w:rPr>
          <w:rFonts w:eastAsiaTheme="minorEastAsia" w:cs="Arial"/>
          <w:noProof/>
        </w:rPr>
      </w:pPr>
      <w:hyperlink w:anchor="_Toc94361516" w:history="1">
        <w:r w:rsidR="0008343D" w:rsidRPr="0008343D">
          <w:rPr>
            <w:rStyle w:val="Hyperlink"/>
            <w:rFonts w:cs="Arial"/>
            <w:noProof/>
          </w:rPr>
          <w:t>Gambar 4. 2 Diagram Level 0</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_Toc94361516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28</w:t>
        </w:r>
        <w:r w:rsidR="0008343D" w:rsidRPr="0008343D">
          <w:rPr>
            <w:rFonts w:cs="Arial"/>
            <w:noProof/>
            <w:webHidden/>
          </w:rPr>
          <w:fldChar w:fldCharType="end"/>
        </w:r>
      </w:hyperlink>
    </w:p>
    <w:p w14:paraId="52599A16" w14:textId="466AF54C" w:rsidR="0008343D" w:rsidRPr="0008343D" w:rsidRDefault="00920CFB" w:rsidP="0008343D">
      <w:pPr>
        <w:pStyle w:val="TableofFigures"/>
        <w:tabs>
          <w:tab w:val="right" w:leader="dot" w:pos="7927"/>
        </w:tabs>
        <w:rPr>
          <w:rFonts w:eastAsiaTheme="minorEastAsia" w:cs="Arial"/>
          <w:noProof/>
        </w:rPr>
      </w:pPr>
      <w:hyperlink w:anchor="_Toc94361517" w:history="1">
        <w:r w:rsidR="0008343D" w:rsidRPr="0008343D">
          <w:rPr>
            <w:rStyle w:val="Hyperlink"/>
            <w:rFonts w:cs="Arial"/>
            <w:noProof/>
          </w:rPr>
          <w:t>Gambar 4. 3 Diagram Level 1 Kelola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_Toc94361517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29</w:t>
        </w:r>
        <w:r w:rsidR="0008343D" w:rsidRPr="0008343D">
          <w:rPr>
            <w:rFonts w:cs="Arial"/>
            <w:noProof/>
            <w:webHidden/>
          </w:rPr>
          <w:fldChar w:fldCharType="end"/>
        </w:r>
      </w:hyperlink>
    </w:p>
    <w:p w14:paraId="52792FBC" w14:textId="339E9712" w:rsidR="0008343D" w:rsidRPr="0008343D" w:rsidRDefault="00920CFB" w:rsidP="0008343D">
      <w:pPr>
        <w:pStyle w:val="TableofFigures"/>
        <w:tabs>
          <w:tab w:val="right" w:leader="dot" w:pos="7927"/>
        </w:tabs>
        <w:rPr>
          <w:rFonts w:eastAsiaTheme="minorEastAsia" w:cs="Arial"/>
          <w:noProof/>
        </w:rPr>
      </w:pPr>
      <w:hyperlink w:anchor="_Toc94361518" w:history="1">
        <w:r w:rsidR="0008343D" w:rsidRPr="0008343D">
          <w:rPr>
            <w:rStyle w:val="Hyperlink"/>
            <w:rFonts w:cs="Arial"/>
            <w:noProof/>
          </w:rPr>
          <w:t>Gambar 4. 4 Diagram Level 1 Kelola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_Toc94361518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30</w:t>
        </w:r>
        <w:r w:rsidR="0008343D" w:rsidRPr="0008343D">
          <w:rPr>
            <w:rFonts w:cs="Arial"/>
            <w:noProof/>
            <w:webHidden/>
          </w:rPr>
          <w:fldChar w:fldCharType="end"/>
        </w:r>
      </w:hyperlink>
    </w:p>
    <w:p w14:paraId="0E290ECD" w14:textId="0A4033DE" w:rsidR="0008343D" w:rsidRPr="0008343D" w:rsidRDefault="00920CFB" w:rsidP="0008343D">
      <w:pPr>
        <w:pStyle w:val="TableofFigures"/>
        <w:tabs>
          <w:tab w:val="right" w:leader="dot" w:pos="7927"/>
        </w:tabs>
        <w:rPr>
          <w:rFonts w:eastAsiaTheme="minorEastAsia" w:cs="Arial"/>
          <w:noProof/>
        </w:rPr>
      </w:pPr>
      <w:hyperlink r:id="rId41" w:anchor="_Toc94361519" w:history="1">
        <w:r w:rsidR="0008343D" w:rsidRPr="0008343D">
          <w:rPr>
            <w:rStyle w:val="Hyperlink"/>
            <w:rFonts w:cs="Arial"/>
            <w:noProof/>
          </w:rPr>
          <w:t>Gambar 4. 5 Diagram Level 1 Kelola Pelajaran</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_Toc94361519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31</w:t>
        </w:r>
        <w:r w:rsidR="0008343D" w:rsidRPr="0008343D">
          <w:rPr>
            <w:rFonts w:cs="Arial"/>
            <w:noProof/>
            <w:webHidden/>
          </w:rPr>
          <w:fldChar w:fldCharType="end"/>
        </w:r>
      </w:hyperlink>
    </w:p>
    <w:p w14:paraId="5829773C" w14:textId="79EE045B" w:rsidR="0008343D" w:rsidRPr="0008343D" w:rsidRDefault="00920CFB" w:rsidP="0008343D">
      <w:pPr>
        <w:pStyle w:val="TableofFigures"/>
        <w:tabs>
          <w:tab w:val="right" w:leader="dot" w:pos="7927"/>
        </w:tabs>
        <w:rPr>
          <w:rFonts w:eastAsiaTheme="minorEastAsia" w:cs="Arial"/>
          <w:noProof/>
        </w:rPr>
      </w:pPr>
      <w:hyperlink w:anchor="_Toc94361520" w:history="1">
        <w:r w:rsidR="0008343D" w:rsidRPr="0008343D">
          <w:rPr>
            <w:rStyle w:val="Hyperlink"/>
            <w:rFonts w:cs="Arial"/>
            <w:noProof/>
          </w:rPr>
          <w:t>Gambar 4. 6 Diagram Level 1 Kelola 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_Toc94361520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32</w:t>
        </w:r>
        <w:r w:rsidR="0008343D" w:rsidRPr="0008343D">
          <w:rPr>
            <w:rFonts w:cs="Arial"/>
            <w:noProof/>
            <w:webHidden/>
          </w:rPr>
          <w:fldChar w:fldCharType="end"/>
        </w:r>
      </w:hyperlink>
    </w:p>
    <w:p w14:paraId="49D00B71" w14:textId="7FA5C702" w:rsidR="0008343D" w:rsidRPr="0008343D" w:rsidRDefault="00920CFB" w:rsidP="0008343D">
      <w:pPr>
        <w:pStyle w:val="TableofFigures"/>
        <w:tabs>
          <w:tab w:val="right" w:leader="dot" w:pos="7927"/>
        </w:tabs>
        <w:rPr>
          <w:rFonts w:eastAsiaTheme="minorEastAsia" w:cs="Arial"/>
          <w:noProof/>
        </w:rPr>
      </w:pPr>
      <w:hyperlink r:id="rId42" w:anchor="_Toc94361521" w:history="1">
        <w:r w:rsidR="0008343D" w:rsidRPr="0008343D">
          <w:rPr>
            <w:rStyle w:val="Hyperlink"/>
            <w:rFonts w:cs="Arial"/>
            <w:noProof/>
          </w:rPr>
          <w:t>Gambar 4. 7 Diagram Level 1 Jadwal Pelajaran</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_Toc94361521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33</w:t>
        </w:r>
        <w:r w:rsidR="0008343D" w:rsidRPr="0008343D">
          <w:rPr>
            <w:rFonts w:cs="Arial"/>
            <w:noProof/>
            <w:webHidden/>
          </w:rPr>
          <w:fldChar w:fldCharType="end"/>
        </w:r>
      </w:hyperlink>
    </w:p>
    <w:p w14:paraId="4D53D54D" w14:textId="355349EF" w:rsidR="0008343D" w:rsidRPr="0008343D" w:rsidRDefault="00920CFB" w:rsidP="0008343D">
      <w:pPr>
        <w:pStyle w:val="TableofFigures"/>
        <w:tabs>
          <w:tab w:val="right" w:leader="dot" w:pos="7927"/>
        </w:tabs>
        <w:rPr>
          <w:rFonts w:eastAsiaTheme="minorEastAsia" w:cs="Arial"/>
          <w:noProof/>
        </w:rPr>
      </w:pPr>
      <w:hyperlink w:anchor="_Toc94361522" w:history="1">
        <w:r w:rsidR="0008343D" w:rsidRPr="0008343D">
          <w:rPr>
            <w:rStyle w:val="Hyperlink"/>
            <w:rFonts w:cs="Arial"/>
            <w:noProof/>
          </w:rPr>
          <w:t>Gambar 4. 8 Diagram Level 1 Kelola Jawaban Tugas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_Toc94361522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34</w:t>
        </w:r>
        <w:r w:rsidR="0008343D" w:rsidRPr="0008343D">
          <w:rPr>
            <w:rFonts w:cs="Arial"/>
            <w:noProof/>
            <w:webHidden/>
          </w:rPr>
          <w:fldChar w:fldCharType="end"/>
        </w:r>
      </w:hyperlink>
    </w:p>
    <w:p w14:paraId="242AD05A" w14:textId="335314A3" w:rsidR="0008343D" w:rsidRPr="0008343D" w:rsidRDefault="00920CFB" w:rsidP="0008343D">
      <w:pPr>
        <w:pStyle w:val="TableofFigures"/>
        <w:tabs>
          <w:tab w:val="right" w:leader="dot" w:pos="7927"/>
        </w:tabs>
        <w:rPr>
          <w:rFonts w:eastAsiaTheme="minorEastAsia" w:cs="Arial"/>
          <w:noProof/>
        </w:rPr>
      </w:pPr>
      <w:hyperlink w:anchor="_Toc94361523" w:history="1">
        <w:r w:rsidR="0008343D" w:rsidRPr="0008343D">
          <w:rPr>
            <w:rStyle w:val="Hyperlink"/>
            <w:rFonts w:cs="Arial"/>
            <w:noProof/>
          </w:rPr>
          <w:t>Gambar 4. 9 Diagram Level 1 Kelola Pemumuman</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_Toc94361523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34</w:t>
        </w:r>
        <w:r w:rsidR="0008343D" w:rsidRPr="0008343D">
          <w:rPr>
            <w:rFonts w:cs="Arial"/>
            <w:noProof/>
            <w:webHidden/>
          </w:rPr>
          <w:fldChar w:fldCharType="end"/>
        </w:r>
      </w:hyperlink>
    </w:p>
    <w:p w14:paraId="1987DD52" w14:textId="5F4CA43E" w:rsidR="0008343D" w:rsidRPr="0008343D" w:rsidRDefault="00920CFB" w:rsidP="0008343D">
      <w:pPr>
        <w:pStyle w:val="TableofFigures"/>
        <w:tabs>
          <w:tab w:val="right" w:leader="dot" w:pos="7927"/>
        </w:tabs>
        <w:rPr>
          <w:rFonts w:eastAsiaTheme="minorEastAsia" w:cs="Arial"/>
          <w:noProof/>
        </w:rPr>
      </w:pPr>
      <w:hyperlink r:id="rId43" w:anchor="_Toc94361524" w:history="1">
        <w:r w:rsidR="0008343D" w:rsidRPr="0008343D">
          <w:rPr>
            <w:rStyle w:val="Hyperlink"/>
            <w:rFonts w:cs="Arial"/>
            <w:noProof/>
          </w:rPr>
          <w:t>Gambar 4. 10 Diagram Level 1 Kelola mapel 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_Toc94361524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35</w:t>
        </w:r>
        <w:r w:rsidR="0008343D" w:rsidRPr="0008343D">
          <w:rPr>
            <w:rFonts w:cs="Arial"/>
            <w:noProof/>
            <w:webHidden/>
          </w:rPr>
          <w:fldChar w:fldCharType="end"/>
        </w:r>
      </w:hyperlink>
    </w:p>
    <w:p w14:paraId="0C42575A" w14:textId="1C9086B0" w:rsidR="0008343D" w:rsidRPr="0008343D" w:rsidRDefault="00920CFB" w:rsidP="0008343D">
      <w:pPr>
        <w:pStyle w:val="TableofFigures"/>
        <w:tabs>
          <w:tab w:val="right" w:leader="dot" w:pos="7927"/>
        </w:tabs>
        <w:rPr>
          <w:rFonts w:eastAsiaTheme="minorEastAsia" w:cs="Arial"/>
          <w:noProof/>
        </w:rPr>
      </w:pPr>
      <w:hyperlink w:anchor="_Toc94361525" w:history="1">
        <w:r w:rsidR="0008343D" w:rsidRPr="0008343D">
          <w:rPr>
            <w:rStyle w:val="Hyperlink"/>
            <w:rFonts w:cs="Arial"/>
            <w:noProof/>
          </w:rPr>
          <w:t>Gambar 4. 11 ERD</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_Toc94361525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36</w:t>
        </w:r>
        <w:r w:rsidR="0008343D" w:rsidRPr="0008343D">
          <w:rPr>
            <w:rFonts w:cs="Arial"/>
            <w:noProof/>
            <w:webHidden/>
          </w:rPr>
          <w:fldChar w:fldCharType="end"/>
        </w:r>
      </w:hyperlink>
    </w:p>
    <w:p w14:paraId="681DD2E3" w14:textId="55E2390D" w:rsidR="0008343D" w:rsidRPr="0008343D" w:rsidRDefault="00920CFB" w:rsidP="0008343D">
      <w:pPr>
        <w:pStyle w:val="TableofFigures"/>
        <w:tabs>
          <w:tab w:val="right" w:leader="dot" w:pos="7927"/>
        </w:tabs>
        <w:rPr>
          <w:rFonts w:eastAsiaTheme="minorEastAsia" w:cs="Arial"/>
          <w:noProof/>
        </w:rPr>
      </w:pPr>
      <w:hyperlink w:anchor="_Toc94361526" w:history="1">
        <w:r w:rsidR="0008343D" w:rsidRPr="0008343D">
          <w:rPr>
            <w:rStyle w:val="Hyperlink"/>
            <w:rFonts w:cs="Arial"/>
            <w:noProof/>
          </w:rPr>
          <w:t>Gambar 4. 12 Konseptual Database</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_Toc94361526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37</w:t>
        </w:r>
        <w:r w:rsidR="0008343D" w:rsidRPr="0008343D">
          <w:rPr>
            <w:rFonts w:cs="Arial"/>
            <w:noProof/>
            <w:webHidden/>
          </w:rPr>
          <w:fldChar w:fldCharType="end"/>
        </w:r>
      </w:hyperlink>
    </w:p>
    <w:p w14:paraId="5B303B56" w14:textId="084596A0" w:rsidR="0008343D" w:rsidRPr="0008343D" w:rsidRDefault="00920CFB" w:rsidP="0008343D">
      <w:pPr>
        <w:pStyle w:val="TableofFigures"/>
        <w:tabs>
          <w:tab w:val="right" w:leader="dot" w:pos="7927"/>
        </w:tabs>
        <w:rPr>
          <w:rFonts w:eastAsiaTheme="minorEastAsia" w:cs="Arial"/>
          <w:noProof/>
        </w:rPr>
      </w:pPr>
      <w:hyperlink r:id="rId44" w:anchor="_Toc94361527" w:history="1">
        <w:r w:rsidR="0008343D" w:rsidRPr="0008343D">
          <w:rPr>
            <w:rStyle w:val="Hyperlink"/>
            <w:rFonts w:cs="Arial"/>
            <w:noProof/>
          </w:rPr>
          <w:t>Gambar 4. 13 Perancangan Antarmuka Halaman Login</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_Toc94361527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43</w:t>
        </w:r>
        <w:r w:rsidR="0008343D" w:rsidRPr="0008343D">
          <w:rPr>
            <w:rFonts w:cs="Arial"/>
            <w:noProof/>
            <w:webHidden/>
          </w:rPr>
          <w:fldChar w:fldCharType="end"/>
        </w:r>
      </w:hyperlink>
    </w:p>
    <w:p w14:paraId="64612928" w14:textId="676A63C7" w:rsidR="0008343D" w:rsidRPr="0008343D" w:rsidRDefault="00920CFB" w:rsidP="0008343D">
      <w:pPr>
        <w:pStyle w:val="TableofFigures"/>
        <w:tabs>
          <w:tab w:val="right" w:leader="dot" w:pos="7927"/>
        </w:tabs>
        <w:rPr>
          <w:rFonts w:eastAsiaTheme="minorEastAsia" w:cs="Arial"/>
          <w:noProof/>
        </w:rPr>
      </w:pPr>
      <w:hyperlink w:anchor="_Toc94361528" w:history="1">
        <w:r w:rsidR="0008343D" w:rsidRPr="0008343D">
          <w:rPr>
            <w:rStyle w:val="Hyperlink"/>
            <w:rFonts w:cs="Arial"/>
            <w:noProof/>
          </w:rPr>
          <w:t>Gambar 4. 14 Perancangan Antarmuka</w:t>
        </w:r>
        <w:r w:rsidR="0008343D" w:rsidRPr="0008343D">
          <w:rPr>
            <w:rStyle w:val="Hyperlink"/>
            <w:rFonts w:cs="Arial"/>
            <w:i/>
            <w:noProof/>
          </w:rPr>
          <w:t xml:space="preserve"> Forgot Password</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_Toc94361528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43</w:t>
        </w:r>
        <w:r w:rsidR="0008343D" w:rsidRPr="0008343D">
          <w:rPr>
            <w:rFonts w:cs="Arial"/>
            <w:noProof/>
            <w:webHidden/>
          </w:rPr>
          <w:fldChar w:fldCharType="end"/>
        </w:r>
      </w:hyperlink>
    </w:p>
    <w:p w14:paraId="7E74D857" w14:textId="58191002" w:rsidR="0008343D" w:rsidRPr="0008343D" w:rsidRDefault="00920CFB" w:rsidP="0008343D">
      <w:pPr>
        <w:pStyle w:val="TableofFigures"/>
        <w:tabs>
          <w:tab w:val="right" w:leader="dot" w:pos="7927"/>
        </w:tabs>
        <w:rPr>
          <w:rFonts w:eastAsiaTheme="minorEastAsia" w:cs="Arial"/>
          <w:noProof/>
        </w:rPr>
      </w:pPr>
      <w:hyperlink w:anchor="_Toc94361529" w:history="1">
        <w:r w:rsidR="0008343D" w:rsidRPr="0008343D">
          <w:rPr>
            <w:rStyle w:val="Hyperlink"/>
            <w:rFonts w:cs="Arial"/>
            <w:noProof/>
          </w:rPr>
          <w:t>Gambar 4. 15 Perancangan Antarmuka</w:t>
        </w:r>
        <w:r w:rsidR="0008343D" w:rsidRPr="0008343D">
          <w:rPr>
            <w:rStyle w:val="Hyperlink"/>
            <w:rFonts w:cs="Arial"/>
            <w:i/>
            <w:noProof/>
          </w:rPr>
          <w:t xml:space="preserve"> Reset Password</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_Toc94361529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44</w:t>
        </w:r>
        <w:r w:rsidR="0008343D" w:rsidRPr="0008343D">
          <w:rPr>
            <w:rFonts w:cs="Arial"/>
            <w:noProof/>
            <w:webHidden/>
          </w:rPr>
          <w:fldChar w:fldCharType="end"/>
        </w:r>
      </w:hyperlink>
    </w:p>
    <w:p w14:paraId="639C88A0" w14:textId="64271EEF" w:rsidR="0008343D" w:rsidRPr="0008343D" w:rsidRDefault="00920CFB" w:rsidP="0008343D">
      <w:pPr>
        <w:pStyle w:val="TableofFigures"/>
        <w:tabs>
          <w:tab w:val="right" w:leader="dot" w:pos="7927"/>
        </w:tabs>
        <w:rPr>
          <w:rFonts w:eastAsiaTheme="minorEastAsia" w:cs="Arial"/>
          <w:noProof/>
        </w:rPr>
      </w:pPr>
      <w:hyperlink w:anchor="_Toc94361530" w:history="1">
        <w:r w:rsidR="0008343D" w:rsidRPr="0008343D">
          <w:rPr>
            <w:rStyle w:val="Hyperlink"/>
            <w:rFonts w:cs="Arial"/>
            <w:noProof/>
          </w:rPr>
          <w:t>Gambar 4. 16 Perancangan Antarmuka</w:t>
        </w:r>
        <w:r w:rsidR="0008343D" w:rsidRPr="0008343D">
          <w:rPr>
            <w:rStyle w:val="Hyperlink"/>
            <w:rFonts w:cs="Arial"/>
            <w:i/>
            <w:noProof/>
          </w:rPr>
          <w:t xml:space="preserve"> </w:t>
        </w:r>
        <w:r w:rsidR="0008343D" w:rsidRPr="0008343D">
          <w:rPr>
            <w:rStyle w:val="Hyperlink"/>
            <w:rFonts w:cs="Arial"/>
            <w:noProof/>
          </w:rPr>
          <w:t>Halaman Admin</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_Toc94361530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44</w:t>
        </w:r>
        <w:r w:rsidR="0008343D" w:rsidRPr="0008343D">
          <w:rPr>
            <w:rFonts w:cs="Arial"/>
            <w:noProof/>
            <w:webHidden/>
          </w:rPr>
          <w:fldChar w:fldCharType="end"/>
        </w:r>
      </w:hyperlink>
    </w:p>
    <w:p w14:paraId="07324842" w14:textId="6A0B51C1" w:rsidR="0008343D" w:rsidRPr="0008343D" w:rsidRDefault="00920CFB" w:rsidP="0008343D">
      <w:pPr>
        <w:pStyle w:val="TableofFigures"/>
        <w:tabs>
          <w:tab w:val="right" w:leader="dot" w:pos="7927"/>
        </w:tabs>
        <w:rPr>
          <w:rFonts w:eastAsiaTheme="minorEastAsia" w:cs="Arial"/>
          <w:noProof/>
        </w:rPr>
      </w:pPr>
      <w:hyperlink w:anchor="_Toc94361531" w:history="1">
        <w:r w:rsidR="0008343D" w:rsidRPr="0008343D">
          <w:rPr>
            <w:rStyle w:val="Hyperlink"/>
            <w:rFonts w:cs="Arial"/>
            <w:noProof/>
          </w:rPr>
          <w:t>Gambar 4. 17 Perancangan Antarmuka</w:t>
        </w:r>
        <w:r w:rsidR="0008343D" w:rsidRPr="0008343D">
          <w:rPr>
            <w:rStyle w:val="Hyperlink"/>
            <w:rFonts w:cs="Arial"/>
            <w:i/>
            <w:noProof/>
          </w:rPr>
          <w:t xml:space="preserve"> </w:t>
        </w:r>
        <w:r w:rsidR="0008343D" w:rsidRPr="0008343D">
          <w:rPr>
            <w:rStyle w:val="Hyperlink"/>
            <w:rFonts w:cs="Arial"/>
            <w:noProof/>
          </w:rPr>
          <w:t>Halaman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_Toc94361531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45</w:t>
        </w:r>
        <w:r w:rsidR="0008343D" w:rsidRPr="0008343D">
          <w:rPr>
            <w:rFonts w:cs="Arial"/>
            <w:noProof/>
            <w:webHidden/>
          </w:rPr>
          <w:fldChar w:fldCharType="end"/>
        </w:r>
      </w:hyperlink>
    </w:p>
    <w:p w14:paraId="2F0AAF32" w14:textId="3439FFF5" w:rsidR="0008343D" w:rsidRPr="0008343D" w:rsidRDefault="00920CFB" w:rsidP="0008343D">
      <w:pPr>
        <w:pStyle w:val="TableofFigures"/>
        <w:tabs>
          <w:tab w:val="right" w:leader="dot" w:pos="7927"/>
        </w:tabs>
        <w:rPr>
          <w:rFonts w:eastAsiaTheme="minorEastAsia" w:cs="Arial"/>
          <w:noProof/>
        </w:rPr>
      </w:pPr>
      <w:hyperlink r:id="rId45" w:anchor="_Toc94361532" w:history="1">
        <w:r w:rsidR="0008343D" w:rsidRPr="0008343D">
          <w:rPr>
            <w:rStyle w:val="Hyperlink"/>
            <w:rFonts w:cs="Arial"/>
            <w:noProof/>
          </w:rPr>
          <w:t>Gambar 4. 18 Perancangan Antarmuka</w:t>
        </w:r>
        <w:r w:rsidR="0008343D" w:rsidRPr="0008343D">
          <w:rPr>
            <w:rStyle w:val="Hyperlink"/>
            <w:rFonts w:cs="Arial"/>
            <w:i/>
            <w:noProof/>
          </w:rPr>
          <w:t xml:space="preserve"> </w:t>
        </w:r>
        <w:r w:rsidR="0008343D" w:rsidRPr="0008343D">
          <w:rPr>
            <w:rStyle w:val="Hyperlink"/>
            <w:rFonts w:cs="Arial"/>
            <w:noProof/>
          </w:rPr>
          <w:t>Halaman Tambah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_Toc94361532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45</w:t>
        </w:r>
        <w:r w:rsidR="0008343D" w:rsidRPr="0008343D">
          <w:rPr>
            <w:rFonts w:cs="Arial"/>
            <w:noProof/>
            <w:webHidden/>
          </w:rPr>
          <w:fldChar w:fldCharType="end"/>
        </w:r>
      </w:hyperlink>
    </w:p>
    <w:p w14:paraId="47EFD2E0" w14:textId="2EA0F6FB" w:rsidR="0008343D" w:rsidRPr="0008343D" w:rsidRDefault="00920CFB" w:rsidP="0008343D">
      <w:pPr>
        <w:pStyle w:val="TableofFigures"/>
        <w:tabs>
          <w:tab w:val="right" w:leader="dot" w:pos="7927"/>
        </w:tabs>
        <w:rPr>
          <w:rFonts w:eastAsiaTheme="minorEastAsia" w:cs="Arial"/>
          <w:noProof/>
        </w:rPr>
      </w:pPr>
      <w:hyperlink r:id="rId46" w:anchor="_Toc94361533" w:history="1">
        <w:r w:rsidR="0008343D" w:rsidRPr="0008343D">
          <w:rPr>
            <w:rStyle w:val="Hyperlink"/>
            <w:rFonts w:cs="Arial"/>
            <w:noProof/>
          </w:rPr>
          <w:t>Gambar 4. 19 Perancangan Antarmuka</w:t>
        </w:r>
        <w:r w:rsidR="0008343D" w:rsidRPr="0008343D">
          <w:rPr>
            <w:rStyle w:val="Hyperlink"/>
            <w:rFonts w:cs="Arial"/>
            <w:i/>
            <w:noProof/>
          </w:rPr>
          <w:t xml:space="preserve"> </w:t>
        </w:r>
        <w:r w:rsidR="0008343D" w:rsidRPr="0008343D">
          <w:rPr>
            <w:rStyle w:val="Hyperlink"/>
            <w:rFonts w:cs="Arial"/>
            <w:noProof/>
          </w:rPr>
          <w:t>Halaman Mapel</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_Toc94361533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46</w:t>
        </w:r>
        <w:r w:rsidR="0008343D" w:rsidRPr="0008343D">
          <w:rPr>
            <w:rFonts w:cs="Arial"/>
            <w:noProof/>
            <w:webHidden/>
          </w:rPr>
          <w:fldChar w:fldCharType="end"/>
        </w:r>
      </w:hyperlink>
    </w:p>
    <w:p w14:paraId="5679C0AD" w14:textId="69BA08C6" w:rsidR="0008343D" w:rsidRPr="0008343D" w:rsidRDefault="00920CFB" w:rsidP="0008343D">
      <w:pPr>
        <w:pStyle w:val="TableofFigures"/>
        <w:tabs>
          <w:tab w:val="right" w:leader="dot" w:pos="7927"/>
        </w:tabs>
        <w:rPr>
          <w:rFonts w:eastAsiaTheme="minorEastAsia" w:cs="Arial"/>
          <w:noProof/>
        </w:rPr>
      </w:pPr>
      <w:hyperlink w:anchor="_Toc94361534" w:history="1">
        <w:r w:rsidR="0008343D" w:rsidRPr="0008343D">
          <w:rPr>
            <w:rStyle w:val="Hyperlink"/>
            <w:rFonts w:cs="Arial"/>
            <w:noProof/>
          </w:rPr>
          <w:t>Gambar 4. 20 Perancangan Antarmuka</w:t>
        </w:r>
        <w:r w:rsidR="0008343D" w:rsidRPr="0008343D">
          <w:rPr>
            <w:rStyle w:val="Hyperlink"/>
            <w:rFonts w:cs="Arial"/>
            <w:i/>
            <w:noProof/>
          </w:rPr>
          <w:t xml:space="preserve"> </w:t>
        </w:r>
        <w:r w:rsidR="0008343D" w:rsidRPr="0008343D">
          <w:rPr>
            <w:rStyle w:val="Hyperlink"/>
            <w:rFonts w:cs="Arial"/>
            <w:noProof/>
          </w:rPr>
          <w:t>Halaman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_Toc94361534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46</w:t>
        </w:r>
        <w:r w:rsidR="0008343D" w:rsidRPr="0008343D">
          <w:rPr>
            <w:rFonts w:cs="Arial"/>
            <w:noProof/>
            <w:webHidden/>
          </w:rPr>
          <w:fldChar w:fldCharType="end"/>
        </w:r>
      </w:hyperlink>
    </w:p>
    <w:p w14:paraId="17E19CDE" w14:textId="68D8BE5A" w:rsidR="0008343D" w:rsidRPr="0008343D" w:rsidRDefault="00920CFB" w:rsidP="0008343D">
      <w:pPr>
        <w:pStyle w:val="TableofFigures"/>
        <w:tabs>
          <w:tab w:val="right" w:leader="dot" w:pos="7927"/>
        </w:tabs>
        <w:rPr>
          <w:rFonts w:eastAsiaTheme="minorEastAsia" w:cs="Arial"/>
          <w:noProof/>
        </w:rPr>
      </w:pPr>
      <w:hyperlink r:id="rId47" w:anchor="_Toc94361535" w:history="1">
        <w:r w:rsidR="0008343D" w:rsidRPr="0008343D">
          <w:rPr>
            <w:rStyle w:val="Hyperlink"/>
            <w:rFonts w:cs="Arial"/>
            <w:noProof/>
          </w:rPr>
          <w:t>Gambar 4. 21 Perancangan Antarmuka</w:t>
        </w:r>
        <w:r w:rsidR="0008343D" w:rsidRPr="0008343D">
          <w:rPr>
            <w:rStyle w:val="Hyperlink"/>
            <w:rFonts w:cs="Arial"/>
            <w:i/>
            <w:noProof/>
          </w:rPr>
          <w:t xml:space="preserve"> </w:t>
        </w:r>
        <w:r w:rsidR="0008343D" w:rsidRPr="0008343D">
          <w:rPr>
            <w:rStyle w:val="Hyperlink"/>
            <w:rFonts w:cs="Arial"/>
            <w:noProof/>
          </w:rPr>
          <w:t>Halaman Tambah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_Toc94361535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47</w:t>
        </w:r>
        <w:r w:rsidR="0008343D" w:rsidRPr="0008343D">
          <w:rPr>
            <w:rFonts w:cs="Arial"/>
            <w:noProof/>
            <w:webHidden/>
          </w:rPr>
          <w:fldChar w:fldCharType="end"/>
        </w:r>
      </w:hyperlink>
    </w:p>
    <w:p w14:paraId="454BB954" w14:textId="66A9A6D2" w:rsidR="0008343D" w:rsidRPr="0008343D" w:rsidRDefault="00920CFB" w:rsidP="0008343D">
      <w:pPr>
        <w:pStyle w:val="TableofFigures"/>
        <w:tabs>
          <w:tab w:val="right" w:leader="dot" w:pos="7927"/>
        </w:tabs>
        <w:rPr>
          <w:rFonts w:eastAsiaTheme="minorEastAsia" w:cs="Arial"/>
          <w:noProof/>
        </w:rPr>
      </w:pPr>
      <w:hyperlink w:anchor="_Toc94361536" w:history="1">
        <w:r w:rsidR="0008343D" w:rsidRPr="0008343D">
          <w:rPr>
            <w:rStyle w:val="Hyperlink"/>
            <w:rFonts w:cs="Arial"/>
            <w:noProof/>
          </w:rPr>
          <w:t>Gambar 4. 22 Perancangan Antarmuka</w:t>
        </w:r>
        <w:r w:rsidR="0008343D" w:rsidRPr="0008343D">
          <w:rPr>
            <w:rStyle w:val="Hyperlink"/>
            <w:rFonts w:cs="Arial"/>
            <w:i/>
            <w:noProof/>
          </w:rPr>
          <w:t xml:space="preserve"> </w:t>
        </w:r>
        <w:r w:rsidR="0008343D" w:rsidRPr="0008343D">
          <w:rPr>
            <w:rStyle w:val="Hyperlink"/>
            <w:rFonts w:cs="Arial"/>
            <w:noProof/>
          </w:rPr>
          <w:t>Halaman 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_Toc94361536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47</w:t>
        </w:r>
        <w:r w:rsidR="0008343D" w:rsidRPr="0008343D">
          <w:rPr>
            <w:rFonts w:cs="Arial"/>
            <w:noProof/>
            <w:webHidden/>
          </w:rPr>
          <w:fldChar w:fldCharType="end"/>
        </w:r>
      </w:hyperlink>
    </w:p>
    <w:p w14:paraId="0511ACB4" w14:textId="718528BF" w:rsidR="0008343D" w:rsidRPr="0008343D" w:rsidRDefault="00920CFB" w:rsidP="0008343D">
      <w:pPr>
        <w:pStyle w:val="TableofFigures"/>
        <w:tabs>
          <w:tab w:val="right" w:leader="dot" w:pos="7927"/>
        </w:tabs>
        <w:rPr>
          <w:rFonts w:eastAsiaTheme="minorEastAsia" w:cs="Arial"/>
          <w:noProof/>
        </w:rPr>
      </w:pPr>
      <w:hyperlink w:anchor="_Toc94361537" w:history="1">
        <w:r w:rsidR="0008343D" w:rsidRPr="0008343D">
          <w:rPr>
            <w:rStyle w:val="Hyperlink"/>
            <w:rFonts w:cs="Arial"/>
            <w:noProof/>
          </w:rPr>
          <w:t>Gambar 4. 23 Perancangan Antarmuka</w:t>
        </w:r>
        <w:r w:rsidR="0008343D" w:rsidRPr="0008343D">
          <w:rPr>
            <w:rStyle w:val="Hyperlink"/>
            <w:rFonts w:cs="Arial"/>
            <w:i/>
            <w:noProof/>
          </w:rPr>
          <w:t xml:space="preserve"> </w:t>
        </w:r>
        <w:r w:rsidR="0008343D" w:rsidRPr="0008343D">
          <w:rPr>
            <w:rStyle w:val="Hyperlink"/>
            <w:rFonts w:cs="Arial"/>
            <w:noProof/>
          </w:rPr>
          <w:t>Halaman Detail 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_Toc94361537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48</w:t>
        </w:r>
        <w:r w:rsidR="0008343D" w:rsidRPr="0008343D">
          <w:rPr>
            <w:rFonts w:cs="Arial"/>
            <w:noProof/>
            <w:webHidden/>
          </w:rPr>
          <w:fldChar w:fldCharType="end"/>
        </w:r>
      </w:hyperlink>
    </w:p>
    <w:p w14:paraId="121B190F" w14:textId="073BC5CB" w:rsidR="0008343D" w:rsidRPr="0008343D" w:rsidRDefault="00920CFB" w:rsidP="0008343D">
      <w:pPr>
        <w:pStyle w:val="TableofFigures"/>
        <w:tabs>
          <w:tab w:val="right" w:leader="dot" w:pos="7927"/>
        </w:tabs>
        <w:rPr>
          <w:rFonts w:eastAsiaTheme="minorEastAsia" w:cs="Arial"/>
          <w:noProof/>
        </w:rPr>
      </w:pPr>
      <w:hyperlink w:anchor="_Toc94361538" w:history="1">
        <w:r w:rsidR="0008343D" w:rsidRPr="0008343D">
          <w:rPr>
            <w:rStyle w:val="Hyperlink"/>
            <w:rFonts w:cs="Arial"/>
            <w:noProof/>
          </w:rPr>
          <w:t>Gambar 4. 24 Perancangan Antarmuka</w:t>
        </w:r>
        <w:r w:rsidR="0008343D" w:rsidRPr="0008343D">
          <w:rPr>
            <w:rStyle w:val="Hyperlink"/>
            <w:rFonts w:cs="Arial"/>
            <w:i/>
            <w:noProof/>
          </w:rPr>
          <w:t xml:space="preserve"> </w:t>
        </w:r>
        <w:r w:rsidR="0008343D" w:rsidRPr="0008343D">
          <w:rPr>
            <w:rStyle w:val="Hyperlink"/>
            <w:rFonts w:cs="Arial"/>
            <w:noProof/>
          </w:rPr>
          <w:t>Halaman Mapelkelas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_Toc94361538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48</w:t>
        </w:r>
        <w:r w:rsidR="0008343D" w:rsidRPr="0008343D">
          <w:rPr>
            <w:rFonts w:cs="Arial"/>
            <w:noProof/>
            <w:webHidden/>
          </w:rPr>
          <w:fldChar w:fldCharType="end"/>
        </w:r>
      </w:hyperlink>
    </w:p>
    <w:p w14:paraId="349D199C" w14:textId="3631A296" w:rsidR="0008343D" w:rsidRPr="0008343D" w:rsidRDefault="00920CFB" w:rsidP="0008343D">
      <w:pPr>
        <w:pStyle w:val="TableofFigures"/>
        <w:tabs>
          <w:tab w:val="right" w:leader="dot" w:pos="7927"/>
        </w:tabs>
        <w:rPr>
          <w:rFonts w:eastAsiaTheme="minorEastAsia" w:cs="Arial"/>
          <w:noProof/>
        </w:rPr>
      </w:pPr>
      <w:hyperlink w:anchor="_Toc94361539" w:history="1">
        <w:r w:rsidR="0008343D" w:rsidRPr="0008343D">
          <w:rPr>
            <w:rStyle w:val="Hyperlink"/>
            <w:rFonts w:cs="Arial"/>
            <w:noProof/>
          </w:rPr>
          <w:t>Gambar 4. 25 Perancangan Antarmuka</w:t>
        </w:r>
        <w:r w:rsidR="0008343D" w:rsidRPr="0008343D">
          <w:rPr>
            <w:rStyle w:val="Hyperlink"/>
            <w:rFonts w:cs="Arial"/>
            <w:i/>
            <w:noProof/>
          </w:rPr>
          <w:t xml:space="preserve"> </w:t>
        </w:r>
        <w:r w:rsidR="0008343D" w:rsidRPr="0008343D">
          <w:rPr>
            <w:rStyle w:val="Hyperlink"/>
            <w:rFonts w:cs="Arial"/>
            <w:noProof/>
          </w:rPr>
          <w:t>Halaman Detail Mapelkelas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_Toc94361539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49</w:t>
        </w:r>
        <w:r w:rsidR="0008343D" w:rsidRPr="0008343D">
          <w:rPr>
            <w:rFonts w:cs="Arial"/>
            <w:noProof/>
            <w:webHidden/>
          </w:rPr>
          <w:fldChar w:fldCharType="end"/>
        </w:r>
      </w:hyperlink>
    </w:p>
    <w:p w14:paraId="09EC4241" w14:textId="6A16EFF5" w:rsidR="0008343D" w:rsidRPr="0008343D" w:rsidRDefault="00920CFB" w:rsidP="0008343D">
      <w:pPr>
        <w:pStyle w:val="TableofFigures"/>
        <w:tabs>
          <w:tab w:val="right" w:leader="dot" w:pos="7927"/>
        </w:tabs>
        <w:rPr>
          <w:rFonts w:eastAsiaTheme="minorEastAsia" w:cs="Arial"/>
          <w:noProof/>
        </w:rPr>
      </w:pPr>
      <w:hyperlink w:anchor="_Toc94361540" w:history="1">
        <w:r w:rsidR="0008343D" w:rsidRPr="0008343D">
          <w:rPr>
            <w:rStyle w:val="Hyperlink"/>
            <w:rFonts w:cs="Arial"/>
            <w:noProof/>
          </w:rPr>
          <w:t>Gambar 4. 26 Perancangan Antarmuka</w:t>
        </w:r>
        <w:r w:rsidR="0008343D" w:rsidRPr="0008343D">
          <w:rPr>
            <w:rStyle w:val="Hyperlink"/>
            <w:rFonts w:cs="Arial"/>
            <w:i/>
            <w:noProof/>
          </w:rPr>
          <w:t xml:space="preserve"> </w:t>
        </w:r>
        <w:r w:rsidR="0008343D" w:rsidRPr="0008343D">
          <w:rPr>
            <w:rStyle w:val="Hyperlink"/>
            <w:rFonts w:cs="Arial"/>
            <w:noProof/>
          </w:rPr>
          <w:t>Halaman Jadwal</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_Toc94361540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49</w:t>
        </w:r>
        <w:r w:rsidR="0008343D" w:rsidRPr="0008343D">
          <w:rPr>
            <w:rFonts w:cs="Arial"/>
            <w:noProof/>
            <w:webHidden/>
          </w:rPr>
          <w:fldChar w:fldCharType="end"/>
        </w:r>
      </w:hyperlink>
    </w:p>
    <w:p w14:paraId="47B65D27" w14:textId="1AA82947" w:rsidR="0008343D" w:rsidRPr="0008343D" w:rsidRDefault="00920CFB" w:rsidP="0008343D">
      <w:pPr>
        <w:pStyle w:val="TableofFigures"/>
        <w:tabs>
          <w:tab w:val="right" w:leader="dot" w:pos="7927"/>
        </w:tabs>
        <w:rPr>
          <w:rFonts w:eastAsiaTheme="minorEastAsia" w:cs="Arial"/>
          <w:noProof/>
        </w:rPr>
      </w:pPr>
      <w:hyperlink w:anchor="_Toc94361541" w:history="1">
        <w:r w:rsidR="0008343D" w:rsidRPr="0008343D">
          <w:rPr>
            <w:rStyle w:val="Hyperlink"/>
            <w:rFonts w:cs="Arial"/>
            <w:noProof/>
          </w:rPr>
          <w:t>Gambar 4. 27 Perancangan Antarmuka</w:t>
        </w:r>
        <w:r w:rsidR="0008343D" w:rsidRPr="0008343D">
          <w:rPr>
            <w:rStyle w:val="Hyperlink"/>
            <w:rFonts w:cs="Arial"/>
            <w:i/>
            <w:noProof/>
          </w:rPr>
          <w:t xml:space="preserve"> </w:t>
        </w:r>
        <w:r w:rsidR="0008343D" w:rsidRPr="0008343D">
          <w:rPr>
            <w:rStyle w:val="Hyperlink"/>
            <w:rFonts w:cs="Arial"/>
            <w:noProof/>
          </w:rPr>
          <w:t>Halaman Detail Jadwal</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_Toc94361541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50</w:t>
        </w:r>
        <w:r w:rsidR="0008343D" w:rsidRPr="0008343D">
          <w:rPr>
            <w:rFonts w:cs="Arial"/>
            <w:noProof/>
            <w:webHidden/>
          </w:rPr>
          <w:fldChar w:fldCharType="end"/>
        </w:r>
      </w:hyperlink>
    </w:p>
    <w:p w14:paraId="3A207B15" w14:textId="7F175379" w:rsidR="0008343D" w:rsidRPr="0008343D" w:rsidRDefault="00920CFB" w:rsidP="0008343D">
      <w:pPr>
        <w:pStyle w:val="TableofFigures"/>
        <w:tabs>
          <w:tab w:val="right" w:leader="dot" w:pos="7927"/>
        </w:tabs>
        <w:rPr>
          <w:rFonts w:eastAsiaTheme="minorEastAsia" w:cs="Arial"/>
          <w:noProof/>
        </w:rPr>
      </w:pPr>
      <w:hyperlink w:anchor="_Toc94361542" w:history="1">
        <w:r w:rsidR="0008343D" w:rsidRPr="0008343D">
          <w:rPr>
            <w:rStyle w:val="Hyperlink"/>
            <w:rFonts w:cs="Arial"/>
            <w:noProof/>
          </w:rPr>
          <w:t>Gambar 4. 28 Perancangan Antarmuka</w:t>
        </w:r>
        <w:r w:rsidR="0008343D" w:rsidRPr="0008343D">
          <w:rPr>
            <w:rStyle w:val="Hyperlink"/>
            <w:rFonts w:cs="Arial"/>
            <w:i/>
            <w:noProof/>
          </w:rPr>
          <w:t xml:space="preserve"> </w:t>
        </w:r>
        <w:r w:rsidR="0008343D" w:rsidRPr="0008343D">
          <w:rPr>
            <w:rStyle w:val="Hyperlink"/>
            <w:rFonts w:cs="Arial"/>
            <w:noProof/>
          </w:rPr>
          <w:t>Halaman Dashboard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_Toc94361542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50</w:t>
        </w:r>
        <w:r w:rsidR="0008343D" w:rsidRPr="0008343D">
          <w:rPr>
            <w:rFonts w:cs="Arial"/>
            <w:noProof/>
            <w:webHidden/>
          </w:rPr>
          <w:fldChar w:fldCharType="end"/>
        </w:r>
      </w:hyperlink>
    </w:p>
    <w:p w14:paraId="0B1EAD46" w14:textId="34D76F41" w:rsidR="0008343D" w:rsidRPr="0008343D" w:rsidRDefault="00920CFB" w:rsidP="0008343D">
      <w:pPr>
        <w:pStyle w:val="TableofFigures"/>
        <w:tabs>
          <w:tab w:val="right" w:leader="dot" w:pos="7927"/>
        </w:tabs>
        <w:rPr>
          <w:rFonts w:eastAsiaTheme="minorEastAsia" w:cs="Arial"/>
          <w:noProof/>
        </w:rPr>
      </w:pPr>
      <w:hyperlink w:anchor="_Toc94361543" w:history="1">
        <w:r w:rsidR="0008343D" w:rsidRPr="0008343D">
          <w:rPr>
            <w:rStyle w:val="Hyperlink"/>
            <w:rFonts w:cs="Arial"/>
            <w:noProof/>
          </w:rPr>
          <w:t>Gambar 4. 30 Perancangan Antarmuka</w:t>
        </w:r>
        <w:r w:rsidR="0008343D" w:rsidRPr="0008343D">
          <w:rPr>
            <w:rStyle w:val="Hyperlink"/>
            <w:rFonts w:cs="Arial"/>
            <w:i/>
            <w:noProof/>
          </w:rPr>
          <w:t xml:space="preserve"> </w:t>
        </w:r>
        <w:r w:rsidR="0008343D" w:rsidRPr="0008343D">
          <w:rPr>
            <w:rStyle w:val="Hyperlink"/>
            <w:rFonts w:cs="Arial"/>
            <w:noProof/>
          </w:rPr>
          <w:t>Halaman Detail Kelas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_Toc94361543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51</w:t>
        </w:r>
        <w:r w:rsidR="0008343D" w:rsidRPr="0008343D">
          <w:rPr>
            <w:rFonts w:cs="Arial"/>
            <w:noProof/>
            <w:webHidden/>
          </w:rPr>
          <w:fldChar w:fldCharType="end"/>
        </w:r>
      </w:hyperlink>
    </w:p>
    <w:p w14:paraId="32EA0556" w14:textId="4CD3358C" w:rsidR="0008343D" w:rsidRPr="0008343D" w:rsidRDefault="00920CFB" w:rsidP="0008343D">
      <w:pPr>
        <w:pStyle w:val="TableofFigures"/>
        <w:tabs>
          <w:tab w:val="right" w:leader="dot" w:pos="7927"/>
        </w:tabs>
        <w:rPr>
          <w:rFonts w:eastAsiaTheme="minorEastAsia" w:cs="Arial"/>
          <w:noProof/>
        </w:rPr>
      </w:pPr>
      <w:hyperlink w:anchor="_Toc94361544" w:history="1">
        <w:r w:rsidR="0008343D" w:rsidRPr="0008343D">
          <w:rPr>
            <w:rStyle w:val="Hyperlink"/>
            <w:rFonts w:cs="Arial"/>
            <w:noProof/>
          </w:rPr>
          <w:t>Gambar 4. 31 Perancangan Antarmuka</w:t>
        </w:r>
        <w:r w:rsidR="0008343D" w:rsidRPr="0008343D">
          <w:rPr>
            <w:rStyle w:val="Hyperlink"/>
            <w:rFonts w:cs="Arial"/>
            <w:i/>
            <w:noProof/>
          </w:rPr>
          <w:t xml:space="preserve"> </w:t>
        </w:r>
        <w:r w:rsidR="0008343D" w:rsidRPr="0008343D">
          <w:rPr>
            <w:rStyle w:val="Hyperlink"/>
            <w:rFonts w:cs="Arial"/>
            <w:noProof/>
          </w:rPr>
          <w:t>Halaman Pengumuman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_Toc94361544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51</w:t>
        </w:r>
        <w:r w:rsidR="0008343D" w:rsidRPr="0008343D">
          <w:rPr>
            <w:rFonts w:cs="Arial"/>
            <w:noProof/>
            <w:webHidden/>
          </w:rPr>
          <w:fldChar w:fldCharType="end"/>
        </w:r>
      </w:hyperlink>
    </w:p>
    <w:p w14:paraId="56DB82D7" w14:textId="7F800F11" w:rsidR="0008343D" w:rsidRPr="0008343D" w:rsidRDefault="00920CFB" w:rsidP="0008343D">
      <w:pPr>
        <w:pStyle w:val="TableofFigures"/>
        <w:tabs>
          <w:tab w:val="right" w:leader="dot" w:pos="7927"/>
        </w:tabs>
        <w:rPr>
          <w:rFonts w:eastAsiaTheme="minorEastAsia" w:cs="Arial"/>
          <w:noProof/>
        </w:rPr>
      </w:pPr>
      <w:hyperlink r:id="rId48" w:anchor="_Toc94361545" w:history="1">
        <w:r w:rsidR="0008343D" w:rsidRPr="0008343D">
          <w:rPr>
            <w:rStyle w:val="Hyperlink"/>
            <w:rFonts w:cs="Arial"/>
            <w:noProof/>
          </w:rPr>
          <w:t>Gambar 4. 32 Perancangan Antarmuka</w:t>
        </w:r>
        <w:r w:rsidR="0008343D" w:rsidRPr="0008343D">
          <w:rPr>
            <w:rStyle w:val="Hyperlink"/>
            <w:rFonts w:cs="Arial"/>
            <w:i/>
            <w:noProof/>
          </w:rPr>
          <w:t xml:space="preserve"> </w:t>
        </w:r>
        <w:r w:rsidR="0008343D" w:rsidRPr="0008343D">
          <w:rPr>
            <w:rStyle w:val="Hyperlink"/>
            <w:rFonts w:cs="Arial"/>
            <w:noProof/>
          </w:rPr>
          <w:t>Halaman Tambah Pengumuman</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_Toc94361545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52</w:t>
        </w:r>
        <w:r w:rsidR="0008343D" w:rsidRPr="0008343D">
          <w:rPr>
            <w:rFonts w:cs="Arial"/>
            <w:noProof/>
            <w:webHidden/>
          </w:rPr>
          <w:fldChar w:fldCharType="end"/>
        </w:r>
      </w:hyperlink>
    </w:p>
    <w:p w14:paraId="3E3760B3" w14:textId="1D74644B" w:rsidR="0008343D" w:rsidRPr="0008343D" w:rsidRDefault="00920CFB" w:rsidP="0008343D">
      <w:pPr>
        <w:pStyle w:val="TableofFigures"/>
        <w:tabs>
          <w:tab w:val="right" w:leader="dot" w:pos="7927"/>
        </w:tabs>
        <w:rPr>
          <w:rFonts w:eastAsiaTheme="minorEastAsia" w:cs="Arial"/>
          <w:noProof/>
        </w:rPr>
      </w:pPr>
      <w:hyperlink w:anchor="_Toc94361546" w:history="1">
        <w:r w:rsidR="0008343D" w:rsidRPr="0008343D">
          <w:rPr>
            <w:rStyle w:val="Hyperlink"/>
            <w:rFonts w:cs="Arial"/>
            <w:noProof/>
          </w:rPr>
          <w:t>Gambar 4. 33 Perancangan Antarmuka</w:t>
        </w:r>
        <w:r w:rsidR="0008343D" w:rsidRPr="0008343D">
          <w:rPr>
            <w:rStyle w:val="Hyperlink"/>
            <w:rFonts w:cs="Arial"/>
            <w:i/>
            <w:noProof/>
          </w:rPr>
          <w:t xml:space="preserve"> </w:t>
        </w:r>
        <w:r w:rsidR="0008343D" w:rsidRPr="0008343D">
          <w:rPr>
            <w:rStyle w:val="Hyperlink"/>
            <w:rFonts w:cs="Arial"/>
            <w:noProof/>
          </w:rPr>
          <w:t>Halaman Materi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_Toc94361546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52</w:t>
        </w:r>
        <w:r w:rsidR="0008343D" w:rsidRPr="0008343D">
          <w:rPr>
            <w:rFonts w:cs="Arial"/>
            <w:noProof/>
            <w:webHidden/>
          </w:rPr>
          <w:fldChar w:fldCharType="end"/>
        </w:r>
      </w:hyperlink>
    </w:p>
    <w:p w14:paraId="6D8590C3" w14:textId="331A7CFC" w:rsidR="0008343D" w:rsidRPr="0008343D" w:rsidRDefault="00920CFB" w:rsidP="0008343D">
      <w:pPr>
        <w:pStyle w:val="TableofFigures"/>
        <w:tabs>
          <w:tab w:val="right" w:leader="dot" w:pos="7927"/>
        </w:tabs>
        <w:rPr>
          <w:rFonts w:eastAsiaTheme="minorEastAsia" w:cs="Arial"/>
          <w:noProof/>
        </w:rPr>
      </w:pPr>
      <w:hyperlink w:anchor="_Toc94361547" w:history="1">
        <w:r w:rsidR="0008343D" w:rsidRPr="0008343D">
          <w:rPr>
            <w:rStyle w:val="Hyperlink"/>
            <w:rFonts w:cs="Arial"/>
            <w:noProof/>
          </w:rPr>
          <w:t>Gambar 4. 34 Perancangan Antarmuka</w:t>
        </w:r>
        <w:r w:rsidR="0008343D" w:rsidRPr="0008343D">
          <w:rPr>
            <w:rStyle w:val="Hyperlink"/>
            <w:rFonts w:cs="Arial"/>
            <w:i/>
            <w:noProof/>
          </w:rPr>
          <w:t xml:space="preserve"> </w:t>
        </w:r>
        <w:r w:rsidR="0008343D" w:rsidRPr="0008343D">
          <w:rPr>
            <w:rStyle w:val="Hyperlink"/>
            <w:rFonts w:cs="Arial"/>
            <w:noProof/>
          </w:rPr>
          <w:t>Halaman Tambah Materi</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_Toc94361547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53</w:t>
        </w:r>
        <w:r w:rsidR="0008343D" w:rsidRPr="0008343D">
          <w:rPr>
            <w:rFonts w:cs="Arial"/>
            <w:noProof/>
            <w:webHidden/>
          </w:rPr>
          <w:fldChar w:fldCharType="end"/>
        </w:r>
      </w:hyperlink>
    </w:p>
    <w:p w14:paraId="380F6B99" w14:textId="594CC6C3" w:rsidR="0008343D" w:rsidRPr="0008343D" w:rsidRDefault="00920CFB" w:rsidP="0008343D">
      <w:pPr>
        <w:pStyle w:val="TableofFigures"/>
        <w:tabs>
          <w:tab w:val="right" w:leader="dot" w:pos="7927"/>
        </w:tabs>
        <w:rPr>
          <w:rFonts w:eastAsiaTheme="minorEastAsia" w:cs="Arial"/>
          <w:noProof/>
        </w:rPr>
      </w:pPr>
      <w:hyperlink w:anchor="_Toc94361548" w:history="1">
        <w:r w:rsidR="0008343D" w:rsidRPr="0008343D">
          <w:rPr>
            <w:rStyle w:val="Hyperlink"/>
            <w:rFonts w:cs="Arial"/>
            <w:noProof/>
          </w:rPr>
          <w:t>Gambar 4. 35 Perancangan Antarmuka</w:t>
        </w:r>
        <w:r w:rsidR="0008343D" w:rsidRPr="0008343D">
          <w:rPr>
            <w:rStyle w:val="Hyperlink"/>
            <w:rFonts w:cs="Arial"/>
            <w:i/>
            <w:noProof/>
          </w:rPr>
          <w:t xml:space="preserve"> </w:t>
        </w:r>
        <w:r w:rsidR="0008343D" w:rsidRPr="0008343D">
          <w:rPr>
            <w:rStyle w:val="Hyperlink"/>
            <w:rFonts w:cs="Arial"/>
            <w:noProof/>
          </w:rPr>
          <w:t>Halaman Tugas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_Toc94361548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53</w:t>
        </w:r>
        <w:r w:rsidR="0008343D" w:rsidRPr="0008343D">
          <w:rPr>
            <w:rFonts w:cs="Arial"/>
            <w:noProof/>
            <w:webHidden/>
          </w:rPr>
          <w:fldChar w:fldCharType="end"/>
        </w:r>
      </w:hyperlink>
    </w:p>
    <w:p w14:paraId="429F8FA5" w14:textId="694848E3" w:rsidR="0008343D" w:rsidRPr="0008343D" w:rsidRDefault="00920CFB" w:rsidP="0008343D">
      <w:pPr>
        <w:pStyle w:val="TableofFigures"/>
        <w:tabs>
          <w:tab w:val="right" w:leader="dot" w:pos="7927"/>
        </w:tabs>
        <w:rPr>
          <w:rFonts w:eastAsiaTheme="minorEastAsia" w:cs="Arial"/>
          <w:noProof/>
        </w:rPr>
      </w:pPr>
      <w:hyperlink w:anchor="_Toc94361549" w:history="1">
        <w:r w:rsidR="0008343D" w:rsidRPr="0008343D">
          <w:rPr>
            <w:rStyle w:val="Hyperlink"/>
            <w:rFonts w:cs="Arial"/>
            <w:noProof/>
          </w:rPr>
          <w:t>Gambar 4. 36 Perancangan Antarmuka</w:t>
        </w:r>
        <w:r w:rsidR="0008343D" w:rsidRPr="0008343D">
          <w:rPr>
            <w:rStyle w:val="Hyperlink"/>
            <w:rFonts w:cs="Arial"/>
            <w:i/>
            <w:noProof/>
          </w:rPr>
          <w:t xml:space="preserve"> </w:t>
        </w:r>
        <w:r w:rsidR="0008343D" w:rsidRPr="0008343D">
          <w:rPr>
            <w:rStyle w:val="Hyperlink"/>
            <w:rFonts w:cs="Arial"/>
            <w:noProof/>
          </w:rPr>
          <w:t>Halaman Tambah Tugas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_Toc94361549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54</w:t>
        </w:r>
        <w:r w:rsidR="0008343D" w:rsidRPr="0008343D">
          <w:rPr>
            <w:rFonts w:cs="Arial"/>
            <w:noProof/>
            <w:webHidden/>
          </w:rPr>
          <w:fldChar w:fldCharType="end"/>
        </w:r>
      </w:hyperlink>
    </w:p>
    <w:p w14:paraId="7E567638" w14:textId="2950F883" w:rsidR="0008343D" w:rsidRPr="0008343D" w:rsidRDefault="00920CFB" w:rsidP="0008343D">
      <w:pPr>
        <w:pStyle w:val="TableofFigures"/>
        <w:tabs>
          <w:tab w:val="right" w:leader="dot" w:pos="7927"/>
        </w:tabs>
        <w:rPr>
          <w:rFonts w:eastAsiaTheme="minorEastAsia" w:cs="Arial"/>
          <w:noProof/>
        </w:rPr>
      </w:pPr>
      <w:hyperlink w:anchor="_Toc94361550" w:history="1">
        <w:r w:rsidR="0008343D" w:rsidRPr="0008343D">
          <w:rPr>
            <w:rStyle w:val="Hyperlink"/>
            <w:rFonts w:cs="Arial"/>
            <w:noProof/>
          </w:rPr>
          <w:t>Gambar 4. 37 Perancangan Antarmuka</w:t>
        </w:r>
        <w:r w:rsidR="0008343D" w:rsidRPr="0008343D">
          <w:rPr>
            <w:rStyle w:val="Hyperlink"/>
            <w:rFonts w:cs="Arial"/>
            <w:i/>
            <w:noProof/>
          </w:rPr>
          <w:t xml:space="preserve"> </w:t>
        </w:r>
        <w:r w:rsidR="0008343D" w:rsidRPr="0008343D">
          <w:rPr>
            <w:rStyle w:val="Hyperlink"/>
            <w:rFonts w:cs="Arial"/>
            <w:noProof/>
          </w:rPr>
          <w:t>Halaman Detail Tugas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_Toc94361550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54</w:t>
        </w:r>
        <w:r w:rsidR="0008343D" w:rsidRPr="0008343D">
          <w:rPr>
            <w:rFonts w:cs="Arial"/>
            <w:noProof/>
            <w:webHidden/>
          </w:rPr>
          <w:fldChar w:fldCharType="end"/>
        </w:r>
      </w:hyperlink>
    </w:p>
    <w:p w14:paraId="560234E8" w14:textId="1A27320F" w:rsidR="0008343D" w:rsidRPr="0008343D" w:rsidRDefault="00920CFB" w:rsidP="0008343D">
      <w:pPr>
        <w:pStyle w:val="TableofFigures"/>
        <w:tabs>
          <w:tab w:val="right" w:leader="dot" w:pos="7927"/>
        </w:tabs>
        <w:rPr>
          <w:rFonts w:eastAsiaTheme="minorEastAsia" w:cs="Arial"/>
          <w:noProof/>
        </w:rPr>
      </w:pPr>
      <w:hyperlink w:anchor="_Toc94361551" w:history="1">
        <w:r w:rsidR="0008343D" w:rsidRPr="0008343D">
          <w:rPr>
            <w:rStyle w:val="Hyperlink"/>
            <w:rFonts w:cs="Arial"/>
            <w:noProof/>
          </w:rPr>
          <w:t>Gambar 4. 38 Perancangan Antarmuka</w:t>
        </w:r>
        <w:r w:rsidR="0008343D" w:rsidRPr="0008343D">
          <w:rPr>
            <w:rStyle w:val="Hyperlink"/>
            <w:rFonts w:cs="Arial"/>
            <w:i/>
            <w:noProof/>
          </w:rPr>
          <w:t xml:space="preserve"> </w:t>
        </w:r>
        <w:r w:rsidR="0008343D" w:rsidRPr="0008343D">
          <w:rPr>
            <w:rStyle w:val="Hyperlink"/>
            <w:rFonts w:cs="Arial"/>
            <w:noProof/>
          </w:rPr>
          <w:t>Halaman Dashboard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_Toc94361551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55</w:t>
        </w:r>
        <w:r w:rsidR="0008343D" w:rsidRPr="0008343D">
          <w:rPr>
            <w:rFonts w:cs="Arial"/>
            <w:noProof/>
            <w:webHidden/>
          </w:rPr>
          <w:fldChar w:fldCharType="end"/>
        </w:r>
      </w:hyperlink>
    </w:p>
    <w:p w14:paraId="2DB49E25" w14:textId="4B57E371" w:rsidR="0008343D" w:rsidRPr="0008343D" w:rsidRDefault="00920CFB" w:rsidP="0008343D">
      <w:pPr>
        <w:pStyle w:val="TableofFigures"/>
        <w:tabs>
          <w:tab w:val="right" w:leader="dot" w:pos="7927"/>
        </w:tabs>
        <w:rPr>
          <w:rFonts w:eastAsiaTheme="minorEastAsia" w:cs="Arial"/>
          <w:noProof/>
        </w:rPr>
      </w:pPr>
      <w:hyperlink w:anchor="_Toc94361552" w:history="1">
        <w:r w:rsidR="0008343D" w:rsidRPr="0008343D">
          <w:rPr>
            <w:rStyle w:val="Hyperlink"/>
            <w:rFonts w:cs="Arial"/>
            <w:noProof/>
          </w:rPr>
          <w:t>Gambar 4. 39 Perancangan Antarmuka</w:t>
        </w:r>
        <w:r w:rsidR="0008343D" w:rsidRPr="0008343D">
          <w:rPr>
            <w:rStyle w:val="Hyperlink"/>
            <w:rFonts w:cs="Arial"/>
            <w:i/>
            <w:noProof/>
          </w:rPr>
          <w:t xml:space="preserve"> </w:t>
        </w:r>
        <w:r w:rsidR="0008343D" w:rsidRPr="0008343D">
          <w:rPr>
            <w:rStyle w:val="Hyperlink"/>
            <w:rFonts w:cs="Arial"/>
            <w:noProof/>
          </w:rPr>
          <w:t>Halaman Detail Jadwal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_Toc94361552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55</w:t>
        </w:r>
        <w:r w:rsidR="0008343D" w:rsidRPr="0008343D">
          <w:rPr>
            <w:rFonts w:cs="Arial"/>
            <w:noProof/>
            <w:webHidden/>
          </w:rPr>
          <w:fldChar w:fldCharType="end"/>
        </w:r>
      </w:hyperlink>
    </w:p>
    <w:p w14:paraId="0523C092" w14:textId="68019A47" w:rsidR="0008343D" w:rsidRPr="0008343D" w:rsidRDefault="00920CFB" w:rsidP="0008343D">
      <w:pPr>
        <w:pStyle w:val="TableofFigures"/>
        <w:tabs>
          <w:tab w:val="right" w:leader="dot" w:pos="7927"/>
        </w:tabs>
        <w:rPr>
          <w:rFonts w:eastAsiaTheme="minorEastAsia" w:cs="Arial"/>
          <w:noProof/>
        </w:rPr>
      </w:pPr>
      <w:hyperlink w:anchor="_Toc94361553" w:history="1">
        <w:r w:rsidR="0008343D" w:rsidRPr="0008343D">
          <w:rPr>
            <w:rStyle w:val="Hyperlink"/>
            <w:rFonts w:cs="Arial"/>
            <w:noProof/>
          </w:rPr>
          <w:t>Gambar 4. 40 Perancangan Antarmuka</w:t>
        </w:r>
        <w:r w:rsidR="0008343D" w:rsidRPr="0008343D">
          <w:rPr>
            <w:rStyle w:val="Hyperlink"/>
            <w:rFonts w:cs="Arial"/>
            <w:i/>
            <w:noProof/>
          </w:rPr>
          <w:t xml:space="preserve"> </w:t>
        </w:r>
        <w:r w:rsidR="0008343D" w:rsidRPr="0008343D">
          <w:rPr>
            <w:rStyle w:val="Hyperlink"/>
            <w:rFonts w:cs="Arial"/>
            <w:noProof/>
          </w:rPr>
          <w:t>Halaman Pengumuman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_Toc94361553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56</w:t>
        </w:r>
        <w:r w:rsidR="0008343D" w:rsidRPr="0008343D">
          <w:rPr>
            <w:rFonts w:cs="Arial"/>
            <w:noProof/>
            <w:webHidden/>
          </w:rPr>
          <w:fldChar w:fldCharType="end"/>
        </w:r>
      </w:hyperlink>
    </w:p>
    <w:p w14:paraId="479F4D52" w14:textId="570EDE03" w:rsidR="0008343D" w:rsidRPr="0008343D" w:rsidRDefault="00920CFB" w:rsidP="0008343D">
      <w:pPr>
        <w:pStyle w:val="TableofFigures"/>
        <w:tabs>
          <w:tab w:val="right" w:leader="dot" w:pos="7927"/>
        </w:tabs>
        <w:rPr>
          <w:rFonts w:eastAsiaTheme="minorEastAsia" w:cs="Arial"/>
          <w:noProof/>
        </w:rPr>
      </w:pPr>
      <w:hyperlink w:anchor="_Toc94361554" w:history="1">
        <w:r w:rsidR="0008343D" w:rsidRPr="0008343D">
          <w:rPr>
            <w:rStyle w:val="Hyperlink"/>
            <w:rFonts w:cs="Arial"/>
            <w:noProof/>
          </w:rPr>
          <w:t>Gambar 4. 41 Perancangan Antarmuka</w:t>
        </w:r>
        <w:r w:rsidR="0008343D" w:rsidRPr="0008343D">
          <w:rPr>
            <w:rStyle w:val="Hyperlink"/>
            <w:rFonts w:cs="Arial"/>
            <w:i/>
            <w:noProof/>
          </w:rPr>
          <w:t xml:space="preserve"> </w:t>
        </w:r>
        <w:r w:rsidR="0008343D" w:rsidRPr="0008343D">
          <w:rPr>
            <w:rStyle w:val="Hyperlink"/>
            <w:rFonts w:cs="Arial"/>
            <w:noProof/>
          </w:rPr>
          <w:t>Halaman Tugas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_Toc94361554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56</w:t>
        </w:r>
        <w:r w:rsidR="0008343D" w:rsidRPr="0008343D">
          <w:rPr>
            <w:rFonts w:cs="Arial"/>
            <w:noProof/>
            <w:webHidden/>
          </w:rPr>
          <w:fldChar w:fldCharType="end"/>
        </w:r>
      </w:hyperlink>
    </w:p>
    <w:p w14:paraId="45662A0A" w14:textId="18E0AEBD" w:rsidR="0008343D" w:rsidRPr="0008343D" w:rsidRDefault="00920CFB" w:rsidP="0008343D">
      <w:pPr>
        <w:pStyle w:val="TableofFigures"/>
        <w:tabs>
          <w:tab w:val="right" w:leader="dot" w:pos="7927"/>
        </w:tabs>
        <w:rPr>
          <w:rFonts w:eastAsiaTheme="minorEastAsia" w:cs="Arial"/>
          <w:noProof/>
        </w:rPr>
      </w:pPr>
      <w:hyperlink w:anchor="_Toc94361555" w:history="1">
        <w:r w:rsidR="0008343D" w:rsidRPr="0008343D">
          <w:rPr>
            <w:rStyle w:val="Hyperlink"/>
            <w:rFonts w:cs="Arial"/>
            <w:noProof/>
          </w:rPr>
          <w:t xml:space="preserve">Gambar 4. 42 Implementasi Sistem Halaman </w:t>
        </w:r>
        <w:r w:rsidR="0008343D" w:rsidRPr="0008343D">
          <w:rPr>
            <w:rStyle w:val="Hyperlink"/>
            <w:rFonts w:cs="Arial"/>
            <w:i/>
            <w:noProof/>
          </w:rPr>
          <w:t>Login</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_Toc94361555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57</w:t>
        </w:r>
        <w:r w:rsidR="0008343D" w:rsidRPr="0008343D">
          <w:rPr>
            <w:rFonts w:cs="Arial"/>
            <w:noProof/>
            <w:webHidden/>
          </w:rPr>
          <w:fldChar w:fldCharType="end"/>
        </w:r>
      </w:hyperlink>
    </w:p>
    <w:p w14:paraId="7B67A702" w14:textId="1A977004" w:rsidR="0008343D" w:rsidRPr="0008343D" w:rsidRDefault="00920CFB" w:rsidP="0008343D">
      <w:pPr>
        <w:pStyle w:val="TableofFigures"/>
        <w:tabs>
          <w:tab w:val="right" w:leader="dot" w:pos="7927"/>
        </w:tabs>
        <w:rPr>
          <w:rFonts w:eastAsiaTheme="minorEastAsia" w:cs="Arial"/>
          <w:noProof/>
        </w:rPr>
      </w:pPr>
      <w:hyperlink w:anchor="_Toc94361556" w:history="1">
        <w:r w:rsidR="0008343D" w:rsidRPr="0008343D">
          <w:rPr>
            <w:rStyle w:val="Hyperlink"/>
            <w:rFonts w:cs="Arial"/>
            <w:noProof/>
          </w:rPr>
          <w:t xml:space="preserve">Gambar 4. 43 Implementasi Sistem </w:t>
        </w:r>
        <w:r w:rsidR="0008343D" w:rsidRPr="0008343D">
          <w:rPr>
            <w:rStyle w:val="Hyperlink"/>
            <w:rFonts w:cs="Arial"/>
            <w:i/>
            <w:noProof/>
          </w:rPr>
          <w:t>Forgot Password</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_Toc94361556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57</w:t>
        </w:r>
        <w:r w:rsidR="0008343D" w:rsidRPr="0008343D">
          <w:rPr>
            <w:rFonts w:cs="Arial"/>
            <w:noProof/>
            <w:webHidden/>
          </w:rPr>
          <w:fldChar w:fldCharType="end"/>
        </w:r>
      </w:hyperlink>
    </w:p>
    <w:p w14:paraId="527EEEB6" w14:textId="79190D21" w:rsidR="0008343D" w:rsidRPr="0008343D" w:rsidRDefault="00920CFB" w:rsidP="0008343D">
      <w:pPr>
        <w:pStyle w:val="TableofFigures"/>
        <w:tabs>
          <w:tab w:val="right" w:leader="dot" w:pos="7927"/>
        </w:tabs>
        <w:rPr>
          <w:rFonts w:eastAsiaTheme="minorEastAsia" w:cs="Arial"/>
          <w:noProof/>
        </w:rPr>
      </w:pPr>
      <w:hyperlink w:anchor="_Toc94361557" w:history="1">
        <w:r w:rsidR="0008343D" w:rsidRPr="0008343D">
          <w:rPr>
            <w:rStyle w:val="Hyperlink"/>
            <w:rFonts w:cs="Arial"/>
            <w:noProof/>
          </w:rPr>
          <w:t xml:space="preserve">Gambar 4. 44 Implementasi Sistem </w:t>
        </w:r>
        <w:r w:rsidR="0008343D" w:rsidRPr="0008343D">
          <w:rPr>
            <w:rStyle w:val="Hyperlink"/>
            <w:rFonts w:cs="Arial"/>
            <w:i/>
            <w:noProof/>
          </w:rPr>
          <w:t>Reset Password</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_Toc94361557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58</w:t>
        </w:r>
        <w:r w:rsidR="0008343D" w:rsidRPr="0008343D">
          <w:rPr>
            <w:rFonts w:cs="Arial"/>
            <w:noProof/>
            <w:webHidden/>
          </w:rPr>
          <w:fldChar w:fldCharType="end"/>
        </w:r>
      </w:hyperlink>
    </w:p>
    <w:p w14:paraId="6A98A70A" w14:textId="30F13495" w:rsidR="0008343D" w:rsidRPr="0008343D" w:rsidRDefault="00920CFB" w:rsidP="0008343D">
      <w:pPr>
        <w:pStyle w:val="TableofFigures"/>
        <w:tabs>
          <w:tab w:val="right" w:leader="dot" w:pos="7927"/>
        </w:tabs>
        <w:rPr>
          <w:rFonts w:eastAsiaTheme="minorEastAsia" w:cs="Arial"/>
          <w:noProof/>
        </w:rPr>
      </w:pPr>
      <w:hyperlink w:anchor="_Toc94361558" w:history="1">
        <w:r w:rsidR="0008343D" w:rsidRPr="0008343D">
          <w:rPr>
            <w:rStyle w:val="Hyperlink"/>
            <w:rFonts w:cs="Arial"/>
            <w:noProof/>
          </w:rPr>
          <w:t xml:space="preserve">Gambar 4. 45 Implementasi Sistem </w:t>
        </w:r>
        <w:r w:rsidR="0008343D" w:rsidRPr="0008343D">
          <w:rPr>
            <w:rStyle w:val="Hyperlink"/>
            <w:rFonts w:cs="Arial"/>
            <w:i/>
            <w:noProof/>
          </w:rPr>
          <w:t xml:space="preserve">Dashboard </w:t>
        </w:r>
        <w:r w:rsidR="0008343D" w:rsidRPr="0008343D">
          <w:rPr>
            <w:rStyle w:val="Hyperlink"/>
            <w:rFonts w:cs="Arial"/>
            <w:noProof/>
          </w:rPr>
          <w:t>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_Toc94361558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58</w:t>
        </w:r>
        <w:r w:rsidR="0008343D" w:rsidRPr="0008343D">
          <w:rPr>
            <w:rFonts w:cs="Arial"/>
            <w:noProof/>
            <w:webHidden/>
          </w:rPr>
          <w:fldChar w:fldCharType="end"/>
        </w:r>
      </w:hyperlink>
    </w:p>
    <w:p w14:paraId="7D4D0C30" w14:textId="523E3C17" w:rsidR="0008343D" w:rsidRPr="0008343D" w:rsidRDefault="00920CFB" w:rsidP="0008343D">
      <w:pPr>
        <w:pStyle w:val="TableofFigures"/>
        <w:tabs>
          <w:tab w:val="right" w:leader="dot" w:pos="7927"/>
        </w:tabs>
        <w:rPr>
          <w:rFonts w:eastAsiaTheme="minorEastAsia" w:cs="Arial"/>
          <w:noProof/>
        </w:rPr>
      </w:pPr>
      <w:hyperlink w:anchor="_Toc94361559" w:history="1">
        <w:r w:rsidR="0008343D" w:rsidRPr="0008343D">
          <w:rPr>
            <w:rStyle w:val="Hyperlink"/>
            <w:rFonts w:cs="Arial"/>
            <w:noProof/>
          </w:rPr>
          <w:t>Gambar 4. 46 Implementasi Sistem Halaman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_Toc94361559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59</w:t>
        </w:r>
        <w:r w:rsidR="0008343D" w:rsidRPr="0008343D">
          <w:rPr>
            <w:rFonts w:cs="Arial"/>
            <w:noProof/>
            <w:webHidden/>
          </w:rPr>
          <w:fldChar w:fldCharType="end"/>
        </w:r>
      </w:hyperlink>
    </w:p>
    <w:p w14:paraId="0FD97A50" w14:textId="7CA09F2F" w:rsidR="0008343D" w:rsidRPr="0008343D" w:rsidRDefault="00920CFB" w:rsidP="0008343D">
      <w:pPr>
        <w:pStyle w:val="TableofFigures"/>
        <w:tabs>
          <w:tab w:val="right" w:leader="dot" w:pos="7927"/>
        </w:tabs>
        <w:rPr>
          <w:rFonts w:eastAsiaTheme="minorEastAsia" w:cs="Arial"/>
          <w:noProof/>
        </w:rPr>
      </w:pPr>
      <w:hyperlink r:id="rId49" w:anchor="_Toc94361560" w:history="1">
        <w:r w:rsidR="0008343D" w:rsidRPr="0008343D">
          <w:rPr>
            <w:rStyle w:val="Hyperlink"/>
            <w:rFonts w:cs="Arial"/>
            <w:noProof/>
          </w:rPr>
          <w:t>Gambar 4. 47 Implementasi Sistem Halaman Tambah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_Toc94361560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59</w:t>
        </w:r>
        <w:r w:rsidR="0008343D" w:rsidRPr="0008343D">
          <w:rPr>
            <w:rFonts w:cs="Arial"/>
            <w:noProof/>
            <w:webHidden/>
          </w:rPr>
          <w:fldChar w:fldCharType="end"/>
        </w:r>
      </w:hyperlink>
    </w:p>
    <w:p w14:paraId="2535FFB1" w14:textId="2905D7ED" w:rsidR="0008343D" w:rsidRPr="0008343D" w:rsidRDefault="00920CFB" w:rsidP="0008343D">
      <w:pPr>
        <w:pStyle w:val="TableofFigures"/>
        <w:tabs>
          <w:tab w:val="right" w:leader="dot" w:pos="7927"/>
        </w:tabs>
        <w:rPr>
          <w:rFonts w:eastAsiaTheme="minorEastAsia" w:cs="Arial"/>
          <w:noProof/>
        </w:rPr>
      </w:pPr>
      <w:hyperlink w:anchor="_Toc94361561" w:history="1">
        <w:r w:rsidR="0008343D" w:rsidRPr="0008343D">
          <w:rPr>
            <w:rStyle w:val="Hyperlink"/>
            <w:rFonts w:cs="Arial"/>
            <w:noProof/>
          </w:rPr>
          <w:t>Gambar 4. 48 Implementasi Sistem Halaman Mapel</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_Toc94361561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60</w:t>
        </w:r>
        <w:r w:rsidR="0008343D" w:rsidRPr="0008343D">
          <w:rPr>
            <w:rFonts w:cs="Arial"/>
            <w:noProof/>
            <w:webHidden/>
          </w:rPr>
          <w:fldChar w:fldCharType="end"/>
        </w:r>
      </w:hyperlink>
    </w:p>
    <w:p w14:paraId="239EFEB9" w14:textId="14EDB6CF" w:rsidR="0008343D" w:rsidRPr="0008343D" w:rsidRDefault="00920CFB" w:rsidP="0008343D">
      <w:pPr>
        <w:pStyle w:val="TableofFigures"/>
        <w:tabs>
          <w:tab w:val="right" w:leader="dot" w:pos="7927"/>
        </w:tabs>
        <w:rPr>
          <w:rFonts w:eastAsiaTheme="minorEastAsia" w:cs="Arial"/>
          <w:noProof/>
        </w:rPr>
      </w:pPr>
      <w:hyperlink w:anchor="_Toc94361562" w:history="1">
        <w:r w:rsidR="0008343D" w:rsidRPr="0008343D">
          <w:rPr>
            <w:rStyle w:val="Hyperlink"/>
            <w:rFonts w:cs="Arial"/>
            <w:noProof/>
          </w:rPr>
          <w:t>Gambar 4. 49 Implementasi Sistem Halaman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_Toc94361562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60</w:t>
        </w:r>
        <w:r w:rsidR="0008343D" w:rsidRPr="0008343D">
          <w:rPr>
            <w:rFonts w:cs="Arial"/>
            <w:noProof/>
            <w:webHidden/>
          </w:rPr>
          <w:fldChar w:fldCharType="end"/>
        </w:r>
      </w:hyperlink>
    </w:p>
    <w:p w14:paraId="259EB562" w14:textId="4079627A" w:rsidR="0008343D" w:rsidRPr="0008343D" w:rsidRDefault="00920CFB" w:rsidP="0008343D">
      <w:pPr>
        <w:pStyle w:val="TableofFigures"/>
        <w:tabs>
          <w:tab w:val="right" w:leader="dot" w:pos="7927"/>
        </w:tabs>
        <w:rPr>
          <w:rFonts w:eastAsiaTheme="minorEastAsia" w:cs="Arial"/>
          <w:noProof/>
        </w:rPr>
      </w:pPr>
      <w:hyperlink r:id="rId50" w:anchor="_Toc94361563" w:history="1">
        <w:r w:rsidR="0008343D" w:rsidRPr="0008343D">
          <w:rPr>
            <w:rStyle w:val="Hyperlink"/>
            <w:rFonts w:cs="Arial"/>
            <w:noProof/>
          </w:rPr>
          <w:t>Gambar 4. 50 Implementasi Sistem Halaman  Tambah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_Toc94361563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61</w:t>
        </w:r>
        <w:r w:rsidR="0008343D" w:rsidRPr="0008343D">
          <w:rPr>
            <w:rFonts w:cs="Arial"/>
            <w:noProof/>
            <w:webHidden/>
          </w:rPr>
          <w:fldChar w:fldCharType="end"/>
        </w:r>
      </w:hyperlink>
    </w:p>
    <w:p w14:paraId="54A13097" w14:textId="6587F156" w:rsidR="0008343D" w:rsidRPr="0008343D" w:rsidRDefault="00920CFB" w:rsidP="0008343D">
      <w:pPr>
        <w:pStyle w:val="TableofFigures"/>
        <w:tabs>
          <w:tab w:val="right" w:leader="dot" w:pos="7927"/>
        </w:tabs>
        <w:rPr>
          <w:rFonts w:eastAsiaTheme="minorEastAsia" w:cs="Arial"/>
          <w:noProof/>
        </w:rPr>
      </w:pPr>
      <w:hyperlink w:anchor="_Toc94361564" w:history="1">
        <w:r w:rsidR="0008343D" w:rsidRPr="0008343D">
          <w:rPr>
            <w:rStyle w:val="Hyperlink"/>
            <w:rFonts w:cs="Arial"/>
            <w:noProof/>
          </w:rPr>
          <w:t>Gambar 4. 51 Implementasi Sistem Halaman 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_Toc94361564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62</w:t>
        </w:r>
        <w:r w:rsidR="0008343D" w:rsidRPr="0008343D">
          <w:rPr>
            <w:rFonts w:cs="Arial"/>
            <w:noProof/>
            <w:webHidden/>
          </w:rPr>
          <w:fldChar w:fldCharType="end"/>
        </w:r>
      </w:hyperlink>
    </w:p>
    <w:p w14:paraId="46D1EF57" w14:textId="6CD545CE" w:rsidR="0008343D" w:rsidRPr="0008343D" w:rsidRDefault="00920CFB" w:rsidP="0008343D">
      <w:pPr>
        <w:pStyle w:val="TableofFigures"/>
        <w:tabs>
          <w:tab w:val="right" w:leader="dot" w:pos="7927"/>
        </w:tabs>
        <w:rPr>
          <w:rFonts w:eastAsiaTheme="minorEastAsia" w:cs="Arial"/>
          <w:noProof/>
        </w:rPr>
      </w:pPr>
      <w:hyperlink w:anchor="_Toc94361565" w:history="1">
        <w:r w:rsidR="0008343D" w:rsidRPr="0008343D">
          <w:rPr>
            <w:rStyle w:val="Hyperlink"/>
            <w:rFonts w:cs="Arial"/>
            <w:noProof/>
          </w:rPr>
          <w:t>Gambar 4. 52 Implementasi Sistem Detail Halaman 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_Toc94361565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62</w:t>
        </w:r>
        <w:r w:rsidR="0008343D" w:rsidRPr="0008343D">
          <w:rPr>
            <w:rFonts w:cs="Arial"/>
            <w:noProof/>
            <w:webHidden/>
          </w:rPr>
          <w:fldChar w:fldCharType="end"/>
        </w:r>
      </w:hyperlink>
    </w:p>
    <w:p w14:paraId="7ED7B850" w14:textId="0EDCE6AC" w:rsidR="0008343D" w:rsidRPr="0008343D" w:rsidRDefault="00920CFB" w:rsidP="0008343D">
      <w:pPr>
        <w:pStyle w:val="TableofFigures"/>
        <w:tabs>
          <w:tab w:val="right" w:leader="dot" w:pos="7927"/>
        </w:tabs>
        <w:rPr>
          <w:rFonts w:eastAsiaTheme="minorEastAsia" w:cs="Arial"/>
          <w:noProof/>
        </w:rPr>
      </w:pPr>
      <w:hyperlink w:anchor="_Toc94361566" w:history="1">
        <w:r w:rsidR="0008343D" w:rsidRPr="0008343D">
          <w:rPr>
            <w:rStyle w:val="Hyperlink"/>
            <w:rFonts w:cs="Arial"/>
            <w:noProof/>
          </w:rPr>
          <w:t>Gambar 4. 53 Implementasi Sistem Halaman Mapelkelas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_Toc94361566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63</w:t>
        </w:r>
        <w:r w:rsidR="0008343D" w:rsidRPr="0008343D">
          <w:rPr>
            <w:rFonts w:cs="Arial"/>
            <w:noProof/>
            <w:webHidden/>
          </w:rPr>
          <w:fldChar w:fldCharType="end"/>
        </w:r>
      </w:hyperlink>
    </w:p>
    <w:p w14:paraId="34C6E1DB" w14:textId="5EABF226" w:rsidR="0008343D" w:rsidRPr="0008343D" w:rsidRDefault="00920CFB" w:rsidP="0008343D">
      <w:pPr>
        <w:pStyle w:val="TableofFigures"/>
        <w:tabs>
          <w:tab w:val="right" w:leader="dot" w:pos="7927"/>
        </w:tabs>
        <w:rPr>
          <w:rFonts w:eastAsiaTheme="minorEastAsia" w:cs="Arial"/>
          <w:noProof/>
        </w:rPr>
      </w:pPr>
      <w:hyperlink w:anchor="_Toc94361567" w:history="1">
        <w:r w:rsidR="0008343D" w:rsidRPr="0008343D">
          <w:rPr>
            <w:rStyle w:val="Hyperlink"/>
            <w:rFonts w:cs="Arial"/>
            <w:noProof/>
          </w:rPr>
          <w:t>Gambar 4. 54 Implementasi Sistem Halaman Mapelkelas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_Toc94361567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63</w:t>
        </w:r>
        <w:r w:rsidR="0008343D" w:rsidRPr="0008343D">
          <w:rPr>
            <w:rFonts w:cs="Arial"/>
            <w:noProof/>
            <w:webHidden/>
          </w:rPr>
          <w:fldChar w:fldCharType="end"/>
        </w:r>
      </w:hyperlink>
    </w:p>
    <w:p w14:paraId="4CD34DB9" w14:textId="511371DC" w:rsidR="0008343D" w:rsidRPr="0008343D" w:rsidRDefault="00920CFB" w:rsidP="0008343D">
      <w:pPr>
        <w:pStyle w:val="TableofFigures"/>
        <w:tabs>
          <w:tab w:val="right" w:leader="dot" w:pos="7927"/>
        </w:tabs>
        <w:rPr>
          <w:rFonts w:eastAsiaTheme="minorEastAsia" w:cs="Arial"/>
          <w:noProof/>
        </w:rPr>
      </w:pPr>
      <w:hyperlink w:anchor="_Toc94361568" w:history="1">
        <w:r w:rsidR="0008343D" w:rsidRPr="0008343D">
          <w:rPr>
            <w:rStyle w:val="Hyperlink"/>
            <w:rFonts w:cs="Arial"/>
            <w:noProof/>
          </w:rPr>
          <w:t>Gambar 4. 55 Implementasi Sistem Halaman Jadwal</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_Toc94361568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64</w:t>
        </w:r>
        <w:r w:rsidR="0008343D" w:rsidRPr="0008343D">
          <w:rPr>
            <w:rFonts w:cs="Arial"/>
            <w:noProof/>
            <w:webHidden/>
          </w:rPr>
          <w:fldChar w:fldCharType="end"/>
        </w:r>
      </w:hyperlink>
    </w:p>
    <w:p w14:paraId="615990C4" w14:textId="6F7AD1B4" w:rsidR="0008343D" w:rsidRPr="0008343D" w:rsidRDefault="00920CFB" w:rsidP="0008343D">
      <w:pPr>
        <w:pStyle w:val="TableofFigures"/>
        <w:tabs>
          <w:tab w:val="right" w:leader="dot" w:pos="7927"/>
        </w:tabs>
        <w:rPr>
          <w:rFonts w:eastAsiaTheme="minorEastAsia" w:cs="Arial"/>
          <w:noProof/>
        </w:rPr>
      </w:pPr>
      <w:hyperlink w:anchor="_Toc94361569" w:history="1">
        <w:r w:rsidR="0008343D" w:rsidRPr="0008343D">
          <w:rPr>
            <w:rStyle w:val="Hyperlink"/>
            <w:rFonts w:cs="Arial"/>
            <w:noProof/>
          </w:rPr>
          <w:t>Gambar 4. 56 Implementasi Sistem Detail Halaman Jadwal</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_Toc94361569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64</w:t>
        </w:r>
        <w:r w:rsidR="0008343D" w:rsidRPr="0008343D">
          <w:rPr>
            <w:rFonts w:cs="Arial"/>
            <w:noProof/>
            <w:webHidden/>
          </w:rPr>
          <w:fldChar w:fldCharType="end"/>
        </w:r>
      </w:hyperlink>
    </w:p>
    <w:p w14:paraId="441391E2" w14:textId="2A7D0C00" w:rsidR="0008343D" w:rsidRPr="0008343D" w:rsidRDefault="00920CFB" w:rsidP="0008343D">
      <w:pPr>
        <w:pStyle w:val="TableofFigures"/>
        <w:tabs>
          <w:tab w:val="right" w:leader="dot" w:pos="7927"/>
        </w:tabs>
        <w:rPr>
          <w:rFonts w:eastAsiaTheme="minorEastAsia" w:cs="Arial"/>
          <w:noProof/>
        </w:rPr>
      </w:pPr>
      <w:hyperlink w:anchor="_Toc94361570" w:history="1">
        <w:r w:rsidR="0008343D" w:rsidRPr="0008343D">
          <w:rPr>
            <w:rStyle w:val="Hyperlink"/>
            <w:rFonts w:cs="Arial"/>
            <w:noProof/>
          </w:rPr>
          <w:t xml:space="preserve">Gambar 4. 57 Implementasi Sistem </w:t>
        </w:r>
        <w:r w:rsidR="0008343D" w:rsidRPr="0008343D">
          <w:rPr>
            <w:rStyle w:val="Hyperlink"/>
            <w:rFonts w:cs="Arial"/>
            <w:i/>
            <w:noProof/>
          </w:rPr>
          <w:t xml:space="preserve">Dashboard </w:t>
        </w:r>
        <w:r w:rsidR="0008343D" w:rsidRPr="0008343D">
          <w:rPr>
            <w:rStyle w:val="Hyperlink"/>
            <w:rFonts w:cs="Arial"/>
            <w:noProof/>
          </w:rPr>
          <w:t>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_Toc94361570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65</w:t>
        </w:r>
        <w:r w:rsidR="0008343D" w:rsidRPr="0008343D">
          <w:rPr>
            <w:rFonts w:cs="Arial"/>
            <w:noProof/>
            <w:webHidden/>
          </w:rPr>
          <w:fldChar w:fldCharType="end"/>
        </w:r>
      </w:hyperlink>
    </w:p>
    <w:p w14:paraId="3DD06D68" w14:textId="6DAD6721" w:rsidR="0008343D" w:rsidRPr="0008343D" w:rsidRDefault="00920CFB" w:rsidP="0008343D">
      <w:pPr>
        <w:pStyle w:val="TableofFigures"/>
        <w:tabs>
          <w:tab w:val="right" w:leader="dot" w:pos="7927"/>
        </w:tabs>
        <w:rPr>
          <w:rFonts w:eastAsiaTheme="minorEastAsia" w:cs="Arial"/>
          <w:noProof/>
        </w:rPr>
      </w:pPr>
      <w:hyperlink r:id="rId51" w:anchor="_Toc94361571" w:history="1">
        <w:r w:rsidR="0008343D" w:rsidRPr="0008343D">
          <w:rPr>
            <w:rStyle w:val="Hyperlink"/>
            <w:rFonts w:cs="Arial"/>
            <w:noProof/>
          </w:rPr>
          <w:t>Gambar 4. 58 Implementasi Sistem Detail Kelas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_Toc94361571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65</w:t>
        </w:r>
        <w:r w:rsidR="0008343D" w:rsidRPr="0008343D">
          <w:rPr>
            <w:rFonts w:cs="Arial"/>
            <w:noProof/>
            <w:webHidden/>
          </w:rPr>
          <w:fldChar w:fldCharType="end"/>
        </w:r>
      </w:hyperlink>
    </w:p>
    <w:p w14:paraId="0002149D" w14:textId="7E3824DE" w:rsidR="0008343D" w:rsidRPr="0008343D" w:rsidRDefault="00920CFB" w:rsidP="0008343D">
      <w:pPr>
        <w:pStyle w:val="TableofFigures"/>
        <w:tabs>
          <w:tab w:val="right" w:leader="dot" w:pos="7927"/>
        </w:tabs>
        <w:rPr>
          <w:rFonts w:eastAsiaTheme="minorEastAsia" w:cs="Arial"/>
          <w:noProof/>
        </w:rPr>
      </w:pPr>
      <w:hyperlink w:anchor="_Toc94361572" w:history="1">
        <w:r w:rsidR="0008343D" w:rsidRPr="0008343D">
          <w:rPr>
            <w:rStyle w:val="Hyperlink"/>
            <w:rFonts w:cs="Arial"/>
            <w:noProof/>
          </w:rPr>
          <w:t>Gambar 4. 59 Implementasi Sistem Halaman Pengumuman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_Toc94361572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66</w:t>
        </w:r>
        <w:r w:rsidR="0008343D" w:rsidRPr="0008343D">
          <w:rPr>
            <w:rFonts w:cs="Arial"/>
            <w:noProof/>
            <w:webHidden/>
          </w:rPr>
          <w:fldChar w:fldCharType="end"/>
        </w:r>
      </w:hyperlink>
    </w:p>
    <w:p w14:paraId="6ADD78BD" w14:textId="2E983F9A" w:rsidR="0008343D" w:rsidRPr="0008343D" w:rsidRDefault="00920CFB" w:rsidP="0008343D">
      <w:pPr>
        <w:pStyle w:val="TableofFigures"/>
        <w:tabs>
          <w:tab w:val="right" w:leader="dot" w:pos="7927"/>
        </w:tabs>
        <w:rPr>
          <w:rFonts w:eastAsiaTheme="minorEastAsia" w:cs="Arial"/>
          <w:noProof/>
        </w:rPr>
      </w:pPr>
      <w:hyperlink w:anchor="_Toc94361573" w:history="1">
        <w:r w:rsidR="0008343D" w:rsidRPr="0008343D">
          <w:rPr>
            <w:rStyle w:val="Hyperlink"/>
            <w:rFonts w:cs="Arial"/>
            <w:noProof/>
          </w:rPr>
          <w:t>Gambar 4. 60 Implementasi Sistem Halaman Tambah Pengumuman</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_Toc94361573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66</w:t>
        </w:r>
        <w:r w:rsidR="0008343D" w:rsidRPr="0008343D">
          <w:rPr>
            <w:rFonts w:cs="Arial"/>
            <w:noProof/>
            <w:webHidden/>
          </w:rPr>
          <w:fldChar w:fldCharType="end"/>
        </w:r>
      </w:hyperlink>
    </w:p>
    <w:p w14:paraId="4D6DE338" w14:textId="03DE1BF0" w:rsidR="0008343D" w:rsidRPr="0008343D" w:rsidRDefault="00920CFB" w:rsidP="0008343D">
      <w:pPr>
        <w:pStyle w:val="TableofFigures"/>
        <w:tabs>
          <w:tab w:val="right" w:leader="dot" w:pos="7927"/>
        </w:tabs>
        <w:rPr>
          <w:rFonts w:eastAsiaTheme="minorEastAsia" w:cs="Arial"/>
          <w:noProof/>
        </w:rPr>
      </w:pPr>
      <w:hyperlink w:anchor="_Toc94361574" w:history="1">
        <w:r w:rsidR="0008343D" w:rsidRPr="0008343D">
          <w:rPr>
            <w:rStyle w:val="Hyperlink"/>
            <w:rFonts w:cs="Arial"/>
            <w:noProof/>
          </w:rPr>
          <w:t>Gambar 4. 61 Implementasi Sistem Halaman Materi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_Toc94361574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67</w:t>
        </w:r>
        <w:r w:rsidR="0008343D" w:rsidRPr="0008343D">
          <w:rPr>
            <w:rFonts w:cs="Arial"/>
            <w:noProof/>
            <w:webHidden/>
          </w:rPr>
          <w:fldChar w:fldCharType="end"/>
        </w:r>
      </w:hyperlink>
    </w:p>
    <w:p w14:paraId="0BB2CD03" w14:textId="7144F53C" w:rsidR="0008343D" w:rsidRPr="0008343D" w:rsidRDefault="00920CFB" w:rsidP="0008343D">
      <w:pPr>
        <w:pStyle w:val="TableofFigures"/>
        <w:tabs>
          <w:tab w:val="right" w:leader="dot" w:pos="7927"/>
        </w:tabs>
        <w:rPr>
          <w:rFonts w:eastAsiaTheme="minorEastAsia" w:cs="Arial"/>
          <w:noProof/>
        </w:rPr>
      </w:pPr>
      <w:hyperlink w:anchor="_Toc94361575" w:history="1">
        <w:r w:rsidR="0008343D" w:rsidRPr="0008343D">
          <w:rPr>
            <w:rStyle w:val="Hyperlink"/>
            <w:rFonts w:cs="Arial"/>
            <w:noProof/>
          </w:rPr>
          <w:t>Gambar 4. 62 Implementasi Sistem Halaman Tambah Materi</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_Toc94361575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67</w:t>
        </w:r>
        <w:r w:rsidR="0008343D" w:rsidRPr="0008343D">
          <w:rPr>
            <w:rFonts w:cs="Arial"/>
            <w:noProof/>
            <w:webHidden/>
          </w:rPr>
          <w:fldChar w:fldCharType="end"/>
        </w:r>
      </w:hyperlink>
    </w:p>
    <w:p w14:paraId="656FB49E" w14:textId="7D55970C" w:rsidR="0008343D" w:rsidRPr="0008343D" w:rsidRDefault="00920CFB" w:rsidP="0008343D">
      <w:pPr>
        <w:pStyle w:val="TableofFigures"/>
        <w:tabs>
          <w:tab w:val="right" w:leader="dot" w:pos="7927"/>
        </w:tabs>
        <w:rPr>
          <w:rFonts w:eastAsiaTheme="minorEastAsia" w:cs="Arial"/>
          <w:noProof/>
        </w:rPr>
      </w:pPr>
      <w:hyperlink w:anchor="_Toc94361576" w:history="1">
        <w:r w:rsidR="0008343D" w:rsidRPr="0008343D">
          <w:rPr>
            <w:rStyle w:val="Hyperlink"/>
            <w:rFonts w:cs="Arial"/>
            <w:noProof/>
          </w:rPr>
          <w:t>Gambar 4. 63 Implementasi Sistem Halaman Tugas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_Toc94361576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68</w:t>
        </w:r>
        <w:r w:rsidR="0008343D" w:rsidRPr="0008343D">
          <w:rPr>
            <w:rFonts w:cs="Arial"/>
            <w:noProof/>
            <w:webHidden/>
          </w:rPr>
          <w:fldChar w:fldCharType="end"/>
        </w:r>
      </w:hyperlink>
    </w:p>
    <w:p w14:paraId="09710B03" w14:textId="7DFEF0F5" w:rsidR="0008343D" w:rsidRPr="0008343D" w:rsidRDefault="00920CFB" w:rsidP="0008343D">
      <w:pPr>
        <w:pStyle w:val="TableofFigures"/>
        <w:tabs>
          <w:tab w:val="right" w:leader="dot" w:pos="7927"/>
        </w:tabs>
        <w:rPr>
          <w:rFonts w:eastAsiaTheme="minorEastAsia" w:cs="Arial"/>
          <w:noProof/>
        </w:rPr>
      </w:pPr>
      <w:hyperlink w:anchor="_Toc94361577" w:history="1">
        <w:r w:rsidR="0008343D" w:rsidRPr="0008343D">
          <w:rPr>
            <w:rStyle w:val="Hyperlink"/>
            <w:rFonts w:cs="Arial"/>
            <w:noProof/>
          </w:rPr>
          <w:t>Gambar 4. 64 Implementasi Sistem Halaman Tambah Tugas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_Toc94361577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68</w:t>
        </w:r>
        <w:r w:rsidR="0008343D" w:rsidRPr="0008343D">
          <w:rPr>
            <w:rFonts w:cs="Arial"/>
            <w:noProof/>
            <w:webHidden/>
          </w:rPr>
          <w:fldChar w:fldCharType="end"/>
        </w:r>
      </w:hyperlink>
    </w:p>
    <w:p w14:paraId="50C01DFF" w14:textId="2AACAFF0" w:rsidR="0008343D" w:rsidRPr="0008343D" w:rsidRDefault="00920CFB" w:rsidP="0008343D">
      <w:pPr>
        <w:pStyle w:val="TableofFigures"/>
        <w:tabs>
          <w:tab w:val="right" w:leader="dot" w:pos="7927"/>
        </w:tabs>
        <w:rPr>
          <w:rFonts w:eastAsiaTheme="minorEastAsia" w:cs="Arial"/>
          <w:noProof/>
        </w:rPr>
      </w:pPr>
      <w:hyperlink w:anchor="_Toc94361578" w:history="1">
        <w:r w:rsidR="0008343D" w:rsidRPr="0008343D">
          <w:rPr>
            <w:rStyle w:val="Hyperlink"/>
            <w:rFonts w:cs="Arial"/>
            <w:noProof/>
          </w:rPr>
          <w:t>Gambar 4. 65 Implementasi Sistem Halaman Detail Tugas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_Toc94361578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69</w:t>
        </w:r>
        <w:r w:rsidR="0008343D" w:rsidRPr="0008343D">
          <w:rPr>
            <w:rFonts w:cs="Arial"/>
            <w:noProof/>
            <w:webHidden/>
          </w:rPr>
          <w:fldChar w:fldCharType="end"/>
        </w:r>
      </w:hyperlink>
    </w:p>
    <w:p w14:paraId="754BAA68" w14:textId="28297270" w:rsidR="0008343D" w:rsidRPr="0008343D" w:rsidRDefault="00920CFB" w:rsidP="0008343D">
      <w:pPr>
        <w:pStyle w:val="TableofFigures"/>
        <w:tabs>
          <w:tab w:val="right" w:leader="dot" w:pos="7927"/>
        </w:tabs>
        <w:rPr>
          <w:rFonts w:eastAsiaTheme="minorEastAsia" w:cs="Arial"/>
          <w:noProof/>
        </w:rPr>
      </w:pPr>
      <w:hyperlink w:anchor="_Toc94361579" w:history="1">
        <w:r w:rsidR="0008343D" w:rsidRPr="0008343D">
          <w:rPr>
            <w:rStyle w:val="Hyperlink"/>
            <w:rFonts w:cs="Arial"/>
            <w:noProof/>
          </w:rPr>
          <w:t xml:space="preserve">Gambar 4. 66 Implementasi Sistem Halaman </w:t>
        </w:r>
        <w:r w:rsidR="0008343D" w:rsidRPr="0008343D">
          <w:rPr>
            <w:rStyle w:val="Hyperlink"/>
            <w:rFonts w:cs="Arial"/>
            <w:i/>
            <w:noProof/>
          </w:rPr>
          <w:t>Dashboard</w:t>
        </w:r>
        <w:r w:rsidR="0008343D" w:rsidRPr="0008343D">
          <w:rPr>
            <w:rStyle w:val="Hyperlink"/>
            <w:rFonts w:cs="Arial"/>
            <w:noProof/>
          </w:rPr>
          <w:t xml:space="preserve">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_Toc94361579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69</w:t>
        </w:r>
        <w:r w:rsidR="0008343D" w:rsidRPr="0008343D">
          <w:rPr>
            <w:rFonts w:cs="Arial"/>
            <w:noProof/>
            <w:webHidden/>
          </w:rPr>
          <w:fldChar w:fldCharType="end"/>
        </w:r>
      </w:hyperlink>
    </w:p>
    <w:p w14:paraId="72D551C3" w14:textId="3EF2DC6C" w:rsidR="0008343D" w:rsidRPr="0008343D" w:rsidRDefault="00920CFB" w:rsidP="0008343D">
      <w:pPr>
        <w:pStyle w:val="TableofFigures"/>
        <w:tabs>
          <w:tab w:val="right" w:leader="dot" w:pos="7927"/>
        </w:tabs>
        <w:rPr>
          <w:rFonts w:eastAsiaTheme="minorEastAsia" w:cs="Arial"/>
          <w:noProof/>
        </w:rPr>
      </w:pPr>
      <w:hyperlink w:anchor="_Toc94361580" w:history="1">
        <w:r w:rsidR="0008343D" w:rsidRPr="0008343D">
          <w:rPr>
            <w:rStyle w:val="Hyperlink"/>
            <w:rFonts w:cs="Arial"/>
            <w:noProof/>
          </w:rPr>
          <w:t>Gambar 4. 67 Implementasi Sistem Halaman Detail Jadwal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_Toc94361580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70</w:t>
        </w:r>
        <w:r w:rsidR="0008343D" w:rsidRPr="0008343D">
          <w:rPr>
            <w:rFonts w:cs="Arial"/>
            <w:noProof/>
            <w:webHidden/>
          </w:rPr>
          <w:fldChar w:fldCharType="end"/>
        </w:r>
      </w:hyperlink>
    </w:p>
    <w:p w14:paraId="7CAE9AF3" w14:textId="587D81DB" w:rsidR="0008343D" w:rsidRPr="0008343D" w:rsidRDefault="00920CFB" w:rsidP="0008343D">
      <w:pPr>
        <w:pStyle w:val="TableofFigures"/>
        <w:tabs>
          <w:tab w:val="right" w:leader="dot" w:pos="7927"/>
        </w:tabs>
        <w:rPr>
          <w:rFonts w:eastAsiaTheme="minorEastAsia" w:cs="Arial"/>
          <w:noProof/>
        </w:rPr>
      </w:pPr>
      <w:hyperlink w:anchor="_Toc94361581" w:history="1">
        <w:r w:rsidR="0008343D" w:rsidRPr="0008343D">
          <w:rPr>
            <w:rStyle w:val="Hyperlink"/>
            <w:rFonts w:cs="Arial"/>
            <w:noProof/>
          </w:rPr>
          <w:t>Gambar 4. 68 Implementasi Sistem Halaman Pengumuman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_Toc94361581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70</w:t>
        </w:r>
        <w:r w:rsidR="0008343D" w:rsidRPr="0008343D">
          <w:rPr>
            <w:rFonts w:cs="Arial"/>
            <w:noProof/>
            <w:webHidden/>
          </w:rPr>
          <w:fldChar w:fldCharType="end"/>
        </w:r>
      </w:hyperlink>
    </w:p>
    <w:p w14:paraId="517B58E2" w14:textId="4F858F93" w:rsidR="0008343D" w:rsidRPr="0008343D" w:rsidRDefault="00920CFB" w:rsidP="0008343D">
      <w:pPr>
        <w:pStyle w:val="TableofFigures"/>
        <w:tabs>
          <w:tab w:val="right" w:leader="dot" w:pos="7927"/>
        </w:tabs>
        <w:rPr>
          <w:rFonts w:eastAsiaTheme="minorEastAsia" w:cs="Arial"/>
          <w:noProof/>
        </w:rPr>
      </w:pPr>
      <w:hyperlink w:anchor="_Toc94361582" w:history="1">
        <w:r w:rsidR="0008343D" w:rsidRPr="0008343D">
          <w:rPr>
            <w:rStyle w:val="Hyperlink"/>
            <w:rFonts w:cs="Arial"/>
            <w:noProof/>
          </w:rPr>
          <w:t>Gambar 4. 69 Implementasi Sistem Halaman Tugas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_Toc94361582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71</w:t>
        </w:r>
        <w:r w:rsidR="0008343D" w:rsidRPr="0008343D">
          <w:rPr>
            <w:rFonts w:cs="Arial"/>
            <w:noProof/>
            <w:webHidden/>
          </w:rPr>
          <w:fldChar w:fldCharType="end"/>
        </w:r>
      </w:hyperlink>
    </w:p>
    <w:p w14:paraId="040DB2A4" w14:textId="03A16FE1" w:rsidR="0008343D" w:rsidRPr="0008343D" w:rsidRDefault="00920CFB" w:rsidP="0008343D">
      <w:pPr>
        <w:pStyle w:val="TableofFigures"/>
        <w:tabs>
          <w:tab w:val="right" w:leader="dot" w:pos="7927"/>
        </w:tabs>
        <w:rPr>
          <w:rFonts w:eastAsiaTheme="minorEastAsia" w:cs="Arial"/>
          <w:noProof/>
        </w:rPr>
      </w:pPr>
      <w:hyperlink r:id="rId52" w:anchor="_Toc94361583" w:history="1">
        <w:r w:rsidR="0008343D" w:rsidRPr="0008343D">
          <w:rPr>
            <w:rStyle w:val="Hyperlink"/>
            <w:rFonts w:cs="Arial"/>
            <w:noProof/>
          </w:rPr>
          <w:t>Gambar 4. 70 Kuisioner Bagian Satu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_Toc94361583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89</w:t>
        </w:r>
        <w:r w:rsidR="0008343D" w:rsidRPr="0008343D">
          <w:rPr>
            <w:rFonts w:cs="Arial"/>
            <w:noProof/>
            <w:webHidden/>
          </w:rPr>
          <w:fldChar w:fldCharType="end"/>
        </w:r>
      </w:hyperlink>
    </w:p>
    <w:p w14:paraId="1C8AFD92" w14:textId="78A1790B" w:rsidR="0008343D" w:rsidRPr="0008343D" w:rsidRDefault="00920CFB" w:rsidP="0008343D">
      <w:pPr>
        <w:pStyle w:val="TableofFigures"/>
        <w:tabs>
          <w:tab w:val="right" w:leader="dot" w:pos="7927"/>
        </w:tabs>
        <w:rPr>
          <w:rFonts w:eastAsiaTheme="minorEastAsia" w:cs="Arial"/>
          <w:noProof/>
        </w:rPr>
      </w:pPr>
      <w:hyperlink r:id="rId53" w:anchor="_Toc94361584" w:history="1">
        <w:r w:rsidR="0008343D" w:rsidRPr="0008343D">
          <w:rPr>
            <w:rStyle w:val="Hyperlink"/>
            <w:rFonts w:cs="Arial"/>
            <w:noProof/>
          </w:rPr>
          <w:t>Gambar 4. 71 Kuisioner Bagian Dua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_Toc94361584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89</w:t>
        </w:r>
        <w:r w:rsidR="0008343D" w:rsidRPr="0008343D">
          <w:rPr>
            <w:rFonts w:cs="Arial"/>
            <w:noProof/>
            <w:webHidden/>
          </w:rPr>
          <w:fldChar w:fldCharType="end"/>
        </w:r>
      </w:hyperlink>
    </w:p>
    <w:p w14:paraId="1B2E822A" w14:textId="3B4DC09A" w:rsidR="0008343D" w:rsidRPr="0008343D" w:rsidRDefault="00920CFB" w:rsidP="0008343D">
      <w:pPr>
        <w:pStyle w:val="TableofFigures"/>
        <w:tabs>
          <w:tab w:val="right" w:leader="dot" w:pos="7927"/>
        </w:tabs>
        <w:rPr>
          <w:rFonts w:eastAsiaTheme="minorEastAsia" w:cs="Arial"/>
          <w:noProof/>
        </w:rPr>
      </w:pPr>
      <w:hyperlink r:id="rId54" w:anchor="_Toc94361585" w:history="1">
        <w:r w:rsidR="0008343D" w:rsidRPr="0008343D">
          <w:rPr>
            <w:rStyle w:val="Hyperlink"/>
            <w:rFonts w:cs="Arial"/>
            <w:noProof/>
          </w:rPr>
          <w:t>Gambar 4. 72 Kuisioner Bagian Tiga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_Toc94361585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90</w:t>
        </w:r>
        <w:r w:rsidR="0008343D" w:rsidRPr="0008343D">
          <w:rPr>
            <w:rFonts w:cs="Arial"/>
            <w:noProof/>
            <w:webHidden/>
          </w:rPr>
          <w:fldChar w:fldCharType="end"/>
        </w:r>
      </w:hyperlink>
    </w:p>
    <w:p w14:paraId="62443A9B" w14:textId="64B858B9" w:rsidR="0008343D" w:rsidRPr="0008343D" w:rsidRDefault="00920CFB" w:rsidP="0008343D">
      <w:pPr>
        <w:pStyle w:val="TableofFigures"/>
        <w:tabs>
          <w:tab w:val="right" w:leader="dot" w:pos="7927"/>
        </w:tabs>
        <w:rPr>
          <w:rFonts w:eastAsiaTheme="minorEastAsia" w:cs="Arial"/>
          <w:noProof/>
        </w:rPr>
      </w:pPr>
      <w:hyperlink w:anchor="_Toc94361586" w:history="1">
        <w:r w:rsidR="0008343D" w:rsidRPr="0008343D">
          <w:rPr>
            <w:rStyle w:val="Hyperlink"/>
            <w:rFonts w:cs="Arial"/>
            <w:noProof/>
          </w:rPr>
          <w:t>Gambar 4. 73 Kuisioner Bagian Empat</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_Toc94361586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90</w:t>
        </w:r>
        <w:r w:rsidR="0008343D" w:rsidRPr="0008343D">
          <w:rPr>
            <w:rFonts w:cs="Arial"/>
            <w:noProof/>
            <w:webHidden/>
          </w:rPr>
          <w:fldChar w:fldCharType="end"/>
        </w:r>
      </w:hyperlink>
    </w:p>
    <w:p w14:paraId="6E8932BC" w14:textId="754372B9" w:rsidR="0008343D" w:rsidRPr="0008343D" w:rsidRDefault="00920CFB" w:rsidP="0008343D">
      <w:pPr>
        <w:pStyle w:val="TableofFigures"/>
        <w:tabs>
          <w:tab w:val="right" w:leader="dot" w:pos="7927"/>
        </w:tabs>
        <w:rPr>
          <w:rFonts w:eastAsiaTheme="minorEastAsia" w:cs="Arial"/>
          <w:noProof/>
        </w:rPr>
      </w:pPr>
      <w:hyperlink w:anchor="_Toc94361587" w:history="1">
        <w:r w:rsidR="0008343D" w:rsidRPr="0008343D">
          <w:rPr>
            <w:rStyle w:val="Hyperlink"/>
            <w:rFonts w:cs="Arial"/>
            <w:noProof/>
          </w:rPr>
          <w:t>Gambar 4. 74 Kuisioner Bagian Lima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_Toc94361587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91</w:t>
        </w:r>
        <w:r w:rsidR="0008343D" w:rsidRPr="0008343D">
          <w:rPr>
            <w:rFonts w:cs="Arial"/>
            <w:noProof/>
            <w:webHidden/>
          </w:rPr>
          <w:fldChar w:fldCharType="end"/>
        </w:r>
      </w:hyperlink>
    </w:p>
    <w:p w14:paraId="206C3BC1" w14:textId="759EFE35" w:rsidR="0008343D" w:rsidRPr="0008343D" w:rsidRDefault="00920CFB" w:rsidP="0008343D">
      <w:pPr>
        <w:pStyle w:val="TableofFigures"/>
        <w:tabs>
          <w:tab w:val="right" w:leader="dot" w:pos="7927"/>
        </w:tabs>
        <w:rPr>
          <w:rFonts w:eastAsiaTheme="minorEastAsia" w:cs="Arial"/>
          <w:noProof/>
        </w:rPr>
      </w:pPr>
      <w:hyperlink w:anchor="_Toc94361588" w:history="1">
        <w:r w:rsidR="0008343D" w:rsidRPr="0008343D">
          <w:rPr>
            <w:rStyle w:val="Hyperlink"/>
            <w:rFonts w:cs="Arial"/>
            <w:noProof/>
          </w:rPr>
          <w:t>Gambar 4. 75 Kuisioner Bagian Enam</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_Toc94361588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91</w:t>
        </w:r>
        <w:r w:rsidR="0008343D" w:rsidRPr="0008343D">
          <w:rPr>
            <w:rFonts w:cs="Arial"/>
            <w:noProof/>
            <w:webHidden/>
          </w:rPr>
          <w:fldChar w:fldCharType="end"/>
        </w:r>
      </w:hyperlink>
    </w:p>
    <w:p w14:paraId="4427E32E" w14:textId="4875CA6F" w:rsidR="005F031C" w:rsidRDefault="005F031C" w:rsidP="0008343D">
      <w:pPr>
        <w:pStyle w:val="TableofFigures"/>
        <w:tabs>
          <w:tab w:val="right" w:leader="dot" w:pos="7927"/>
        </w:tabs>
      </w:pPr>
      <w:r w:rsidRPr="0008343D">
        <w:rPr>
          <w:rFonts w:cs="Arial"/>
        </w:rPr>
        <w:fldChar w:fldCharType="end"/>
      </w:r>
    </w:p>
    <w:p w14:paraId="4C51AD2D" w14:textId="607DF6A6" w:rsidR="005F031C" w:rsidRDefault="005F031C" w:rsidP="005F031C">
      <w:pPr>
        <w:pStyle w:val="TableofFigures"/>
        <w:tabs>
          <w:tab w:val="right" w:leader="dot" w:pos="7927"/>
        </w:tabs>
      </w:pPr>
      <w:r>
        <w:t xml:space="preserve"> </w:t>
      </w:r>
    </w:p>
    <w:p w14:paraId="3F2EEE92" w14:textId="7B6F9DDB" w:rsidR="007D5D9E" w:rsidRDefault="007D5D9E" w:rsidP="00ED69A7">
      <w:r>
        <w:br w:type="page"/>
      </w:r>
    </w:p>
    <w:p w14:paraId="15B688E5" w14:textId="77777777" w:rsidR="007D5D9E" w:rsidRDefault="007D5D9E" w:rsidP="007D5D9E">
      <w:pPr>
        <w:jc w:val="center"/>
        <w:rPr>
          <w:i/>
        </w:rPr>
      </w:pPr>
      <w:r>
        <w:rPr>
          <w:i/>
        </w:rPr>
        <w:lastRenderedPageBreak/>
        <w:t>Halaman ini sengaja dikosongkan</w:t>
      </w:r>
      <w:r>
        <w:rPr>
          <w:i/>
        </w:rPr>
        <w:br w:type="page"/>
      </w:r>
    </w:p>
    <w:p w14:paraId="48198EE3" w14:textId="3A8885FA" w:rsidR="00ED69A7" w:rsidRDefault="007D5D9E" w:rsidP="00ED69A7">
      <w:pPr>
        <w:pStyle w:val="Heading1"/>
      </w:pPr>
      <w:bookmarkStart w:id="487" w:name="_Toc94356933"/>
      <w:r>
        <w:lastRenderedPageBreak/>
        <w:t>DAFTAR TABEL</w:t>
      </w:r>
      <w:bookmarkEnd w:id="487"/>
    </w:p>
    <w:p w14:paraId="22888ACF" w14:textId="77777777" w:rsidR="00ED69A7" w:rsidRPr="00ED69A7" w:rsidRDefault="00ED69A7" w:rsidP="00ED69A7"/>
    <w:p w14:paraId="3FFEFB32" w14:textId="44A20BC3" w:rsidR="0008343D" w:rsidRPr="0008343D" w:rsidRDefault="00ED69A7" w:rsidP="0008343D">
      <w:pPr>
        <w:pStyle w:val="TableofFigures"/>
        <w:tabs>
          <w:tab w:val="right" w:leader="dot" w:pos="7927"/>
        </w:tabs>
        <w:rPr>
          <w:rFonts w:eastAsiaTheme="minorEastAsia" w:cs="Arial"/>
          <w:noProof/>
        </w:rPr>
      </w:pPr>
      <w:r w:rsidRPr="0008343D">
        <w:rPr>
          <w:rFonts w:cs="Arial"/>
        </w:rPr>
        <w:fldChar w:fldCharType="begin"/>
      </w:r>
      <w:r w:rsidRPr="0008343D">
        <w:rPr>
          <w:rFonts w:cs="Arial"/>
        </w:rPr>
        <w:instrText xml:space="preserve"> TOC \h \z \c "Tabel 2." </w:instrText>
      </w:r>
      <w:r w:rsidRPr="0008343D">
        <w:rPr>
          <w:rFonts w:cs="Arial"/>
        </w:rPr>
        <w:fldChar w:fldCharType="separate"/>
      </w:r>
      <w:hyperlink w:anchor="_Toc94361589" w:history="1">
        <w:r w:rsidR="0008343D" w:rsidRPr="0008343D">
          <w:rPr>
            <w:rStyle w:val="Hyperlink"/>
            <w:rFonts w:cs="Arial"/>
            <w:noProof/>
          </w:rPr>
          <w:t xml:space="preserve">Tabel 2. 1 </w:t>
        </w:r>
        <w:r w:rsidR="0008343D" w:rsidRPr="0008343D">
          <w:rPr>
            <w:rStyle w:val="Hyperlink"/>
            <w:rFonts w:cs="Arial"/>
            <w:i/>
            <w:noProof/>
          </w:rPr>
          <w:t>State of The Art</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_Toc94361589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w:t>
        </w:r>
        <w:r w:rsidR="0008343D" w:rsidRPr="0008343D">
          <w:rPr>
            <w:rFonts w:cs="Arial"/>
            <w:noProof/>
            <w:webHidden/>
          </w:rPr>
          <w:fldChar w:fldCharType="end"/>
        </w:r>
      </w:hyperlink>
    </w:p>
    <w:p w14:paraId="33F78A3A" w14:textId="5B7086BB" w:rsidR="0008343D" w:rsidRPr="0008343D" w:rsidRDefault="00920CFB" w:rsidP="0008343D">
      <w:pPr>
        <w:pStyle w:val="TableofFigures"/>
        <w:tabs>
          <w:tab w:val="right" w:leader="dot" w:pos="7927"/>
        </w:tabs>
        <w:rPr>
          <w:rFonts w:eastAsiaTheme="minorEastAsia" w:cs="Arial"/>
          <w:noProof/>
        </w:rPr>
      </w:pPr>
      <w:hyperlink w:anchor="_Toc94361590" w:history="1">
        <w:r w:rsidR="0008343D" w:rsidRPr="0008343D">
          <w:rPr>
            <w:rStyle w:val="Hyperlink"/>
            <w:rFonts w:cs="Arial"/>
            <w:noProof/>
          </w:rPr>
          <w:t>Tabel 2. 2 ERD</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_Toc94361590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17</w:t>
        </w:r>
        <w:r w:rsidR="0008343D" w:rsidRPr="0008343D">
          <w:rPr>
            <w:rFonts w:cs="Arial"/>
            <w:noProof/>
            <w:webHidden/>
          </w:rPr>
          <w:fldChar w:fldCharType="end"/>
        </w:r>
      </w:hyperlink>
    </w:p>
    <w:p w14:paraId="78848817" w14:textId="142599D6" w:rsidR="000451B5" w:rsidRPr="0008343D" w:rsidRDefault="00920CFB" w:rsidP="0008343D">
      <w:pPr>
        <w:pStyle w:val="TableofFigures"/>
        <w:tabs>
          <w:tab w:val="right" w:leader="dot" w:pos="7927"/>
        </w:tabs>
        <w:rPr>
          <w:ins w:id="488" w:author="Windows User" w:date="2021-06-03T13:29:00Z"/>
          <w:rFonts w:cs="Arial"/>
        </w:rPr>
      </w:pPr>
      <w:hyperlink w:anchor="_Toc94361591" w:history="1">
        <w:r w:rsidR="0008343D" w:rsidRPr="0008343D">
          <w:rPr>
            <w:rStyle w:val="Hyperlink"/>
            <w:rFonts w:cs="Arial"/>
            <w:noProof/>
          </w:rPr>
          <w:t>Tabel 2. 3 DFD</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_Toc94361591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18</w:t>
        </w:r>
        <w:r w:rsidR="0008343D" w:rsidRPr="0008343D">
          <w:rPr>
            <w:rFonts w:cs="Arial"/>
            <w:noProof/>
            <w:webHidden/>
          </w:rPr>
          <w:fldChar w:fldCharType="end"/>
        </w:r>
      </w:hyperlink>
      <w:r w:rsidR="00ED69A7" w:rsidRPr="0008343D">
        <w:rPr>
          <w:rFonts w:cs="Arial"/>
        </w:rPr>
        <w:fldChar w:fldCharType="end"/>
      </w:r>
      <w:r w:rsidR="0008343D" w:rsidRPr="0008343D">
        <w:rPr>
          <w:rFonts w:cs="Arial"/>
        </w:rPr>
        <w:t xml:space="preserve"> </w:t>
      </w:r>
    </w:p>
    <w:p w14:paraId="2D2E0BF5" w14:textId="1B5F138E" w:rsidR="0008343D" w:rsidRPr="0008343D" w:rsidRDefault="0008343D" w:rsidP="0008343D">
      <w:pPr>
        <w:pStyle w:val="TableofFigures"/>
        <w:tabs>
          <w:tab w:val="right" w:leader="dot" w:pos="7927"/>
        </w:tabs>
        <w:rPr>
          <w:rFonts w:eastAsiaTheme="minorEastAsia" w:cs="Arial"/>
          <w:noProof/>
        </w:rPr>
      </w:pPr>
      <w:r w:rsidRPr="0008343D">
        <w:rPr>
          <w:rFonts w:cs="Arial"/>
        </w:rPr>
        <w:fldChar w:fldCharType="begin"/>
      </w:r>
      <w:r w:rsidRPr="0008343D">
        <w:rPr>
          <w:rFonts w:cs="Arial"/>
        </w:rPr>
        <w:instrText xml:space="preserve"> TOC \h \z \c "Tabel 4." </w:instrText>
      </w:r>
      <w:r w:rsidRPr="0008343D">
        <w:rPr>
          <w:rFonts w:cs="Arial"/>
        </w:rPr>
        <w:fldChar w:fldCharType="separate"/>
      </w:r>
      <w:hyperlink w:anchor="_Toc94361592" w:history="1">
        <w:r w:rsidRPr="0008343D">
          <w:rPr>
            <w:rStyle w:val="Hyperlink"/>
            <w:rFonts w:cs="Arial"/>
            <w:noProof/>
          </w:rPr>
          <w:t xml:space="preserve">Tabel 4. 1 Tabel </w:t>
        </w:r>
        <w:r w:rsidRPr="0008343D">
          <w:rPr>
            <w:rStyle w:val="Hyperlink"/>
            <w:rFonts w:cs="Arial"/>
            <w:i/>
            <w:noProof/>
          </w:rPr>
          <w:t>users</w:t>
        </w:r>
        <w:r w:rsidRPr="0008343D">
          <w:rPr>
            <w:rFonts w:cs="Arial"/>
            <w:noProof/>
            <w:webHidden/>
          </w:rPr>
          <w:tab/>
        </w:r>
        <w:r w:rsidRPr="0008343D">
          <w:rPr>
            <w:rFonts w:cs="Arial"/>
            <w:noProof/>
            <w:webHidden/>
          </w:rPr>
          <w:fldChar w:fldCharType="begin"/>
        </w:r>
        <w:r w:rsidRPr="0008343D">
          <w:rPr>
            <w:rFonts w:cs="Arial"/>
            <w:noProof/>
            <w:webHidden/>
          </w:rPr>
          <w:instrText xml:space="preserve"> PAGEREF _Toc94361592 \h </w:instrText>
        </w:r>
        <w:r w:rsidRPr="0008343D">
          <w:rPr>
            <w:rFonts w:cs="Arial"/>
            <w:noProof/>
            <w:webHidden/>
          </w:rPr>
        </w:r>
        <w:r w:rsidRPr="0008343D">
          <w:rPr>
            <w:rFonts w:cs="Arial"/>
            <w:noProof/>
            <w:webHidden/>
          </w:rPr>
          <w:fldChar w:fldCharType="separate"/>
        </w:r>
        <w:r w:rsidRPr="0008343D">
          <w:rPr>
            <w:rFonts w:cs="Arial"/>
            <w:noProof/>
            <w:webHidden/>
          </w:rPr>
          <w:t>38</w:t>
        </w:r>
        <w:r w:rsidRPr="0008343D">
          <w:rPr>
            <w:rFonts w:cs="Arial"/>
            <w:noProof/>
            <w:webHidden/>
          </w:rPr>
          <w:fldChar w:fldCharType="end"/>
        </w:r>
      </w:hyperlink>
    </w:p>
    <w:p w14:paraId="5A8D7BC3" w14:textId="12380E6E" w:rsidR="0008343D" w:rsidRPr="0008343D" w:rsidRDefault="00920CFB" w:rsidP="0008343D">
      <w:pPr>
        <w:pStyle w:val="TableofFigures"/>
        <w:tabs>
          <w:tab w:val="right" w:leader="dot" w:pos="7927"/>
        </w:tabs>
        <w:rPr>
          <w:rFonts w:eastAsiaTheme="minorEastAsia" w:cs="Arial"/>
          <w:noProof/>
        </w:rPr>
      </w:pPr>
      <w:hyperlink w:anchor="_Toc94361593" w:history="1">
        <w:r w:rsidR="0008343D" w:rsidRPr="0008343D">
          <w:rPr>
            <w:rStyle w:val="Hyperlink"/>
            <w:rFonts w:cs="Arial"/>
            <w:noProof/>
          </w:rPr>
          <w:t>Tabel 4. 2 Tabel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_Toc94361593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38</w:t>
        </w:r>
        <w:r w:rsidR="0008343D" w:rsidRPr="0008343D">
          <w:rPr>
            <w:rFonts w:cs="Arial"/>
            <w:noProof/>
            <w:webHidden/>
          </w:rPr>
          <w:fldChar w:fldCharType="end"/>
        </w:r>
      </w:hyperlink>
    </w:p>
    <w:p w14:paraId="00D1C5CE" w14:textId="3CB66AA8" w:rsidR="0008343D" w:rsidRPr="0008343D" w:rsidRDefault="00920CFB" w:rsidP="0008343D">
      <w:pPr>
        <w:pStyle w:val="TableofFigures"/>
        <w:tabs>
          <w:tab w:val="right" w:leader="dot" w:pos="7927"/>
        </w:tabs>
        <w:rPr>
          <w:rFonts w:eastAsiaTheme="minorEastAsia" w:cs="Arial"/>
          <w:noProof/>
        </w:rPr>
      </w:pPr>
      <w:hyperlink w:anchor="_Toc94361594" w:history="1">
        <w:r w:rsidR="0008343D" w:rsidRPr="0008343D">
          <w:rPr>
            <w:rStyle w:val="Hyperlink"/>
            <w:rFonts w:cs="Arial"/>
            <w:noProof/>
          </w:rPr>
          <w:t>Tabel 4. 3 Tabel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_Toc94361594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39</w:t>
        </w:r>
        <w:r w:rsidR="0008343D" w:rsidRPr="0008343D">
          <w:rPr>
            <w:rFonts w:cs="Arial"/>
            <w:noProof/>
            <w:webHidden/>
          </w:rPr>
          <w:fldChar w:fldCharType="end"/>
        </w:r>
      </w:hyperlink>
    </w:p>
    <w:p w14:paraId="0A9E1AC6" w14:textId="246FFE98" w:rsidR="0008343D" w:rsidRPr="0008343D" w:rsidRDefault="00920CFB" w:rsidP="0008343D">
      <w:pPr>
        <w:pStyle w:val="TableofFigures"/>
        <w:tabs>
          <w:tab w:val="right" w:leader="dot" w:pos="7927"/>
        </w:tabs>
        <w:rPr>
          <w:rFonts w:eastAsiaTheme="minorEastAsia" w:cs="Arial"/>
          <w:noProof/>
        </w:rPr>
      </w:pPr>
      <w:hyperlink w:anchor="_Toc94361595" w:history="1">
        <w:r w:rsidR="0008343D" w:rsidRPr="0008343D">
          <w:rPr>
            <w:rStyle w:val="Hyperlink"/>
            <w:rFonts w:cs="Arial"/>
            <w:noProof/>
          </w:rPr>
          <w:t>Tabel 4. 4 Tabel Jadwal</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_Toc94361595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39</w:t>
        </w:r>
        <w:r w:rsidR="0008343D" w:rsidRPr="0008343D">
          <w:rPr>
            <w:rFonts w:cs="Arial"/>
            <w:noProof/>
            <w:webHidden/>
          </w:rPr>
          <w:fldChar w:fldCharType="end"/>
        </w:r>
      </w:hyperlink>
    </w:p>
    <w:p w14:paraId="6E75D47A" w14:textId="1349CCCD" w:rsidR="0008343D" w:rsidRPr="0008343D" w:rsidRDefault="00920CFB" w:rsidP="0008343D">
      <w:pPr>
        <w:pStyle w:val="TableofFigures"/>
        <w:tabs>
          <w:tab w:val="right" w:leader="dot" w:pos="7927"/>
        </w:tabs>
        <w:rPr>
          <w:rFonts w:eastAsiaTheme="minorEastAsia" w:cs="Arial"/>
          <w:noProof/>
        </w:rPr>
      </w:pPr>
      <w:hyperlink w:anchor="_Toc94361596" w:history="1">
        <w:r w:rsidR="0008343D" w:rsidRPr="0008343D">
          <w:rPr>
            <w:rStyle w:val="Hyperlink"/>
            <w:rFonts w:cs="Arial"/>
            <w:noProof/>
          </w:rPr>
          <w:t>Tabel 4. 5 Tabel Jawaban</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_Toc94361596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40</w:t>
        </w:r>
        <w:r w:rsidR="0008343D" w:rsidRPr="0008343D">
          <w:rPr>
            <w:rFonts w:cs="Arial"/>
            <w:noProof/>
            <w:webHidden/>
          </w:rPr>
          <w:fldChar w:fldCharType="end"/>
        </w:r>
      </w:hyperlink>
    </w:p>
    <w:p w14:paraId="39653AA7" w14:textId="20157B06" w:rsidR="0008343D" w:rsidRPr="0008343D" w:rsidRDefault="00920CFB" w:rsidP="0008343D">
      <w:pPr>
        <w:pStyle w:val="TableofFigures"/>
        <w:tabs>
          <w:tab w:val="right" w:leader="dot" w:pos="7927"/>
        </w:tabs>
        <w:rPr>
          <w:rFonts w:eastAsiaTheme="minorEastAsia" w:cs="Arial"/>
          <w:noProof/>
        </w:rPr>
      </w:pPr>
      <w:hyperlink w:anchor="_Toc94361597" w:history="1">
        <w:r w:rsidR="0008343D" w:rsidRPr="0008343D">
          <w:rPr>
            <w:rStyle w:val="Hyperlink"/>
            <w:rFonts w:cs="Arial"/>
            <w:noProof/>
          </w:rPr>
          <w:t>Tabel 4. 6 Tabel 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_Toc94361597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40</w:t>
        </w:r>
        <w:r w:rsidR="0008343D" w:rsidRPr="0008343D">
          <w:rPr>
            <w:rFonts w:cs="Arial"/>
            <w:noProof/>
            <w:webHidden/>
          </w:rPr>
          <w:fldChar w:fldCharType="end"/>
        </w:r>
      </w:hyperlink>
    </w:p>
    <w:p w14:paraId="7B87F14E" w14:textId="1B3E20D1" w:rsidR="0008343D" w:rsidRPr="0008343D" w:rsidRDefault="00920CFB" w:rsidP="0008343D">
      <w:pPr>
        <w:pStyle w:val="TableofFigures"/>
        <w:tabs>
          <w:tab w:val="right" w:leader="dot" w:pos="7927"/>
        </w:tabs>
        <w:rPr>
          <w:rFonts w:eastAsiaTheme="minorEastAsia" w:cs="Arial"/>
          <w:noProof/>
        </w:rPr>
      </w:pPr>
      <w:hyperlink w:anchor="_Toc94361598" w:history="1">
        <w:r w:rsidR="0008343D" w:rsidRPr="0008343D">
          <w:rPr>
            <w:rStyle w:val="Hyperlink"/>
            <w:rFonts w:cs="Arial"/>
            <w:noProof/>
          </w:rPr>
          <w:t>Tabel 4. 7 Tabel Materi</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_Toc94361598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40</w:t>
        </w:r>
        <w:r w:rsidR="0008343D" w:rsidRPr="0008343D">
          <w:rPr>
            <w:rFonts w:cs="Arial"/>
            <w:noProof/>
            <w:webHidden/>
          </w:rPr>
          <w:fldChar w:fldCharType="end"/>
        </w:r>
      </w:hyperlink>
    </w:p>
    <w:p w14:paraId="294138F8" w14:textId="32C9A125" w:rsidR="0008343D" w:rsidRPr="0008343D" w:rsidRDefault="00920CFB" w:rsidP="0008343D">
      <w:pPr>
        <w:pStyle w:val="TableofFigures"/>
        <w:tabs>
          <w:tab w:val="right" w:leader="dot" w:pos="7927"/>
        </w:tabs>
        <w:rPr>
          <w:rFonts w:eastAsiaTheme="minorEastAsia" w:cs="Arial"/>
          <w:noProof/>
        </w:rPr>
      </w:pPr>
      <w:hyperlink w:anchor="_Toc94361599" w:history="1">
        <w:r w:rsidR="0008343D" w:rsidRPr="0008343D">
          <w:rPr>
            <w:rStyle w:val="Hyperlink"/>
            <w:rFonts w:cs="Arial"/>
            <w:noProof/>
          </w:rPr>
          <w:t>Tabel 4. 8 Tabel pengumuman</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_Toc94361599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41</w:t>
        </w:r>
        <w:r w:rsidR="0008343D" w:rsidRPr="0008343D">
          <w:rPr>
            <w:rFonts w:cs="Arial"/>
            <w:noProof/>
            <w:webHidden/>
          </w:rPr>
          <w:fldChar w:fldCharType="end"/>
        </w:r>
      </w:hyperlink>
    </w:p>
    <w:p w14:paraId="463350D8" w14:textId="3F202808" w:rsidR="0008343D" w:rsidRPr="0008343D" w:rsidRDefault="00920CFB" w:rsidP="0008343D">
      <w:pPr>
        <w:pStyle w:val="TableofFigures"/>
        <w:tabs>
          <w:tab w:val="right" w:leader="dot" w:pos="7927"/>
        </w:tabs>
        <w:rPr>
          <w:rFonts w:eastAsiaTheme="minorEastAsia" w:cs="Arial"/>
          <w:noProof/>
        </w:rPr>
      </w:pPr>
      <w:hyperlink w:anchor="_Toc94361600" w:history="1">
        <w:r w:rsidR="0008343D" w:rsidRPr="0008343D">
          <w:rPr>
            <w:rStyle w:val="Hyperlink"/>
            <w:rFonts w:cs="Arial"/>
            <w:noProof/>
          </w:rPr>
          <w:t>Tabel 4. 9 Tabel studi</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_Toc94361600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41</w:t>
        </w:r>
        <w:r w:rsidR="0008343D" w:rsidRPr="0008343D">
          <w:rPr>
            <w:rFonts w:cs="Arial"/>
            <w:noProof/>
            <w:webHidden/>
          </w:rPr>
          <w:fldChar w:fldCharType="end"/>
        </w:r>
      </w:hyperlink>
    </w:p>
    <w:p w14:paraId="39B144A3" w14:textId="2313AEE7" w:rsidR="0008343D" w:rsidRPr="0008343D" w:rsidRDefault="00920CFB" w:rsidP="0008343D">
      <w:pPr>
        <w:pStyle w:val="TableofFigures"/>
        <w:tabs>
          <w:tab w:val="right" w:leader="dot" w:pos="7927"/>
        </w:tabs>
        <w:rPr>
          <w:rFonts w:eastAsiaTheme="minorEastAsia" w:cs="Arial"/>
          <w:noProof/>
        </w:rPr>
      </w:pPr>
      <w:hyperlink w:anchor="_Toc94361601" w:history="1">
        <w:r w:rsidR="0008343D" w:rsidRPr="0008343D">
          <w:rPr>
            <w:rStyle w:val="Hyperlink"/>
            <w:rFonts w:cs="Arial"/>
            <w:noProof/>
          </w:rPr>
          <w:t>Tabel 4. 10 Tabel tugas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_Toc94361601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42</w:t>
        </w:r>
        <w:r w:rsidR="0008343D" w:rsidRPr="0008343D">
          <w:rPr>
            <w:rFonts w:cs="Arial"/>
            <w:noProof/>
            <w:webHidden/>
          </w:rPr>
          <w:fldChar w:fldCharType="end"/>
        </w:r>
      </w:hyperlink>
    </w:p>
    <w:p w14:paraId="60A2F6B5" w14:textId="5F689CCB" w:rsidR="0008343D" w:rsidRPr="0008343D" w:rsidRDefault="00920CFB" w:rsidP="0008343D">
      <w:pPr>
        <w:pStyle w:val="TableofFigures"/>
        <w:tabs>
          <w:tab w:val="right" w:leader="dot" w:pos="7927"/>
        </w:tabs>
        <w:rPr>
          <w:rFonts w:eastAsiaTheme="minorEastAsia" w:cs="Arial"/>
          <w:noProof/>
        </w:rPr>
      </w:pPr>
      <w:hyperlink w:anchor="_Toc94361602" w:history="1">
        <w:r w:rsidR="0008343D" w:rsidRPr="0008343D">
          <w:rPr>
            <w:rStyle w:val="Hyperlink"/>
            <w:rFonts w:cs="Arial"/>
            <w:noProof/>
          </w:rPr>
          <w:t>Tabel 4. 11 Tabel Matkul 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_Toc94361602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42</w:t>
        </w:r>
        <w:r w:rsidR="0008343D" w:rsidRPr="0008343D">
          <w:rPr>
            <w:rFonts w:cs="Arial"/>
            <w:noProof/>
            <w:webHidden/>
          </w:rPr>
          <w:fldChar w:fldCharType="end"/>
        </w:r>
      </w:hyperlink>
    </w:p>
    <w:p w14:paraId="66DF6142" w14:textId="71051E54" w:rsidR="0008343D" w:rsidRPr="0008343D" w:rsidRDefault="00920CFB" w:rsidP="0008343D">
      <w:pPr>
        <w:pStyle w:val="TableofFigures"/>
        <w:tabs>
          <w:tab w:val="right" w:leader="dot" w:pos="7927"/>
        </w:tabs>
        <w:rPr>
          <w:rFonts w:eastAsiaTheme="minorEastAsia" w:cs="Arial"/>
          <w:noProof/>
        </w:rPr>
      </w:pPr>
      <w:hyperlink w:anchor="_Toc94361603" w:history="1">
        <w:r w:rsidR="0008343D" w:rsidRPr="0008343D">
          <w:rPr>
            <w:rStyle w:val="Hyperlink"/>
            <w:rFonts w:cs="Arial"/>
            <w:noProof/>
          </w:rPr>
          <w:t xml:space="preserve">Tabel 4. 12 Tabel Halaman </w:t>
        </w:r>
        <w:r w:rsidR="0008343D" w:rsidRPr="0008343D">
          <w:rPr>
            <w:rStyle w:val="Hyperlink"/>
            <w:rFonts w:cs="Arial"/>
            <w:i/>
            <w:noProof/>
          </w:rPr>
          <w:t>Login</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_Toc94361603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71</w:t>
        </w:r>
        <w:r w:rsidR="0008343D" w:rsidRPr="0008343D">
          <w:rPr>
            <w:rFonts w:cs="Arial"/>
            <w:noProof/>
            <w:webHidden/>
          </w:rPr>
          <w:fldChar w:fldCharType="end"/>
        </w:r>
      </w:hyperlink>
    </w:p>
    <w:p w14:paraId="22A30336" w14:textId="29451CCF" w:rsidR="0008343D" w:rsidRPr="0008343D" w:rsidRDefault="00920CFB" w:rsidP="0008343D">
      <w:pPr>
        <w:pStyle w:val="TableofFigures"/>
        <w:tabs>
          <w:tab w:val="right" w:leader="dot" w:pos="7927"/>
        </w:tabs>
        <w:rPr>
          <w:rFonts w:eastAsiaTheme="minorEastAsia" w:cs="Arial"/>
          <w:noProof/>
        </w:rPr>
      </w:pPr>
      <w:hyperlink w:anchor="_Toc94361604" w:history="1">
        <w:r w:rsidR="0008343D" w:rsidRPr="0008343D">
          <w:rPr>
            <w:rStyle w:val="Hyperlink"/>
            <w:rFonts w:cs="Arial"/>
            <w:noProof/>
          </w:rPr>
          <w:t xml:space="preserve">Tabel 4. 13 Tabel Halaman </w:t>
        </w:r>
        <w:r w:rsidR="0008343D" w:rsidRPr="0008343D">
          <w:rPr>
            <w:rStyle w:val="Hyperlink"/>
            <w:rFonts w:cs="Arial"/>
            <w:i/>
            <w:noProof/>
          </w:rPr>
          <w:t>Forgot Password</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_Toc94361604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72</w:t>
        </w:r>
        <w:r w:rsidR="0008343D" w:rsidRPr="0008343D">
          <w:rPr>
            <w:rFonts w:cs="Arial"/>
            <w:noProof/>
            <w:webHidden/>
          </w:rPr>
          <w:fldChar w:fldCharType="end"/>
        </w:r>
      </w:hyperlink>
    </w:p>
    <w:p w14:paraId="62BEE71D" w14:textId="689D93B2" w:rsidR="0008343D" w:rsidRPr="0008343D" w:rsidRDefault="00920CFB" w:rsidP="0008343D">
      <w:pPr>
        <w:pStyle w:val="TableofFigures"/>
        <w:tabs>
          <w:tab w:val="right" w:leader="dot" w:pos="7927"/>
        </w:tabs>
        <w:rPr>
          <w:rFonts w:eastAsiaTheme="minorEastAsia" w:cs="Arial"/>
          <w:noProof/>
        </w:rPr>
      </w:pPr>
      <w:hyperlink w:anchor="_Toc94361605" w:history="1">
        <w:r w:rsidR="0008343D" w:rsidRPr="0008343D">
          <w:rPr>
            <w:rStyle w:val="Hyperlink"/>
            <w:rFonts w:cs="Arial"/>
            <w:noProof/>
          </w:rPr>
          <w:t xml:space="preserve">Tabel 4. 14 Tabel Halaman </w:t>
        </w:r>
        <w:r w:rsidR="0008343D" w:rsidRPr="0008343D">
          <w:rPr>
            <w:rStyle w:val="Hyperlink"/>
            <w:rFonts w:cs="Arial"/>
            <w:i/>
            <w:noProof/>
          </w:rPr>
          <w:t>Reset Password</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_Toc94361605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72</w:t>
        </w:r>
        <w:r w:rsidR="0008343D" w:rsidRPr="0008343D">
          <w:rPr>
            <w:rFonts w:cs="Arial"/>
            <w:noProof/>
            <w:webHidden/>
          </w:rPr>
          <w:fldChar w:fldCharType="end"/>
        </w:r>
      </w:hyperlink>
    </w:p>
    <w:p w14:paraId="50B51BBA" w14:textId="53476DC2" w:rsidR="0008343D" w:rsidRPr="0008343D" w:rsidRDefault="00920CFB" w:rsidP="0008343D">
      <w:pPr>
        <w:pStyle w:val="TableofFigures"/>
        <w:tabs>
          <w:tab w:val="right" w:leader="dot" w:pos="7927"/>
        </w:tabs>
        <w:rPr>
          <w:rFonts w:eastAsiaTheme="minorEastAsia" w:cs="Arial"/>
          <w:noProof/>
        </w:rPr>
      </w:pPr>
      <w:hyperlink w:anchor="_Toc94361606" w:history="1">
        <w:r w:rsidR="0008343D" w:rsidRPr="0008343D">
          <w:rPr>
            <w:rStyle w:val="Hyperlink"/>
            <w:rFonts w:cs="Arial"/>
            <w:noProof/>
          </w:rPr>
          <w:t xml:space="preserve">Tabel 4. 15 Tabel Halaman </w:t>
        </w:r>
        <w:r w:rsidR="0008343D" w:rsidRPr="0008343D">
          <w:rPr>
            <w:rStyle w:val="Hyperlink"/>
            <w:rFonts w:cs="Arial"/>
            <w:i/>
            <w:noProof/>
            <w:lang w:val="en-ID"/>
          </w:rPr>
          <w:t>Dashboard</w:t>
        </w:r>
        <w:r w:rsidR="0008343D" w:rsidRPr="0008343D">
          <w:rPr>
            <w:rStyle w:val="Hyperlink"/>
            <w:rFonts w:cs="Arial"/>
            <w:noProof/>
            <w:lang w:val="en-ID"/>
          </w:rPr>
          <w:t xml:space="preserve"> Admin</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_Toc94361606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72</w:t>
        </w:r>
        <w:r w:rsidR="0008343D" w:rsidRPr="0008343D">
          <w:rPr>
            <w:rFonts w:cs="Arial"/>
            <w:noProof/>
            <w:webHidden/>
          </w:rPr>
          <w:fldChar w:fldCharType="end"/>
        </w:r>
      </w:hyperlink>
    </w:p>
    <w:p w14:paraId="4EF58064" w14:textId="2C889824" w:rsidR="0008343D" w:rsidRPr="0008343D" w:rsidRDefault="00920CFB" w:rsidP="0008343D">
      <w:pPr>
        <w:pStyle w:val="TableofFigures"/>
        <w:tabs>
          <w:tab w:val="right" w:leader="dot" w:pos="7927"/>
        </w:tabs>
        <w:rPr>
          <w:rFonts w:eastAsiaTheme="minorEastAsia" w:cs="Arial"/>
          <w:noProof/>
        </w:rPr>
      </w:pPr>
      <w:hyperlink w:anchor="_Toc94361607" w:history="1">
        <w:r w:rsidR="0008343D" w:rsidRPr="0008343D">
          <w:rPr>
            <w:rStyle w:val="Hyperlink"/>
            <w:rFonts w:cs="Arial"/>
            <w:noProof/>
          </w:rPr>
          <w:t xml:space="preserve">Tabel 4. 16 Tabel Halaman </w:t>
        </w:r>
        <w:r w:rsidR="0008343D" w:rsidRPr="0008343D">
          <w:rPr>
            <w:rStyle w:val="Hyperlink"/>
            <w:rFonts w:cs="Arial"/>
            <w:i/>
            <w:noProof/>
            <w:lang w:val="en-ID"/>
          </w:rPr>
          <w:t>Profile</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_Toc94361607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73</w:t>
        </w:r>
        <w:r w:rsidR="0008343D" w:rsidRPr="0008343D">
          <w:rPr>
            <w:rFonts w:cs="Arial"/>
            <w:noProof/>
            <w:webHidden/>
          </w:rPr>
          <w:fldChar w:fldCharType="end"/>
        </w:r>
      </w:hyperlink>
    </w:p>
    <w:p w14:paraId="3B4B63A8" w14:textId="7BD282E2" w:rsidR="0008343D" w:rsidRPr="0008343D" w:rsidRDefault="00920CFB" w:rsidP="0008343D">
      <w:pPr>
        <w:pStyle w:val="TableofFigures"/>
        <w:tabs>
          <w:tab w:val="right" w:leader="dot" w:pos="7927"/>
        </w:tabs>
        <w:rPr>
          <w:rFonts w:eastAsiaTheme="minorEastAsia" w:cs="Arial"/>
          <w:noProof/>
        </w:rPr>
      </w:pPr>
      <w:hyperlink w:anchor="_Toc94361608" w:history="1">
        <w:r w:rsidR="0008343D" w:rsidRPr="0008343D">
          <w:rPr>
            <w:rStyle w:val="Hyperlink"/>
            <w:rFonts w:cs="Arial"/>
            <w:noProof/>
          </w:rPr>
          <w:t xml:space="preserve">Tabel 4. 17 Tabel Halaman Edit </w:t>
        </w:r>
        <w:r w:rsidR="0008343D" w:rsidRPr="0008343D">
          <w:rPr>
            <w:rStyle w:val="Hyperlink"/>
            <w:rFonts w:cs="Arial"/>
            <w:i/>
            <w:noProof/>
            <w:lang w:val="en-ID"/>
          </w:rPr>
          <w:t>Profile</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_Toc94361608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73</w:t>
        </w:r>
        <w:r w:rsidR="0008343D" w:rsidRPr="0008343D">
          <w:rPr>
            <w:rFonts w:cs="Arial"/>
            <w:noProof/>
            <w:webHidden/>
          </w:rPr>
          <w:fldChar w:fldCharType="end"/>
        </w:r>
      </w:hyperlink>
    </w:p>
    <w:p w14:paraId="563AEA03" w14:textId="18B3261A" w:rsidR="0008343D" w:rsidRPr="0008343D" w:rsidRDefault="00920CFB" w:rsidP="0008343D">
      <w:pPr>
        <w:pStyle w:val="TableofFigures"/>
        <w:tabs>
          <w:tab w:val="right" w:leader="dot" w:pos="7927"/>
        </w:tabs>
        <w:rPr>
          <w:rFonts w:eastAsiaTheme="minorEastAsia" w:cs="Arial"/>
          <w:noProof/>
        </w:rPr>
      </w:pPr>
      <w:hyperlink w:anchor="_Toc94361609" w:history="1">
        <w:r w:rsidR="0008343D" w:rsidRPr="0008343D">
          <w:rPr>
            <w:rStyle w:val="Hyperlink"/>
            <w:rFonts w:cs="Arial"/>
            <w:noProof/>
          </w:rPr>
          <w:t>Tabel 4. 18 Tabel Halaman Change Password</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_Toc94361609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74</w:t>
        </w:r>
        <w:r w:rsidR="0008343D" w:rsidRPr="0008343D">
          <w:rPr>
            <w:rFonts w:cs="Arial"/>
            <w:noProof/>
            <w:webHidden/>
          </w:rPr>
          <w:fldChar w:fldCharType="end"/>
        </w:r>
      </w:hyperlink>
    </w:p>
    <w:p w14:paraId="2D3067F5" w14:textId="05A62E78" w:rsidR="0008343D" w:rsidRPr="0008343D" w:rsidRDefault="00920CFB" w:rsidP="0008343D">
      <w:pPr>
        <w:pStyle w:val="TableofFigures"/>
        <w:tabs>
          <w:tab w:val="right" w:leader="dot" w:pos="7927"/>
        </w:tabs>
        <w:rPr>
          <w:rFonts w:eastAsiaTheme="minorEastAsia" w:cs="Arial"/>
          <w:noProof/>
        </w:rPr>
      </w:pPr>
      <w:hyperlink w:anchor="_Toc94361610" w:history="1">
        <w:r w:rsidR="0008343D" w:rsidRPr="0008343D">
          <w:rPr>
            <w:rStyle w:val="Hyperlink"/>
            <w:rFonts w:cs="Arial"/>
            <w:noProof/>
          </w:rPr>
          <w:t>Tabel 4. 19 Tabel Halaman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_Toc94361610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74</w:t>
        </w:r>
        <w:r w:rsidR="0008343D" w:rsidRPr="0008343D">
          <w:rPr>
            <w:rFonts w:cs="Arial"/>
            <w:noProof/>
            <w:webHidden/>
          </w:rPr>
          <w:fldChar w:fldCharType="end"/>
        </w:r>
      </w:hyperlink>
    </w:p>
    <w:p w14:paraId="3510E6F0" w14:textId="3EF1C2A8" w:rsidR="0008343D" w:rsidRPr="0008343D" w:rsidRDefault="00920CFB" w:rsidP="0008343D">
      <w:pPr>
        <w:pStyle w:val="TableofFigures"/>
        <w:tabs>
          <w:tab w:val="right" w:leader="dot" w:pos="7927"/>
        </w:tabs>
        <w:rPr>
          <w:rFonts w:eastAsiaTheme="minorEastAsia" w:cs="Arial"/>
          <w:noProof/>
        </w:rPr>
      </w:pPr>
      <w:hyperlink w:anchor="_Toc94361611" w:history="1">
        <w:r w:rsidR="0008343D" w:rsidRPr="0008343D">
          <w:rPr>
            <w:rStyle w:val="Hyperlink"/>
            <w:rFonts w:cs="Arial"/>
            <w:noProof/>
          </w:rPr>
          <w:t>Tabel 4. 20 Tabel Halaman Tambah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_Toc94361611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75</w:t>
        </w:r>
        <w:r w:rsidR="0008343D" w:rsidRPr="0008343D">
          <w:rPr>
            <w:rFonts w:cs="Arial"/>
            <w:noProof/>
            <w:webHidden/>
          </w:rPr>
          <w:fldChar w:fldCharType="end"/>
        </w:r>
      </w:hyperlink>
    </w:p>
    <w:p w14:paraId="64786338" w14:textId="5408D053" w:rsidR="0008343D" w:rsidRPr="0008343D" w:rsidRDefault="00920CFB" w:rsidP="0008343D">
      <w:pPr>
        <w:pStyle w:val="TableofFigures"/>
        <w:tabs>
          <w:tab w:val="right" w:leader="dot" w:pos="7927"/>
        </w:tabs>
        <w:rPr>
          <w:rFonts w:eastAsiaTheme="minorEastAsia" w:cs="Arial"/>
          <w:noProof/>
        </w:rPr>
      </w:pPr>
      <w:hyperlink w:anchor="_Toc94361612" w:history="1">
        <w:r w:rsidR="0008343D" w:rsidRPr="0008343D">
          <w:rPr>
            <w:rStyle w:val="Hyperlink"/>
            <w:rFonts w:cs="Arial"/>
            <w:noProof/>
          </w:rPr>
          <w:t>Tabel 4. 21 Tabel Halaman Edit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_Toc94361612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75</w:t>
        </w:r>
        <w:r w:rsidR="0008343D" w:rsidRPr="0008343D">
          <w:rPr>
            <w:rFonts w:cs="Arial"/>
            <w:noProof/>
            <w:webHidden/>
          </w:rPr>
          <w:fldChar w:fldCharType="end"/>
        </w:r>
      </w:hyperlink>
    </w:p>
    <w:p w14:paraId="798359F8" w14:textId="1DFF95AF" w:rsidR="0008343D" w:rsidRPr="0008343D" w:rsidRDefault="00920CFB" w:rsidP="0008343D">
      <w:pPr>
        <w:pStyle w:val="TableofFigures"/>
        <w:tabs>
          <w:tab w:val="right" w:leader="dot" w:pos="7927"/>
        </w:tabs>
        <w:rPr>
          <w:rFonts w:eastAsiaTheme="minorEastAsia" w:cs="Arial"/>
          <w:noProof/>
        </w:rPr>
      </w:pPr>
      <w:hyperlink w:anchor="_Toc94361613" w:history="1">
        <w:r w:rsidR="0008343D" w:rsidRPr="0008343D">
          <w:rPr>
            <w:rStyle w:val="Hyperlink"/>
            <w:rFonts w:cs="Arial"/>
            <w:noProof/>
          </w:rPr>
          <w:t>Tabel 4. 22 Tabel Halaman Detail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_Toc94361613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75</w:t>
        </w:r>
        <w:r w:rsidR="0008343D" w:rsidRPr="0008343D">
          <w:rPr>
            <w:rFonts w:cs="Arial"/>
            <w:noProof/>
            <w:webHidden/>
          </w:rPr>
          <w:fldChar w:fldCharType="end"/>
        </w:r>
      </w:hyperlink>
    </w:p>
    <w:p w14:paraId="3F1F7E3F" w14:textId="498259B1" w:rsidR="0008343D" w:rsidRPr="0008343D" w:rsidRDefault="00920CFB" w:rsidP="0008343D">
      <w:pPr>
        <w:pStyle w:val="TableofFigures"/>
        <w:tabs>
          <w:tab w:val="right" w:leader="dot" w:pos="7927"/>
        </w:tabs>
        <w:rPr>
          <w:rFonts w:eastAsiaTheme="minorEastAsia" w:cs="Arial"/>
          <w:noProof/>
        </w:rPr>
      </w:pPr>
      <w:hyperlink w:anchor="_Toc94361614" w:history="1">
        <w:r w:rsidR="0008343D" w:rsidRPr="0008343D">
          <w:rPr>
            <w:rStyle w:val="Hyperlink"/>
            <w:rFonts w:cs="Arial"/>
            <w:noProof/>
          </w:rPr>
          <w:t>Tabel 4. 23 Tabel Halaman Mapel</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_Toc94361614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76</w:t>
        </w:r>
        <w:r w:rsidR="0008343D" w:rsidRPr="0008343D">
          <w:rPr>
            <w:rFonts w:cs="Arial"/>
            <w:noProof/>
            <w:webHidden/>
          </w:rPr>
          <w:fldChar w:fldCharType="end"/>
        </w:r>
      </w:hyperlink>
    </w:p>
    <w:p w14:paraId="363B1A2B" w14:textId="6900C108" w:rsidR="0008343D" w:rsidRPr="0008343D" w:rsidRDefault="00920CFB" w:rsidP="0008343D">
      <w:pPr>
        <w:pStyle w:val="TableofFigures"/>
        <w:tabs>
          <w:tab w:val="right" w:leader="dot" w:pos="7927"/>
        </w:tabs>
        <w:rPr>
          <w:rFonts w:eastAsiaTheme="minorEastAsia" w:cs="Arial"/>
          <w:noProof/>
        </w:rPr>
      </w:pPr>
      <w:hyperlink w:anchor="_Toc94361615" w:history="1">
        <w:r w:rsidR="0008343D" w:rsidRPr="0008343D">
          <w:rPr>
            <w:rStyle w:val="Hyperlink"/>
            <w:rFonts w:cs="Arial"/>
            <w:noProof/>
          </w:rPr>
          <w:t>Tabel 4. 24 Tabel Halaman Tambah Mapel</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_Toc94361615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76</w:t>
        </w:r>
        <w:r w:rsidR="0008343D" w:rsidRPr="0008343D">
          <w:rPr>
            <w:rFonts w:cs="Arial"/>
            <w:noProof/>
            <w:webHidden/>
          </w:rPr>
          <w:fldChar w:fldCharType="end"/>
        </w:r>
      </w:hyperlink>
    </w:p>
    <w:p w14:paraId="1467B0F3" w14:textId="7C5A4616" w:rsidR="0008343D" w:rsidRPr="0008343D" w:rsidRDefault="00920CFB" w:rsidP="0008343D">
      <w:pPr>
        <w:pStyle w:val="TableofFigures"/>
        <w:tabs>
          <w:tab w:val="right" w:leader="dot" w:pos="7927"/>
        </w:tabs>
        <w:rPr>
          <w:rFonts w:eastAsiaTheme="minorEastAsia" w:cs="Arial"/>
          <w:noProof/>
        </w:rPr>
      </w:pPr>
      <w:hyperlink w:anchor="_Toc94361616" w:history="1">
        <w:r w:rsidR="0008343D" w:rsidRPr="0008343D">
          <w:rPr>
            <w:rStyle w:val="Hyperlink"/>
            <w:rFonts w:cs="Arial"/>
            <w:noProof/>
          </w:rPr>
          <w:t xml:space="preserve">Tabel 4. 25 </w:t>
        </w:r>
        <w:r w:rsidR="0008343D" w:rsidRPr="0008343D">
          <w:rPr>
            <w:rStyle w:val="Hyperlink"/>
            <w:rFonts w:cs="Arial"/>
            <w:noProof/>
            <w:lang w:val="en-ID"/>
          </w:rPr>
          <w:t>Tabel Halaman Edit Mapel</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_Toc94361616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76</w:t>
        </w:r>
        <w:r w:rsidR="0008343D" w:rsidRPr="0008343D">
          <w:rPr>
            <w:rFonts w:cs="Arial"/>
            <w:noProof/>
            <w:webHidden/>
          </w:rPr>
          <w:fldChar w:fldCharType="end"/>
        </w:r>
      </w:hyperlink>
    </w:p>
    <w:p w14:paraId="68FC1F22" w14:textId="650750FB" w:rsidR="0008343D" w:rsidRPr="0008343D" w:rsidRDefault="00920CFB" w:rsidP="0008343D">
      <w:pPr>
        <w:pStyle w:val="TableofFigures"/>
        <w:tabs>
          <w:tab w:val="right" w:leader="dot" w:pos="7927"/>
        </w:tabs>
        <w:rPr>
          <w:rFonts w:eastAsiaTheme="minorEastAsia" w:cs="Arial"/>
          <w:noProof/>
        </w:rPr>
      </w:pPr>
      <w:hyperlink w:anchor="_Toc94361617" w:history="1">
        <w:r w:rsidR="0008343D" w:rsidRPr="0008343D">
          <w:rPr>
            <w:rStyle w:val="Hyperlink"/>
            <w:rFonts w:cs="Arial"/>
            <w:noProof/>
          </w:rPr>
          <w:t xml:space="preserve">Tabel 4. 26 </w:t>
        </w:r>
        <w:r w:rsidR="0008343D" w:rsidRPr="0008343D">
          <w:rPr>
            <w:rStyle w:val="Hyperlink"/>
            <w:rFonts w:cs="Arial"/>
            <w:noProof/>
            <w:lang w:val="en-ID"/>
          </w:rPr>
          <w:t>Tabel Halaman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_Toc94361617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77</w:t>
        </w:r>
        <w:r w:rsidR="0008343D" w:rsidRPr="0008343D">
          <w:rPr>
            <w:rFonts w:cs="Arial"/>
            <w:noProof/>
            <w:webHidden/>
          </w:rPr>
          <w:fldChar w:fldCharType="end"/>
        </w:r>
      </w:hyperlink>
    </w:p>
    <w:p w14:paraId="2B4358C8" w14:textId="1C9B83EB" w:rsidR="0008343D" w:rsidRPr="0008343D" w:rsidRDefault="00920CFB" w:rsidP="0008343D">
      <w:pPr>
        <w:pStyle w:val="TableofFigures"/>
        <w:tabs>
          <w:tab w:val="right" w:leader="dot" w:pos="7927"/>
        </w:tabs>
        <w:rPr>
          <w:rFonts w:eastAsiaTheme="minorEastAsia" w:cs="Arial"/>
          <w:noProof/>
        </w:rPr>
      </w:pPr>
      <w:hyperlink w:anchor="_Toc94361618" w:history="1">
        <w:r w:rsidR="0008343D" w:rsidRPr="0008343D">
          <w:rPr>
            <w:rStyle w:val="Hyperlink"/>
            <w:rFonts w:cs="Arial"/>
            <w:noProof/>
          </w:rPr>
          <w:t xml:space="preserve">Tabel 4. 27 </w:t>
        </w:r>
        <w:r w:rsidR="0008343D" w:rsidRPr="0008343D">
          <w:rPr>
            <w:rStyle w:val="Hyperlink"/>
            <w:rFonts w:cs="Arial"/>
            <w:noProof/>
            <w:lang w:val="en-ID"/>
          </w:rPr>
          <w:t>Tabel Halaman Tambah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_Toc94361618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77</w:t>
        </w:r>
        <w:r w:rsidR="0008343D" w:rsidRPr="0008343D">
          <w:rPr>
            <w:rFonts w:cs="Arial"/>
            <w:noProof/>
            <w:webHidden/>
          </w:rPr>
          <w:fldChar w:fldCharType="end"/>
        </w:r>
      </w:hyperlink>
    </w:p>
    <w:p w14:paraId="51B1CD0B" w14:textId="3D8777B9" w:rsidR="0008343D" w:rsidRPr="0008343D" w:rsidRDefault="00920CFB" w:rsidP="0008343D">
      <w:pPr>
        <w:pStyle w:val="TableofFigures"/>
        <w:tabs>
          <w:tab w:val="right" w:leader="dot" w:pos="7927"/>
        </w:tabs>
        <w:rPr>
          <w:rFonts w:eastAsiaTheme="minorEastAsia" w:cs="Arial"/>
          <w:noProof/>
        </w:rPr>
      </w:pPr>
      <w:hyperlink w:anchor="_Toc94361619" w:history="1">
        <w:r w:rsidR="0008343D" w:rsidRPr="0008343D">
          <w:rPr>
            <w:rStyle w:val="Hyperlink"/>
            <w:rFonts w:cs="Arial"/>
            <w:noProof/>
          </w:rPr>
          <w:t xml:space="preserve">Tabel 4. 28 </w:t>
        </w:r>
        <w:r w:rsidR="0008343D" w:rsidRPr="0008343D">
          <w:rPr>
            <w:rStyle w:val="Hyperlink"/>
            <w:rFonts w:cs="Arial"/>
            <w:noProof/>
            <w:lang w:val="en-ID"/>
          </w:rPr>
          <w:t>Tabel Halaman Edit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_Toc94361619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78</w:t>
        </w:r>
        <w:r w:rsidR="0008343D" w:rsidRPr="0008343D">
          <w:rPr>
            <w:rFonts w:cs="Arial"/>
            <w:noProof/>
            <w:webHidden/>
          </w:rPr>
          <w:fldChar w:fldCharType="end"/>
        </w:r>
      </w:hyperlink>
    </w:p>
    <w:p w14:paraId="2D13F76A" w14:textId="6B75B2BF" w:rsidR="0008343D" w:rsidRPr="0008343D" w:rsidRDefault="00920CFB" w:rsidP="0008343D">
      <w:pPr>
        <w:pStyle w:val="TableofFigures"/>
        <w:tabs>
          <w:tab w:val="right" w:leader="dot" w:pos="7927"/>
        </w:tabs>
        <w:rPr>
          <w:rFonts w:eastAsiaTheme="minorEastAsia" w:cs="Arial"/>
          <w:noProof/>
        </w:rPr>
      </w:pPr>
      <w:hyperlink w:anchor="_Toc94361620" w:history="1">
        <w:r w:rsidR="0008343D" w:rsidRPr="0008343D">
          <w:rPr>
            <w:rStyle w:val="Hyperlink"/>
            <w:rFonts w:cs="Arial"/>
            <w:noProof/>
          </w:rPr>
          <w:t xml:space="preserve">Tabel 4. 29 </w:t>
        </w:r>
        <w:r w:rsidR="0008343D" w:rsidRPr="0008343D">
          <w:rPr>
            <w:rStyle w:val="Hyperlink"/>
            <w:rFonts w:cs="Arial"/>
            <w:noProof/>
            <w:lang w:val="en-ID"/>
          </w:rPr>
          <w:t>Tabel Halaman Detail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_Toc94361620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78</w:t>
        </w:r>
        <w:r w:rsidR="0008343D" w:rsidRPr="0008343D">
          <w:rPr>
            <w:rFonts w:cs="Arial"/>
            <w:noProof/>
            <w:webHidden/>
          </w:rPr>
          <w:fldChar w:fldCharType="end"/>
        </w:r>
      </w:hyperlink>
    </w:p>
    <w:p w14:paraId="72075DDE" w14:textId="6929761E" w:rsidR="0008343D" w:rsidRPr="0008343D" w:rsidRDefault="00920CFB" w:rsidP="0008343D">
      <w:pPr>
        <w:pStyle w:val="TableofFigures"/>
        <w:tabs>
          <w:tab w:val="right" w:leader="dot" w:pos="7927"/>
        </w:tabs>
        <w:rPr>
          <w:rFonts w:eastAsiaTheme="minorEastAsia" w:cs="Arial"/>
          <w:noProof/>
        </w:rPr>
      </w:pPr>
      <w:hyperlink w:anchor="_Toc94361621" w:history="1">
        <w:r w:rsidR="0008343D" w:rsidRPr="0008343D">
          <w:rPr>
            <w:rStyle w:val="Hyperlink"/>
            <w:rFonts w:cs="Arial"/>
            <w:noProof/>
          </w:rPr>
          <w:t xml:space="preserve">Tabel 4. 30 </w:t>
        </w:r>
        <w:r w:rsidR="0008343D" w:rsidRPr="0008343D">
          <w:rPr>
            <w:rStyle w:val="Hyperlink"/>
            <w:rFonts w:cs="Arial"/>
            <w:noProof/>
            <w:lang w:val="en-ID"/>
          </w:rPr>
          <w:t>Tabel Halaman 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_Toc94361621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78</w:t>
        </w:r>
        <w:r w:rsidR="0008343D" w:rsidRPr="0008343D">
          <w:rPr>
            <w:rFonts w:cs="Arial"/>
            <w:noProof/>
            <w:webHidden/>
          </w:rPr>
          <w:fldChar w:fldCharType="end"/>
        </w:r>
      </w:hyperlink>
    </w:p>
    <w:p w14:paraId="1FA90EFA" w14:textId="2E7CAEE6" w:rsidR="0008343D" w:rsidRPr="0008343D" w:rsidRDefault="00920CFB" w:rsidP="0008343D">
      <w:pPr>
        <w:pStyle w:val="TableofFigures"/>
        <w:tabs>
          <w:tab w:val="right" w:leader="dot" w:pos="7927"/>
        </w:tabs>
        <w:rPr>
          <w:rFonts w:eastAsiaTheme="minorEastAsia" w:cs="Arial"/>
          <w:noProof/>
        </w:rPr>
      </w:pPr>
      <w:hyperlink w:anchor="_Toc94361622" w:history="1">
        <w:r w:rsidR="0008343D" w:rsidRPr="0008343D">
          <w:rPr>
            <w:rStyle w:val="Hyperlink"/>
            <w:rFonts w:cs="Arial"/>
            <w:noProof/>
          </w:rPr>
          <w:t xml:space="preserve">Tabel 4. 31 </w:t>
        </w:r>
        <w:r w:rsidR="0008343D" w:rsidRPr="0008343D">
          <w:rPr>
            <w:rStyle w:val="Hyperlink"/>
            <w:rFonts w:cs="Arial"/>
            <w:noProof/>
            <w:lang w:val="en-ID"/>
          </w:rPr>
          <w:t>Tabel Halaman Tambah 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_Toc94361622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79</w:t>
        </w:r>
        <w:r w:rsidR="0008343D" w:rsidRPr="0008343D">
          <w:rPr>
            <w:rFonts w:cs="Arial"/>
            <w:noProof/>
            <w:webHidden/>
          </w:rPr>
          <w:fldChar w:fldCharType="end"/>
        </w:r>
      </w:hyperlink>
    </w:p>
    <w:p w14:paraId="33B05414" w14:textId="068FEC2E" w:rsidR="0008343D" w:rsidRPr="0008343D" w:rsidRDefault="00920CFB" w:rsidP="0008343D">
      <w:pPr>
        <w:pStyle w:val="TableofFigures"/>
        <w:tabs>
          <w:tab w:val="right" w:leader="dot" w:pos="7927"/>
        </w:tabs>
        <w:rPr>
          <w:rFonts w:eastAsiaTheme="minorEastAsia" w:cs="Arial"/>
          <w:noProof/>
        </w:rPr>
      </w:pPr>
      <w:hyperlink w:anchor="_Toc94361623" w:history="1">
        <w:r w:rsidR="0008343D" w:rsidRPr="0008343D">
          <w:rPr>
            <w:rStyle w:val="Hyperlink"/>
            <w:rFonts w:cs="Arial"/>
            <w:noProof/>
          </w:rPr>
          <w:t xml:space="preserve">Tabel 4. 32 </w:t>
        </w:r>
        <w:r w:rsidR="0008343D" w:rsidRPr="0008343D">
          <w:rPr>
            <w:rStyle w:val="Hyperlink"/>
            <w:rFonts w:cs="Arial"/>
            <w:noProof/>
            <w:lang w:val="en-ID"/>
          </w:rPr>
          <w:t>Tabel Halaman Edit 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_Toc94361623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79</w:t>
        </w:r>
        <w:r w:rsidR="0008343D" w:rsidRPr="0008343D">
          <w:rPr>
            <w:rFonts w:cs="Arial"/>
            <w:noProof/>
            <w:webHidden/>
          </w:rPr>
          <w:fldChar w:fldCharType="end"/>
        </w:r>
      </w:hyperlink>
    </w:p>
    <w:p w14:paraId="0E965324" w14:textId="19A9EE47" w:rsidR="0008343D" w:rsidRPr="0008343D" w:rsidRDefault="00920CFB" w:rsidP="0008343D">
      <w:pPr>
        <w:pStyle w:val="TableofFigures"/>
        <w:tabs>
          <w:tab w:val="right" w:leader="dot" w:pos="7927"/>
        </w:tabs>
        <w:rPr>
          <w:rFonts w:eastAsiaTheme="minorEastAsia" w:cs="Arial"/>
          <w:noProof/>
        </w:rPr>
      </w:pPr>
      <w:hyperlink w:anchor="_Toc94361624" w:history="1">
        <w:r w:rsidR="0008343D" w:rsidRPr="0008343D">
          <w:rPr>
            <w:rStyle w:val="Hyperlink"/>
            <w:rFonts w:cs="Arial"/>
            <w:noProof/>
          </w:rPr>
          <w:t xml:space="preserve">Tabel 4. 33 </w:t>
        </w:r>
        <w:r w:rsidR="0008343D" w:rsidRPr="0008343D">
          <w:rPr>
            <w:rStyle w:val="Hyperlink"/>
            <w:rFonts w:cs="Arial"/>
            <w:noProof/>
            <w:lang w:val="en-ID"/>
          </w:rPr>
          <w:t>Tabel Halaman Detail 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_Toc94361624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80</w:t>
        </w:r>
        <w:r w:rsidR="0008343D" w:rsidRPr="0008343D">
          <w:rPr>
            <w:rFonts w:cs="Arial"/>
            <w:noProof/>
            <w:webHidden/>
          </w:rPr>
          <w:fldChar w:fldCharType="end"/>
        </w:r>
      </w:hyperlink>
    </w:p>
    <w:p w14:paraId="380057AE" w14:textId="34E108BE" w:rsidR="0008343D" w:rsidRPr="0008343D" w:rsidRDefault="00920CFB" w:rsidP="0008343D">
      <w:pPr>
        <w:pStyle w:val="TableofFigures"/>
        <w:tabs>
          <w:tab w:val="right" w:leader="dot" w:pos="7927"/>
        </w:tabs>
        <w:rPr>
          <w:rFonts w:eastAsiaTheme="minorEastAsia" w:cs="Arial"/>
          <w:noProof/>
        </w:rPr>
      </w:pPr>
      <w:hyperlink w:anchor="_Toc94361625" w:history="1">
        <w:r w:rsidR="0008343D" w:rsidRPr="0008343D">
          <w:rPr>
            <w:rStyle w:val="Hyperlink"/>
            <w:rFonts w:cs="Arial"/>
            <w:noProof/>
          </w:rPr>
          <w:t xml:space="preserve">Tabel 4. 34 </w:t>
        </w:r>
        <w:r w:rsidR="0008343D" w:rsidRPr="0008343D">
          <w:rPr>
            <w:rStyle w:val="Hyperlink"/>
            <w:rFonts w:cs="Arial"/>
            <w:noProof/>
            <w:lang w:val="en-ID"/>
          </w:rPr>
          <w:t>Tabel Halaman Mapelkelas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_Toc94361625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80</w:t>
        </w:r>
        <w:r w:rsidR="0008343D" w:rsidRPr="0008343D">
          <w:rPr>
            <w:rFonts w:cs="Arial"/>
            <w:noProof/>
            <w:webHidden/>
          </w:rPr>
          <w:fldChar w:fldCharType="end"/>
        </w:r>
      </w:hyperlink>
    </w:p>
    <w:p w14:paraId="0030929E" w14:textId="387FB58F" w:rsidR="0008343D" w:rsidRPr="0008343D" w:rsidRDefault="00920CFB" w:rsidP="0008343D">
      <w:pPr>
        <w:pStyle w:val="TableofFigures"/>
        <w:tabs>
          <w:tab w:val="right" w:leader="dot" w:pos="7927"/>
        </w:tabs>
        <w:rPr>
          <w:rFonts w:eastAsiaTheme="minorEastAsia" w:cs="Arial"/>
          <w:noProof/>
        </w:rPr>
      </w:pPr>
      <w:hyperlink w:anchor="_Toc94361626" w:history="1">
        <w:r w:rsidR="0008343D" w:rsidRPr="0008343D">
          <w:rPr>
            <w:rStyle w:val="Hyperlink"/>
            <w:rFonts w:cs="Arial"/>
            <w:noProof/>
          </w:rPr>
          <w:t xml:space="preserve">Tabel 4. 35 </w:t>
        </w:r>
        <w:r w:rsidR="0008343D" w:rsidRPr="0008343D">
          <w:rPr>
            <w:rStyle w:val="Hyperlink"/>
            <w:rFonts w:cs="Arial"/>
            <w:noProof/>
            <w:lang w:val="en-ID"/>
          </w:rPr>
          <w:t>Tabel Halaman Detail Mapelkelas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_Toc94361626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80</w:t>
        </w:r>
        <w:r w:rsidR="0008343D" w:rsidRPr="0008343D">
          <w:rPr>
            <w:rFonts w:cs="Arial"/>
            <w:noProof/>
            <w:webHidden/>
          </w:rPr>
          <w:fldChar w:fldCharType="end"/>
        </w:r>
      </w:hyperlink>
    </w:p>
    <w:p w14:paraId="62757A28" w14:textId="59D0C86E" w:rsidR="0008343D" w:rsidRPr="0008343D" w:rsidRDefault="00920CFB" w:rsidP="0008343D">
      <w:pPr>
        <w:pStyle w:val="TableofFigures"/>
        <w:tabs>
          <w:tab w:val="right" w:leader="dot" w:pos="7927"/>
        </w:tabs>
        <w:rPr>
          <w:rFonts w:eastAsiaTheme="minorEastAsia" w:cs="Arial"/>
          <w:noProof/>
        </w:rPr>
      </w:pPr>
      <w:hyperlink w:anchor="_Toc94361627" w:history="1">
        <w:r w:rsidR="0008343D" w:rsidRPr="0008343D">
          <w:rPr>
            <w:rStyle w:val="Hyperlink"/>
            <w:rFonts w:cs="Arial"/>
            <w:noProof/>
          </w:rPr>
          <w:t xml:space="preserve">Tabel 4. 36 </w:t>
        </w:r>
        <w:r w:rsidR="0008343D" w:rsidRPr="0008343D">
          <w:rPr>
            <w:rStyle w:val="Hyperlink"/>
            <w:rFonts w:cs="Arial"/>
            <w:noProof/>
            <w:lang w:val="en-ID"/>
          </w:rPr>
          <w:t>Tabel Halaman Jadwal</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_Toc94361627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81</w:t>
        </w:r>
        <w:r w:rsidR="0008343D" w:rsidRPr="0008343D">
          <w:rPr>
            <w:rFonts w:cs="Arial"/>
            <w:noProof/>
            <w:webHidden/>
          </w:rPr>
          <w:fldChar w:fldCharType="end"/>
        </w:r>
      </w:hyperlink>
    </w:p>
    <w:p w14:paraId="4FDC4AAA" w14:textId="632ADE65" w:rsidR="0008343D" w:rsidRPr="0008343D" w:rsidRDefault="00920CFB" w:rsidP="0008343D">
      <w:pPr>
        <w:pStyle w:val="TableofFigures"/>
        <w:tabs>
          <w:tab w:val="right" w:leader="dot" w:pos="7927"/>
        </w:tabs>
        <w:rPr>
          <w:rFonts w:eastAsiaTheme="minorEastAsia" w:cs="Arial"/>
          <w:noProof/>
        </w:rPr>
      </w:pPr>
      <w:hyperlink w:anchor="_Toc94361628" w:history="1">
        <w:r w:rsidR="0008343D" w:rsidRPr="0008343D">
          <w:rPr>
            <w:rStyle w:val="Hyperlink"/>
            <w:rFonts w:cs="Arial"/>
            <w:noProof/>
          </w:rPr>
          <w:t xml:space="preserve">Tabel 4. 37 </w:t>
        </w:r>
        <w:r w:rsidR="0008343D" w:rsidRPr="0008343D">
          <w:rPr>
            <w:rStyle w:val="Hyperlink"/>
            <w:rFonts w:cs="Arial"/>
            <w:noProof/>
            <w:lang w:val="en-ID"/>
          </w:rPr>
          <w:t>Tabel Halaman Detail Jadwal</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_Toc94361628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81</w:t>
        </w:r>
        <w:r w:rsidR="0008343D" w:rsidRPr="0008343D">
          <w:rPr>
            <w:rFonts w:cs="Arial"/>
            <w:noProof/>
            <w:webHidden/>
          </w:rPr>
          <w:fldChar w:fldCharType="end"/>
        </w:r>
      </w:hyperlink>
    </w:p>
    <w:p w14:paraId="512946D4" w14:textId="6704B3FC" w:rsidR="0008343D" w:rsidRPr="0008343D" w:rsidRDefault="00920CFB" w:rsidP="0008343D">
      <w:pPr>
        <w:pStyle w:val="TableofFigures"/>
        <w:tabs>
          <w:tab w:val="right" w:leader="dot" w:pos="7927"/>
        </w:tabs>
        <w:rPr>
          <w:rFonts w:eastAsiaTheme="minorEastAsia" w:cs="Arial"/>
          <w:noProof/>
        </w:rPr>
      </w:pPr>
      <w:hyperlink w:anchor="_Toc94361629" w:history="1">
        <w:r w:rsidR="0008343D" w:rsidRPr="0008343D">
          <w:rPr>
            <w:rStyle w:val="Hyperlink"/>
            <w:rFonts w:cs="Arial"/>
            <w:noProof/>
          </w:rPr>
          <w:t xml:space="preserve">Tabel 4. 38 </w:t>
        </w:r>
        <w:r w:rsidR="0008343D" w:rsidRPr="0008343D">
          <w:rPr>
            <w:rStyle w:val="Hyperlink"/>
            <w:rFonts w:cs="Arial"/>
            <w:noProof/>
            <w:lang w:val="en-ID"/>
          </w:rPr>
          <w:t>Tabel Halaman Edit Jadwal</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_Toc94361629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82</w:t>
        </w:r>
        <w:r w:rsidR="0008343D" w:rsidRPr="0008343D">
          <w:rPr>
            <w:rFonts w:cs="Arial"/>
            <w:noProof/>
            <w:webHidden/>
          </w:rPr>
          <w:fldChar w:fldCharType="end"/>
        </w:r>
      </w:hyperlink>
    </w:p>
    <w:p w14:paraId="378F2282" w14:textId="3A4DAFCF" w:rsidR="0008343D" w:rsidRPr="0008343D" w:rsidRDefault="00920CFB" w:rsidP="0008343D">
      <w:pPr>
        <w:pStyle w:val="TableofFigures"/>
        <w:tabs>
          <w:tab w:val="right" w:leader="dot" w:pos="7927"/>
        </w:tabs>
        <w:rPr>
          <w:rFonts w:eastAsiaTheme="minorEastAsia" w:cs="Arial"/>
          <w:noProof/>
        </w:rPr>
      </w:pPr>
      <w:hyperlink w:anchor="_Toc94361630" w:history="1">
        <w:r w:rsidR="0008343D" w:rsidRPr="0008343D">
          <w:rPr>
            <w:rStyle w:val="Hyperlink"/>
            <w:rFonts w:cs="Arial"/>
            <w:noProof/>
          </w:rPr>
          <w:t xml:space="preserve">Tabel 4. 39 </w:t>
        </w:r>
        <w:r w:rsidR="0008343D" w:rsidRPr="0008343D">
          <w:rPr>
            <w:rStyle w:val="Hyperlink"/>
            <w:rFonts w:cs="Arial"/>
            <w:noProof/>
            <w:lang w:val="en-ID"/>
          </w:rPr>
          <w:t xml:space="preserve">Tabel Halaman </w:t>
        </w:r>
        <w:r w:rsidR="0008343D" w:rsidRPr="0008343D">
          <w:rPr>
            <w:rStyle w:val="Hyperlink"/>
            <w:rFonts w:cs="Arial"/>
            <w:i/>
            <w:noProof/>
            <w:lang w:val="en-ID"/>
          </w:rPr>
          <w:t>Dashboard</w:t>
        </w:r>
        <w:r w:rsidR="0008343D" w:rsidRPr="0008343D">
          <w:rPr>
            <w:rStyle w:val="Hyperlink"/>
            <w:rFonts w:cs="Arial"/>
            <w:noProof/>
            <w:lang w:val="en-ID"/>
          </w:rPr>
          <w:t xml:space="preserve">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_Toc94361630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82</w:t>
        </w:r>
        <w:r w:rsidR="0008343D" w:rsidRPr="0008343D">
          <w:rPr>
            <w:rFonts w:cs="Arial"/>
            <w:noProof/>
            <w:webHidden/>
          </w:rPr>
          <w:fldChar w:fldCharType="end"/>
        </w:r>
      </w:hyperlink>
    </w:p>
    <w:p w14:paraId="092BB9DC" w14:textId="09A77E54" w:rsidR="0008343D" w:rsidRPr="0008343D" w:rsidRDefault="00920CFB" w:rsidP="0008343D">
      <w:pPr>
        <w:pStyle w:val="TableofFigures"/>
        <w:tabs>
          <w:tab w:val="right" w:leader="dot" w:pos="7927"/>
        </w:tabs>
        <w:rPr>
          <w:rFonts w:eastAsiaTheme="minorEastAsia" w:cs="Arial"/>
          <w:noProof/>
        </w:rPr>
      </w:pPr>
      <w:hyperlink w:anchor="_Toc94361631" w:history="1">
        <w:r w:rsidR="0008343D" w:rsidRPr="0008343D">
          <w:rPr>
            <w:rStyle w:val="Hyperlink"/>
            <w:rFonts w:cs="Arial"/>
            <w:noProof/>
          </w:rPr>
          <w:t xml:space="preserve">Tabel 4. 40 </w:t>
        </w:r>
        <w:r w:rsidR="0008343D" w:rsidRPr="0008343D">
          <w:rPr>
            <w:rStyle w:val="Hyperlink"/>
            <w:rFonts w:cs="Arial"/>
            <w:noProof/>
            <w:lang w:val="en-ID"/>
          </w:rPr>
          <w:t>Tabel Halaman Pengumuman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_Toc94361631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83</w:t>
        </w:r>
        <w:r w:rsidR="0008343D" w:rsidRPr="0008343D">
          <w:rPr>
            <w:rFonts w:cs="Arial"/>
            <w:noProof/>
            <w:webHidden/>
          </w:rPr>
          <w:fldChar w:fldCharType="end"/>
        </w:r>
      </w:hyperlink>
    </w:p>
    <w:p w14:paraId="6D85DE39" w14:textId="47B9E549" w:rsidR="0008343D" w:rsidRPr="0008343D" w:rsidRDefault="00920CFB" w:rsidP="0008343D">
      <w:pPr>
        <w:pStyle w:val="TableofFigures"/>
        <w:tabs>
          <w:tab w:val="right" w:leader="dot" w:pos="7927"/>
        </w:tabs>
        <w:rPr>
          <w:rFonts w:eastAsiaTheme="minorEastAsia" w:cs="Arial"/>
          <w:noProof/>
        </w:rPr>
      </w:pPr>
      <w:hyperlink w:anchor="_Toc94361632" w:history="1">
        <w:r w:rsidR="0008343D" w:rsidRPr="0008343D">
          <w:rPr>
            <w:rStyle w:val="Hyperlink"/>
            <w:rFonts w:cs="Arial"/>
            <w:noProof/>
          </w:rPr>
          <w:t xml:space="preserve">Tabel 4. 41 </w:t>
        </w:r>
        <w:r w:rsidR="0008343D" w:rsidRPr="0008343D">
          <w:rPr>
            <w:rStyle w:val="Hyperlink"/>
            <w:rFonts w:cs="Arial"/>
            <w:noProof/>
            <w:lang w:val="en-ID"/>
          </w:rPr>
          <w:t>Tabel Halaman Tambah Pengumuman</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_Toc94361632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83</w:t>
        </w:r>
        <w:r w:rsidR="0008343D" w:rsidRPr="0008343D">
          <w:rPr>
            <w:rFonts w:cs="Arial"/>
            <w:noProof/>
            <w:webHidden/>
          </w:rPr>
          <w:fldChar w:fldCharType="end"/>
        </w:r>
      </w:hyperlink>
    </w:p>
    <w:p w14:paraId="43AB1E7A" w14:textId="67C12C51" w:rsidR="0008343D" w:rsidRPr="0008343D" w:rsidRDefault="00920CFB" w:rsidP="0008343D">
      <w:pPr>
        <w:pStyle w:val="TableofFigures"/>
        <w:tabs>
          <w:tab w:val="right" w:leader="dot" w:pos="7927"/>
        </w:tabs>
        <w:rPr>
          <w:rFonts w:eastAsiaTheme="minorEastAsia" w:cs="Arial"/>
          <w:noProof/>
        </w:rPr>
      </w:pPr>
      <w:hyperlink w:anchor="_Toc94361633" w:history="1">
        <w:r w:rsidR="0008343D" w:rsidRPr="0008343D">
          <w:rPr>
            <w:rStyle w:val="Hyperlink"/>
            <w:rFonts w:cs="Arial"/>
            <w:noProof/>
          </w:rPr>
          <w:t xml:space="preserve">Tabel 4. 42 </w:t>
        </w:r>
        <w:r w:rsidR="0008343D" w:rsidRPr="0008343D">
          <w:rPr>
            <w:rStyle w:val="Hyperlink"/>
            <w:rFonts w:cs="Arial"/>
            <w:noProof/>
            <w:lang w:val="en-ID"/>
          </w:rPr>
          <w:t>Tabel Halaman Edit Pengumuman</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_Toc94361633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84</w:t>
        </w:r>
        <w:r w:rsidR="0008343D" w:rsidRPr="0008343D">
          <w:rPr>
            <w:rFonts w:cs="Arial"/>
            <w:noProof/>
            <w:webHidden/>
          </w:rPr>
          <w:fldChar w:fldCharType="end"/>
        </w:r>
      </w:hyperlink>
    </w:p>
    <w:p w14:paraId="16BD0C35" w14:textId="7EA93063" w:rsidR="0008343D" w:rsidRPr="0008343D" w:rsidRDefault="00920CFB" w:rsidP="0008343D">
      <w:pPr>
        <w:pStyle w:val="TableofFigures"/>
        <w:tabs>
          <w:tab w:val="right" w:leader="dot" w:pos="7927"/>
        </w:tabs>
        <w:rPr>
          <w:rFonts w:eastAsiaTheme="minorEastAsia" w:cs="Arial"/>
          <w:noProof/>
        </w:rPr>
      </w:pPr>
      <w:hyperlink w:anchor="_Toc94361634" w:history="1">
        <w:r w:rsidR="0008343D" w:rsidRPr="0008343D">
          <w:rPr>
            <w:rStyle w:val="Hyperlink"/>
            <w:rFonts w:cs="Arial"/>
            <w:noProof/>
          </w:rPr>
          <w:t xml:space="preserve">Tabel 4. 43 </w:t>
        </w:r>
        <w:r w:rsidR="0008343D" w:rsidRPr="0008343D">
          <w:rPr>
            <w:rStyle w:val="Hyperlink"/>
            <w:rFonts w:cs="Arial"/>
            <w:noProof/>
            <w:lang w:val="en-ID"/>
          </w:rPr>
          <w:t>Tabel Halaman Materi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_Toc94361634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84</w:t>
        </w:r>
        <w:r w:rsidR="0008343D" w:rsidRPr="0008343D">
          <w:rPr>
            <w:rFonts w:cs="Arial"/>
            <w:noProof/>
            <w:webHidden/>
          </w:rPr>
          <w:fldChar w:fldCharType="end"/>
        </w:r>
      </w:hyperlink>
    </w:p>
    <w:p w14:paraId="6D8A1795" w14:textId="51BCD639" w:rsidR="0008343D" w:rsidRPr="0008343D" w:rsidRDefault="00920CFB" w:rsidP="0008343D">
      <w:pPr>
        <w:pStyle w:val="TableofFigures"/>
        <w:tabs>
          <w:tab w:val="right" w:leader="dot" w:pos="7927"/>
        </w:tabs>
        <w:rPr>
          <w:rFonts w:eastAsiaTheme="minorEastAsia" w:cs="Arial"/>
          <w:noProof/>
        </w:rPr>
      </w:pPr>
      <w:hyperlink w:anchor="_Toc94361635" w:history="1">
        <w:r w:rsidR="0008343D" w:rsidRPr="0008343D">
          <w:rPr>
            <w:rStyle w:val="Hyperlink"/>
            <w:rFonts w:cs="Arial"/>
            <w:noProof/>
          </w:rPr>
          <w:t xml:space="preserve">Tabel 4. 44 </w:t>
        </w:r>
        <w:r w:rsidR="0008343D" w:rsidRPr="0008343D">
          <w:rPr>
            <w:rStyle w:val="Hyperlink"/>
            <w:rFonts w:cs="Arial"/>
            <w:noProof/>
            <w:lang w:val="en-ID"/>
          </w:rPr>
          <w:t>Tabel Halaman Tambah Materi</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_Toc94361635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84</w:t>
        </w:r>
        <w:r w:rsidR="0008343D" w:rsidRPr="0008343D">
          <w:rPr>
            <w:rFonts w:cs="Arial"/>
            <w:noProof/>
            <w:webHidden/>
          </w:rPr>
          <w:fldChar w:fldCharType="end"/>
        </w:r>
      </w:hyperlink>
    </w:p>
    <w:p w14:paraId="65B79029" w14:textId="7AD8005D" w:rsidR="0008343D" w:rsidRPr="0008343D" w:rsidRDefault="00920CFB" w:rsidP="0008343D">
      <w:pPr>
        <w:pStyle w:val="TableofFigures"/>
        <w:tabs>
          <w:tab w:val="right" w:leader="dot" w:pos="7927"/>
        </w:tabs>
        <w:rPr>
          <w:rFonts w:eastAsiaTheme="minorEastAsia" w:cs="Arial"/>
          <w:noProof/>
        </w:rPr>
      </w:pPr>
      <w:hyperlink w:anchor="_Toc94361636" w:history="1">
        <w:r w:rsidR="0008343D" w:rsidRPr="0008343D">
          <w:rPr>
            <w:rStyle w:val="Hyperlink"/>
            <w:rFonts w:cs="Arial"/>
            <w:noProof/>
          </w:rPr>
          <w:t xml:space="preserve">Tabel 4. 45 </w:t>
        </w:r>
        <w:r w:rsidR="0008343D" w:rsidRPr="0008343D">
          <w:rPr>
            <w:rStyle w:val="Hyperlink"/>
            <w:rFonts w:cs="Arial"/>
            <w:noProof/>
            <w:lang w:val="en-ID"/>
          </w:rPr>
          <w:t>Tabel Halaman Edit Materi</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_Toc94361636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85</w:t>
        </w:r>
        <w:r w:rsidR="0008343D" w:rsidRPr="0008343D">
          <w:rPr>
            <w:rFonts w:cs="Arial"/>
            <w:noProof/>
            <w:webHidden/>
          </w:rPr>
          <w:fldChar w:fldCharType="end"/>
        </w:r>
      </w:hyperlink>
    </w:p>
    <w:p w14:paraId="4E22576D" w14:textId="33E01CD2" w:rsidR="0008343D" w:rsidRPr="0008343D" w:rsidRDefault="00920CFB" w:rsidP="0008343D">
      <w:pPr>
        <w:pStyle w:val="TableofFigures"/>
        <w:tabs>
          <w:tab w:val="right" w:leader="dot" w:pos="7927"/>
        </w:tabs>
        <w:rPr>
          <w:rFonts w:eastAsiaTheme="minorEastAsia" w:cs="Arial"/>
          <w:noProof/>
        </w:rPr>
      </w:pPr>
      <w:hyperlink w:anchor="_Toc94361637" w:history="1">
        <w:r w:rsidR="0008343D" w:rsidRPr="0008343D">
          <w:rPr>
            <w:rStyle w:val="Hyperlink"/>
            <w:rFonts w:cs="Arial"/>
            <w:noProof/>
          </w:rPr>
          <w:t xml:space="preserve">Tabel 4. 46 </w:t>
        </w:r>
        <w:r w:rsidR="0008343D" w:rsidRPr="0008343D">
          <w:rPr>
            <w:rStyle w:val="Hyperlink"/>
            <w:rFonts w:cs="Arial"/>
            <w:noProof/>
            <w:lang w:val="en-ID"/>
          </w:rPr>
          <w:t>Tabel Halaman Tugas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_Toc94361637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85</w:t>
        </w:r>
        <w:r w:rsidR="0008343D" w:rsidRPr="0008343D">
          <w:rPr>
            <w:rFonts w:cs="Arial"/>
            <w:noProof/>
            <w:webHidden/>
          </w:rPr>
          <w:fldChar w:fldCharType="end"/>
        </w:r>
      </w:hyperlink>
    </w:p>
    <w:p w14:paraId="1680C4F8" w14:textId="6B2B588F" w:rsidR="0008343D" w:rsidRPr="0008343D" w:rsidRDefault="00920CFB" w:rsidP="0008343D">
      <w:pPr>
        <w:pStyle w:val="TableofFigures"/>
        <w:tabs>
          <w:tab w:val="right" w:leader="dot" w:pos="7927"/>
        </w:tabs>
        <w:rPr>
          <w:rFonts w:eastAsiaTheme="minorEastAsia" w:cs="Arial"/>
          <w:noProof/>
        </w:rPr>
      </w:pPr>
      <w:hyperlink w:anchor="_Toc94361638" w:history="1">
        <w:r w:rsidR="0008343D" w:rsidRPr="0008343D">
          <w:rPr>
            <w:rStyle w:val="Hyperlink"/>
            <w:rFonts w:cs="Arial"/>
            <w:noProof/>
          </w:rPr>
          <w:t xml:space="preserve">Tabel 4. 47 </w:t>
        </w:r>
        <w:r w:rsidR="0008343D" w:rsidRPr="0008343D">
          <w:rPr>
            <w:rStyle w:val="Hyperlink"/>
            <w:rFonts w:cs="Arial"/>
            <w:noProof/>
            <w:lang w:val="en-ID"/>
          </w:rPr>
          <w:t>Tabel Halaman Tambah Tugas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_Toc94361638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86</w:t>
        </w:r>
        <w:r w:rsidR="0008343D" w:rsidRPr="0008343D">
          <w:rPr>
            <w:rFonts w:cs="Arial"/>
            <w:noProof/>
            <w:webHidden/>
          </w:rPr>
          <w:fldChar w:fldCharType="end"/>
        </w:r>
      </w:hyperlink>
    </w:p>
    <w:p w14:paraId="651125CC" w14:textId="004FF4F5" w:rsidR="0008343D" w:rsidRPr="0008343D" w:rsidRDefault="00920CFB" w:rsidP="0008343D">
      <w:pPr>
        <w:pStyle w:val="TableofFigures"/>
        <w:tabs>
          <w:tab w:val="right" w:leader="dot" w:pos="7927"/>
        </w:tabs>
        <w:rPr>
          <w:rFonts w:eastAsiaTheme="minorEastAsia" w:cs="Arial"/>
          <w:noProof/>
        </w:rPr>
      </w:pPr>
      <w:hyperlink w:anchor="_Toc94361639" w:history="1">
        <w:r w:rsidR="0008343D" w:rsidRPr="0008343D">
          <w:rPr>
            <w:rStyle w:val="Hyperlink"/>
            <w:rFonts w:cs="Arial"/>
            <w:noProof/>
          </w:rPr>
          <w:t xml:space="preserve">Tabel 4. 48 </w:t>
        </w:r>
        <w:r w:rsidR="0008343D" w:rsidRPr="0008343D">
          <w:rPr>
            <w:rStyle w:val="Hyperlink"/>
            <w:rFonts w:cs="Arial"/>
            <w:noProof/>
            <w:lang w:val="en-ID"/>
          </w:rPr>
          <w:t>Tabel Halaman Edit Tugas</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_Toc94361639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86</w:t>
        </w:r>
        <w:r w:rsidR="0008343D" w:rsidRPr="0008343D">
          <w:rPr>
            <w:rFonts w:cs="Arial"/>
            <w:noProof/>
            <w:webHidden/>
          </w:rPr>
          <w:fldChar w:fldCharType="end"/>
        </w:r>
      </w:hyperlink>
    </w:p>
    <w:p w14:paraId="5DE3FCCB" w14:textId="7B7053BA" w:rsidR="0008343D" w:rsidRPr="0008343D" w:rsidRDefault="00920CFB" w:rsidP="0008343D">
      <w:pPr>
        <w:pStyle w:val="TableofFigures"/>
        <w:tabs>
          <w:tab w:val="right" w:leader="dot" w:pos="7927"/>
        </w:tabs>
        <w:rPr>
          <w:rFonts w:eastAsiaTheme="minorEastAsia" w:cs="Arial"/>
          <w:noProof/>
        </w:rPr>
      </w:pPr>
      <w:hyperlink w:anchor="_Toc94361640" w:history="1">
        <w:r w:rsidR="0008343D" w:rsidRPr="0008343D">
          <w:rPr>
            <w:rStyle w:val="Hyperlink"/>
            <w:rFonts w:cs="Arial"/>
            <w:noProof/>
          </w:rPr>
          <w:t xml:space="preserve">Tabel 4. 49 </w:t>
        </w:r>
        <w:r w:rsidR="0008343D" w:rsidRPr="0008343D">
          <w:rPr>
            <w:rStyle w:val="Hyperlink"/>
            <w:rFonts w:cs="Arial"/>
            <w:noProof/>
            <w:lang w:val="en-ID"/>
          </w:rPr>
          <w:t>Tabel Halaman Detail Tugas Guru</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_Toc94361640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86</w:t>
        </w:r>
        <w:r w:rsidR="0008343D" w:rsidRPr="0008343D">
          <w:rPr>
            <w:rFonts w:cs="Arial"/>
            <w:noProof/>
            <w:webHidden/>
          </w:rPr>
          <w:fldChar w:fldCharType="end"/>
        </w:r>
      </w:hyperlink>
    </w:p>
    <w:p w14:paraId="0E65D0FD" w14:textId="587A5F60" w:rsidR="0008343D" w:rsidRPr="0008343D" w:rsidRDefault="00920CFB" w:rsidP="0008343D">
      <w:pPr>
        <w:pStyle w:val="TableofFigures"/>
        <w:tabs>
          <w:tab w:val="right" w:leader="dot" w:pos="7927"/>
        </w:tabs>
        <w:rPr>
          <w:rFonts w:eastAsiaTheme="minorEastAsia" w:cs="Arial"/>
          <w:noProof/>
        </w:rPr>
      </w:pPr>
      <w:hyperlink w:anchor="_Toc94361641" w:history="1">
        <w:r w:rsidR="0008343D" w:rsidRPr="0008343D">
          <w:rPr>
            <w:rStyle w:val="Hyperlink"/>
            <w:rFonts w:cs="Arial"/>
            <w:noProof/>
          </w:rPr>
          <w:t xml:space="preserve">Tabel 4. 50 </w:t>
        </w:r>
        <w:r w:rsidR="0008343D" w:rsidRPr="0008343D">
          <w:rPr>
            <w:rStyle w:val="Hyperlink"/>
            <w:rFonts w:cs="Arial"/>
            <w:noProof/>
            <w:lang w:val="en-ID"/>
          </w:rPr>
          <w:t>Tabel Halaman Dashboard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_Toc94361641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87</w:t>
        </w:r>
        <w:r w:rsidR="0008343D" w:rsidRPr="0008343D">
          <w:rPr>
            <w:rFonts w:cs="Arial"/>
            <w:noProof/>
            <w:webHidden/>
          </w:rPr>
          <w:fldChar w:fldCharType="end"/>
        </w:r>
      </w:hyperlink>
    </w:p>
    <w:p w14:paraId="730F3A32" w14:textId="70641A5D" w:rsidR="0008343D" w:rsidRPr="0008343D" w:rsidRDefault="00920CFB" w:rsidP="0008343D">
      <w:pPr>
        <w:pStyle w:val="TableofFigures"/>
        <w:tabs>
          <w:tab w:val="right" w:leader="dot" w:pos="7927"/>
        </w:tabs>
        <w:rPr>
          <w:rFonts w:eastAsiaTheme="minorEastAsia" w:cs="Arial"/>
          <w:noProof/>
        </w:rPr>
      </w:pPr>
      <w:hyperlink w:anchor="_Toc94361642" w:history="1">
        <w:r w:rsidR="0008343D" w:rsidRPr="0008343D">
          <w:rPr>
            <w:rStyle w:val="Hyperlink"/>
            <w:rFonts w:cs="Arial"/>
            <w:noProof/>
          </w:rPr>
          <w:t xml:space="preserve">Tabel 4. 51 </w:t>
        </w:r>
        <w:r w:rsidR="0008343D" w:rsidRPr="0008343D">
          <w:rPr>
            <w:rStyle w:val="Hyperlink"/>
            <w:rFonts w:cs="Arial"/>
            <w:noProof/>
            <w:lang w:val="en-ID"/>
          </w:rPr>
          <w:t>Tabel Halaman Detail Jadwal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_Toc94361642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88</w:t>
        </w:r>
        <w:r w:rsidR="0008343D" w:rsidRPr="0008343D">
          <w:rPr>
            <w:rFonts w:cs="Arial"/>
            <w:noProof/>
            <w:webHidden/>
          </w:rPr>
          <w:fldChar w:fldCharType="end"/>
        </w:r>
      </w:hyperlink>
    </w:p>
    <w:p w14:paraId="2A388A86" w14:textId="4504275F" w:rsidR="0008343D" w:rsidRPr="0008343D" w:rsidRDefault="00920CFB" w:rsidP="0008343D">
      <w:pPr>
        <w:pStyle w:val="TableofFigures"/>
        <w:tabs>
          <w:tab w:val="right" w:leader="dot" w:pos="7927"/>
        </w:tabs>
        <w:rPr>
          <w:rFonts w:eastAsiaTheme="minorEastAsia" w:cs="Arial"/>
          <w:noProof/>
        </w:rPr>
      </w:pPr>
      <w:hyperlink w:anchor="_Toc94361643" w:history="1">
        <w:r w:rsidR="0008343D" w:rsidRPr="0008343D">
          <w:rPr>
            <w:rStyle w:val="Hyperlink"/>
            <w:rFonts w:cs="Arial"/>
            <w:noProof/>
          </w:rPr>
          <w:t xml:space="preserve">Tabel 4. 52 </w:t>
        </w:r>
        <w:r w:rsidR="0008343D" w:rsidRPr="0008343D">
          <w:rPr>
            <w:rStyle w:val="Hyperlink"/>
            <w:rFonts w:cs="Arial"/>
            <w:noProof/>
            <w:lang w:val="en-ID"/>
          </w:rPr>
          <w:t>Tabel Halaman Tugas Siswa</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_Toc94361643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88</w:t>
        </w:r>
        <w:r w:rsidR="0008343D" w:rsidRPr="0008343D">
          <w:rPr>
            <w:rFonts w:cs="Arial"/>
            <w:noProof/>
            <w:webHidden/>
          </w:rPr>
          <w:fldChar w:fldCharType="end"/>
        </w:r>
      </w:hyperlink>
    </w:p>
    <w:p w14:paraId="562701FB" w14:textId="114F24B8" w:rsidR="0008343D" w:rsidRPr="0008343D" w:rsidRDefault="00920CFB" w:rsidP="0008343D">
      <w:pPr>
        <w:pStyle w:val="TableofFigures"/>
        <w:tabs>
          <w:tab w:val="right" w:leader="dot" w:pos="7927"/>
        </w:tabs>
        <w:rPr>
          <w:rFonts w:eastAsiaTheme="minorEastAsia" w:cs="Arial"/>
          <w:noProof/>
        </w:rPr>
      </w:pPr>
      <w:hyperlink w:anchor="_Toc94361644" w:history="1">
        <w:r w:rsidR="0008343D" w:rsidRPr="0008343D">
          <w:rPr>
            <w:rStyle w:val="Hyperlink"/>
            <w:rFonts w:cs="Arial"/>
            <w:noProof/>
          </w:rPr>
          <w:t xml:space="preserve">Tabel 4. 53 </w:t>
        </w:r>
        <w:r w:rsidR="0008343D" w:rsidRPr="0008343D">
          <w:rPr>
            <w:rStyle w:val="Hyperlink"/>
            <w:rFonts w:cs="Arial"/>
            <w:noProof/>
            <w:lang w:val="en-ID"/>
          </w:rPr>
          <w:t>Nilai Kategori Jawaban</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_Toc94361644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91</w:t>
        </w:r>
        <w:r w:rsidR="0008343D" w:rsidRPr="0008343D">
          <w:rPr>
            <w:rFonts w:cs="Arial"/>
            <w:noProof/>
            <w:webHidden/>
          </w:rPr>
          <w:fldChar w:fldCharType="end"/>
        </w:r>
      </w:hyperlink>
    </w:p>
    <w:p w14:paraId="3183E914" w14:textId="3204EDB9" w:rsidR="0008343D" w:rsidRPr="0008343D" w:rsidRDefault="00920CFB" w:rsidP="0008343D">
      <w:pPr>
        <w:pStyle w:val="TableofFigures"/>
        <w:tabs>
          <w:tab w:val="right" w:leader="dot" w:pos="7927"/>
        </w:tabs>
        <w:rPr>
          <w:rFonts w:eastAsiaTheme="minorEastAsia" w:cs="Arial"/>
          <w:noProof/>
        </w:rPr>
      </w:pPr>
      <w:hyperlink w:anchor="_Toc94361645" w:history="1">
        <w:r w:rsidR="0008343D" w:rsidRPr="0008343D">
          <w:rPr>
            <w:rStyle w:val="Hyperlink"/>
            <w:rFonts w:cs="Arial"/>
            <w:noProof/>
          </w:rPr>
          <w:t xml:space="preserve">Tabel 4. 54 </w:t>
        </w:r>
        <w:r w:rsidR="0008343D" w:rsidRPr="0008343D">
          <w:rPr>
            <w:rStyle w:val="Hyperlink"/>
            <w:rFonts w:cs="Arial"/>
            <w:noProof/>
            <w:lang w:val="en-ID"/>
          </w:rPr>
          <w:t>Jarak Interval Nilai</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_Toc94361645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92</w:t>
        </w:r>
        <w:r w:rsidR="0008343D" w:rsidRPr="0008343D">
          <w:rPr>
            <w:rFonts w:cs="Arial"/>
            <w:noProof/>
            <w:webHidden/>
          </w:rPr>
          <w:fldChar w:fldCharType="end"/>
        </w:r>
      </w:hyperlink>
    </w:p>
    <w:p w14:paraId="2C917783" w14:textId="1CD4D252" w:rsidR="0008343D" w:rsidRPr="0008343D" w:rsidRDefault="00920CFB" w:rsidP="0008343D">
      <w:pPr>
        <w:pStyle w:val="TableofFigures"/>
        <w:tabs>
          <w:tab w:val="right" w:leader="dot" w:pos="7927"/>
        </w:tabs>
        <w:rPr>
          <w:rFonts w:eastAsiaTheme="minorEastAsia" w:cs="Arial"/>
          <w:noProof/>
        </w:rPr>
      </w:pPr>
      <w:hyperlink w:anchor="_Toc94361646" w:history="1">
        <w:r w:rsidR="0008343D" w:rsidRPr="0008343D">
          <w:rPr>
            <w:rStyle w:val="Hyperlink"/>
            <w:rFonts w:cs="Arial"/>
            <w:noProof/>
          </w:rPr>
          <w:t xml:space="preserve">Tabel 4. 55 </w:t>
        </w:r>
        <w:r w:rsidR="0008343D" w:rsidRPr="0008343D">
          <w:rPr>
            <w:rStyle w:val="Hyperlink"/>
            <w:rFonts w:cs="Arial"/>
            <w:noProof/>
            <w:lang w:val="en-ID"/>
          </w:rPr>
          <w:t>Jarak Interval Presentase</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_Toc94361646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92</w:t>
        </w:r>
        <w:r w:rsidR="0008343D" w:rsidRPr="0008343D">
          <w:rPr>
            <w:rFonts w:cs="Arial"/>
            <w:noProof/>
            <w:webHidden/>
          </w:rPr>
          <w:fldChar w:fldCharType="end"/>
        </w:r>
      </w:hyperlink>
    </w:p>
    <w:p w14:paraId="63A2AEDC" w14:textId="73B846E4" w:rsidR="0008343D" w:rsidRPr="0008343D" w:rsidRDefault="00920CFB" w:rsidP="0008343D">
      <w:pPr>
        <w:pStyle w:val="TableofFigures"/>
        <w:tabs>
          <w:tab w:val="right" w:leader="dot" w:pos="7927"/>
        </w:tabs>
        <w:rPr>
          <w:rFonts w:eastAsiaTheme="minorEastAsia" w:cs="Arial"/>
          <w:noProof/>
        </w:rPr>
      </w:pPr>
      <w:hyperlink w:anchor="_Toc94361647" w:history="1">
        <w:r w:rsidR="0008343D" w:rsidRPr="0008343D">
          <w:rPr>
            <w:rStyle w:val="Hyperlink"/>
            <w:rFonts w:cs="Arial"/>
            <w:noProof/>
          </w:rPr>
          <w:t xml:space="preserve">Tabel 4. 56 </w:t>
        </w:r>
        <w:r w:rsidR="0008343D" w:rsidRPr="0008343D">
          <w:rPr>
            <w:rStyle w:val="Hyperlink"/>
            <w:rFonts w:cs="Arial"/>
            <w:noProof/>
            <w:lang w:val="en-ID"/>
          </w:rPr>
          <w:t>Hasil Rangkuman Pengujian Kuisioner</w:t>
        </w:r>
        <w:r w:rsidR="0008343D" w:rsidRPr="0008343D">
          <w:rPr>
            <w:rFonts w:cs="Arial"/>
            <w:noProof/>
            <w:webHidden/>
          </w:rPr>
          <w:tab/>
        </w:r>
        <w:r w:rsidR="0008343D" w:rsidRPr="0008343D">
          <w:rPr>
            <w:rFonts w:cs="Arial"/>
            <w:noProof/>
            <w:webHidden/>
          </w:rPr>
          <w:fldChar w:fldCharType="begin"/>
        </w:r>
        <w:r w:rsidR="0008343D" w:rsidRPr="0008343D">
          <w:rPr>
            <w:rFonts w:cs="Arial"/>
            <w:noProof/>
            <w:webHidden/>
          </w:rPr>
          <w:instrText xml:space="preserve"> PAGEREF _Toc94361647 \h </w:instrText>
        </w:r>
        <w:r w:rsidR="0008343D" w:rsidRPr="0008343D">
          <w:rPr>
            <w:rFonts w:cs="Arial"/>
            <w:noProof/>
            <w:webHidden/>
          </w:rPr>
        </w:r>
        <w:r w:rsidR="0008343D" w:rsidRPr="0008343D">
          <w:rPr>
            <w:rFonts w:cs="Arial"/>
            <w:noProof/>
            <w:webHidden/>
          </w:rPr>
          <w:fldChar w:fldCharType="separate"/>
        </w:r>
        <w:r w:rsidR="0008343D" w:rsidRPr="0008343D">
          <w:rPr>
            <w:rFonts w:cs="Arial"/>
            <w:noProof/>
            <w:webHidden/>
          </w:rPr>
          <w:t>92</w:t>
        </w:r>
        <w:r w:rsidR="0008343D" w:rsidRPr="0008343D">
          <w:rPr>
            <w:rFonts w:cs="Arial"/>
            <w:noProof/>
            <w:webHidden/>
          </w:rPr>
          <w:fldChar w:fldCharType="end"/>
        </w:r>
      </w:hyperlink>
    </w:p>
    <w:p w14:paraId="1C701E0E" w14:textId="35E69353" w:rsidR="007D5D9E" w:rsidRDefault="0008343D" w:rsidP="0008343D">
      <w:r w:rsidRPr="0008343D">
        <w:rPr>
          <w:rFonts w:cs="Arial"/>
        </w:rPr>
        <w:fldChar w:fldCharType="end"/>
      </w:r>
    </w:p>
    <w:p w14:paraId="39C2693F" w14:textId="77777777" w:rsidR="00ED69A7" w:rsidRDefault="00ED69A7" w:rsidP="007D5D9E">
      <w:pPr>
        <w:jc w:val="center"/>
        <w:rPr>
          <w:i/>
        </w:rPr>
      </w:pPr>
      <w:r>
        <w:rPr>
          <w:i/>
        </w:rPr>
        <w:br w:type="page"/>
      </w:r>
    </w:p>
    <w:p w14:paraId="714F7413" w14:textId="5792E75B" w:rsidR="00AE36F8" w:rsidRPr="007D5D9E" w:rsidRDefault="007D5D9E" w:rsidP="007D5D9E">
      <w:pPr>
        <w:jc w:val="center"/>
        <w:rPr>
          <w:rFonts w:eastAsiaTheme="majorEastAsia" w:cstheme="majorBidi"/>
          <w:b/>
          <w:sz w:val="28"/>
          <w:szCs w:val="32"/>
        </w:rPr>
      </w:pPr>
      <w:r w:rsidRPr="007D5D9E">
        <w:rPr>
          <w:i/>
        </w:rPr>
        <w:lastRenderedPageBreak/>
        <w:t>Halaman ini sengaja dikosongkan</w:t>
      </w:r>
      <w:r w:rsidR="00CF5E24" w:rsidRPr="007D5D9E">
        <w:rPr>
          <w:rFonts w:eastAsiaTheme="majorEastAsia" w:cstheme="majorBidi"/>
          <w:b/>
          <w:sz w:val="28"/>
          <w:szCs w:val="32"/>
        </w:rPr>
        <w:br w:type="page"/>
      </w:r>
    </w:p>
    <w:p w14:paraId="724B404D" w14:textId="77777777" w:rsidR="007D5D9E" w:rsidRPr="007D5D9E" w:rsidRDefault="007D5D9E" w:rsidP="007D5D9E">
      <w:pPr>
        <w:pStyle w:val="Heading1"/>
        <w:sectPr w:rsidR="007D5D9E" w:rsidRPr="007D5D9E" w:rsidSect="005F3228">
          <w:footerReference w:type="first" r:id="rId55"/>
          <w:pgSz w:w="11906" w:h="16838" w:code="9"/>
          <w:pgMar w:top="1701" w:right="1701" w:bottom="1701" w:left="2268" w:header="709" w:footer="709" w:gutter="0"/>
          <w:pgNumType w:fmt="lowerRoman" w:start="10"/>
          <w:cols w:space="708"/>
          <w:docGrid w:linePitch="360"/>
        </w:sectPr>
      </w:pPr>
    </w:p>
    <w:p w14:paraId="1024FB4F" w14:textId="05A0B8ED" w:rsidR="00AE36F8" w:rsidRDefault="000D02C7" w:rsidP="000D02C7">
      <w:pPr>
        <w:pStyle w:val="Heading1"/>
      </w:pPr>
      <w:bookmarkStart w:id="489" w:name="_Toc94356934"/>
      <w:r>
        <w:lastRenderedPageBreak/>
        <w:t>BAB I</w:t>
      </w:r>
      <w:r>
        <w:br w:type="textWrapping" w:clear="all"/>
      </w:r>
      <w:r w:rsidR="00DF2775" w:rsidRPr="00C016AD">
        <w:t>P</w:t>
      </w:r>
      <w:r w:rsidR="00AE36F8" w:rsidRPr="00C016AD">
        <w:t>ENDAHULUAN</w:t>
      </w:r>
      <w:bookmarkEnd w:id="489"/>
    </w:p>
    <w:p w14:paraId="01E31E0A" w14:textId="77777777" w:rsidR="009312B9" w:rsidRPr="009312B9" w:rsidRDefault="009312B9" w:rsidP="009312B9"/>
    <w:p w14:paraId="75C9C9A8" w14:textId="7980BABB" w:rsidR="00AE36F8" w:rsidRPr="00C016AD" w:rsidRDefault="000D02C7" w:rsidP="001B5FEB">
      <w:pPr>
        <w:pStyle w:val="Heading2"/>
        <w:numPr>
          <w:ilvl w:val="0"/>
          <w:numId w:val="40"/>
        </w:numPr>
        <w:ind w:hanging="720"/>
      </w:pPr>
      <w:bookmarkStart w:id="490" w:name="_Toc94356935"/>
      <w:r w:rsidRPr="00C016AD">
        <w:t>Latar Belakang</w:t>
      </w:r>
      <w:bookmarkEnd w:id="490"/>
    </w:p>
    <w:p w14:paraId="79704378" w14:textId="05C478BE" w:rsidR="00280BB5" w:rsidRPr="00C016AD" w:rsidRDefault="004A2703" w:rsidP="000D02C7">
      <w:pPr>
        <w:ind w:firstLine="720"/>
        <w:jc w:val="both"/>
        <w:rPr>
          <w:rFonts w:cs="Arial"/>
        </w:rPr>
      </w:pPr>
      <w:r w:rsidRPr="00C016AD">
        <w:rPr>
          <w:rFonts w:cs="Arial"/>
        </w:rPr>
        <w:t>Perkembangan teknologi informasi dan komunikasi memiliki andil yang sangat besar dalam pembentukan dan kemajuan kualitas dunia pendidikan. Seiring perkembangan tersebut, metode pembelajaran juga mengalami perubahan</w:t>
      </w:r>
      <w:r w:rsidR="00BD27A7" w:rsidRPr="00C016AD">
        <w:rPr>
          <w:rFonts w:cs="Arial"/>
        </w:rPr>
        <w:t>. Salah satu perubahan</w:t>
      </w:r>
      <w:r w:rsidR="00306AA9" w:rsidRPr="00C016AD">
        <w:rPr>
          <w:rFonts w:cs="Arial"/>
        </w:rPr>
        <w:t>nya</w:t>
      </w:r>
      <w:r w:rsidR="00BD27A7" w:rsidRPr="00C016AD">
        <w:rPr>
          <w:rFonts w:cs="Arial"/>
        </w:rPr>
        <w:t xml:space="preserve"> adalah dengan munculnya sistem </w:t>
      </w:r>
      <w:del w:id="491" w:author="Windows User" w:date="2020-12-14T19:05:00Z">
        <w:r w:rsidR="00BD27A7" w:rsidRPr="00CA4293" w:rsidDel="00880625">
          <w:rPr>
            <w:rFonts w:cs="Arial"/>
            <w:i/>
          </w:rPr>
          <w:delText>e-learning</w:delText>
        </w:r>
      </w:del>
      <w:ins w:id="492" w:author="Windows User" w:date="2020-12-14T19:05:00Z">
        <w:r w:rsidR="00880625" w:rsidRPr="00CA4293">
          <w:rPr>
            <w:rFonts w:cs="Arial"/>
            <w:i/>
          </w:rPr>
          <w:t>E-Learning</w:t>
        </w:r>
      </w:ins>
      <w:r w:rsidR="00BD27A7" w:rsidRPr="00C016AD">
        <w:rPr>
          <w:rFonts w:cs="Arial"/>
        </w:rPr>
        <w:t>.</w:t>
      </w:r>
      <w:r w:rsidR="00306AA9" w:rsidRPr="00C016AD">
        <w:rPr>
          <w:rFonts w:cs="Arial"/>
        </w:rPr>
        <w:t xml:space="preserve"> </w:t>
      </w:r>
      <w:r w:rsidR="008A311B" w:rsidRPr="00C016AD">
        <w:rPr>
          <w:rFonts w:cs="Arial"/>
        </w:rPr>
        <w:t xml:space="preserve">sistem </w:t>
      </w:r>
      <w:ins w:id="493" w:author="Microsoft Office User" w:date="2020-12-07T08:16:00Z">
        <w:del w:id="494" w:author="Windows User" w:date="2020-12-14T19:05:00Z">
          <w:r w:rsidR="007074FB" w:rsidRPr="00CA4293" w:rsidDel="00880625">
            <w:rPr>
              <w:rFonts w:cs="Arial"/>
              <w:i/>
            </w:rPr>
            <w:delText>E-Learning</w:delText>
          </w:r>
        </w:del>
      </w:ins>
      <w:ins w:id="495" w:author="Windows User" w:date="2020-12-14T19:05:00Z">
        <w:r w:rsidR="00880625" w:rsidRPr="00CA4293">
          <w:rPr>
            <w:rFonts w:cs="Arial"/>
            <w:i/>
          </w:rPr>
          <w:t>E-Learning</w:t>
        </w:r>
      </w:ins>
      <w:del w:id="496" w:author="Microsoft Office User" w:date="2020-12-07T08:16:00Z">
        <w:r w:rsidR="008A311B" w:rsidRPr="00C016AD" w:rsidDel="007074FB">
          <w:rPr>
            <w:rFonts w:cs="Arial"/>
          </w:rPr>
          <w:delText>e-learning</w:delText>
        </w:r>
      </w:del>
      <w:r w:rsidR="008A311B" w:rsidRPr="00C016AD">
        <w:rPr>
          <w:rFonts w:cs="Arial"/>
        </w:rPr>
        <w:t xml:space="preserve"> adalah </w:t>
      </w:r>
      <w:r w:rsidR="007452AB" w:rsidRPr="00C016AD">
        <w:rPr>
          <w:rFonts w:cs="Arial"/>
        </w:rPr>
        <w:t xml:space="preserve">suatu sistem </w:t>
      </w:r>
      <w:r w:rsidR="008A311B" w:rsidRPr="00C016AD">
        <w:rPr>
          <w:rFonts w:cs="Arial"/>
        </w:rPr>
        <w:t>pendidikan yang memanfaatkan teknologi informasi dalam proses belajar mengajar</w:t>
      </w:r>
      <w:r w:rsidR="00280BB5" w:rsidRPr="00C016AD">
        <w:rPr>
          <w:rFonts w:cs="Arial"/>
        </w:rPr>
        <w:t xml:space="preserve">, </w:t>
      </w:r>
      <w:r w:rsidR="0081795B" w:rsidRPr="00C016AD">
        <w:rPr>
          <w:rFonts w:cs="Arial"/>
        </w:rPr>
        <w:t xml:space="preserve">dengan adanya sistem </w:t>
      </w:r>
      <w:ins w:id="497" w:author="Microsoft Office User" w:date="2020-12-07T08:16:00Z">
        <w:del w:id="498" w:author="Windows User" w:date="2020-12-14T19:05:00Z">
          <w:r w:rsidR="007074FB" w:rsidRPr="00CA4293" w:rsidDel="00880625">
            <w:rPr>
              <w:rFonts w:cs="Arial"/>
              <w:i/>
            </w:rPr>
            <w:delText>E-Learning</w:delText>
          </w:r>
        </w:del>
      </w:ins>
      <w:ins w:id="499" w:author="Windows User" w:date="2020-12-14T19:05:00Z">
        <w:r w:rsidR="00880625" w:rsidRPr="00CA4293">
          <w:rPr>
            <w:rFonts w:cs="Arial"/>
            <w:i/>
          </w:rPr>
          <w:t>E-Learning</w:t>
        </w:r>
      </w:ins>
      <w:del w:id="500" w:author="Microsoft Office User" w:date="2020-12-07T08:16:00Z">
        <w:r w:rsidR="0081795B" w:rsidRPr="00C016AD" w:rsidDel="007074FB">
          <w:rPr>
            <w:rFonts w:cs="Arial"/>
          </w:rPr>
          <w:delText>e-learning</w:delText>
        </w:r>
      </w:del>
      <w:r w:rsidR="0081795B" w:rsidRPr="00C016AD">
        <w:rPr>
          <w:rFonts w:cs="Arial"/>
        </w:rPr>
        <w:t xml:space="preserve"> tidak menggantikan model belajar konvensional di dalam kelas, tetapi memperkuat melalui pengayaan konten dan pengembangan teknologi pendidikan</w:t>
      </w:r>
      <w:r w:rsidR="00280BB5" w:rsidRPr="00C016AD">
        <w:rPr>
          <w:rFonts w:cs="Arial"/>
        </w:rPr>
        <w:t xml:space="preserve">. </w:t>
      </w:r>
      <w:ins w:id="501" w:author="Microsoft Office User" w:date="2020-12-07T08:16:00Z">
        <w:del w:id="502" w:author="Windows User" w:date="2020-12-14T19:05:00Z">
          <w:r w:rsidR="007074FB" w:rsidRPr="00CA4293" w:rsidDel="00880625">
            <w:rPr>
              <w:rFonts w:cs="Arial"/>
              <w:i/>
            </w:rPr>
            <w:delText>E-Learning</w:delText>
          </w:r>
        </w:del>
      </w:ins>
      <w:ins w:id="503" w:author="Windows User" w:date="2020-12-14T19:05:00Z">
        <w:r w:rsidR="00880625" w:rsidRPr="00CA4293">
          <w:rPr>
            <w:rFonts w:cs="Arial"/>
            <w:i/>
          </w:rPr>
          <w:t>E-Learning</w:t>
        </w:r>
      </w:ins>
      <w:del w:id="504" w:author="Microsoft Office User" w:date="2020-12-07T08:16:00Z">
        <w:r w:rsidR="00280BB5" w:rsidRPr="00C016AD" w:rsidDel="007074FB">
          <w:rPr>
            <w:rFonts w:cs="Arial"/>
          </w:rPr>
          <w:delText>e</w:delText>
        </w:r>
        <w:r w:rsidR="00280BB5" w:rsidRPr="00C016AD" w:rsidDel="007074FB">
          <w:rPr>
            <w:rFonts w:cs="Arial"/>
            <w:color w:val="444444"/>
            <w:shd w:val="clear" w:color="auto" w:fill="FFFFFF"/>
          </w:rPr>
          <w:delText>-</w:delText>
        </w:r>
        <w:r w:rsidR="00280BB5" w:rsidRPr="00C016AD" w:rsidDel="007074FB">
          <w:rPr>
            <w:rFonts w:cs="Arial"/>
          </w:rPr>
          <w:delText>learning</w:delText>
        </w:r>
      </w:del>
      <w:r w:rsidR="00280BB5" w:rsidRPr="00C016AD">
        <w:rPr>
          <w:rFonts w:cs="Arial"/>
        </w:rPr>
        <w:t xml:space="preserve"> memberi fleksibilitas dalam memilih waktu dan tempat untuk mengakses materi selama terkoneksi dengan internet. Materi bahan ajar juga dapat divisualisasikan dalam berbagai format dan bentuk yang lebih interaktif sehingga </w:t>
      </w:r>
      <w:del w:id="505" w:author="Windows User" w:date="2020-12-14T19:04:00Z">
        <w:r w:rsidR="00280BB5" w:rsidRPr="00C016AD" w:rsidDel="00880625">
          <w:rPr>
            <w:rFonts w:cs="Arial"/>
          </w:rPr>
          <w:delText>siswa</w:delText>
        </w:r>
      </w:del>
      <w:ins w:id="506" w:author="Windows User" w:date="2020-12-14T19:04:00Z">
        <w:r w:rsidR="00880625">
          <w:rPr>
            <w:rFonts w:cs="Arial"/>
          </w:rPr>
          <w:t>Siswa</w:t>
        </w:r>
      </w:ins>
      <w:r w:rsidR="00280BB5" w:rsidRPr="00C016AD">
        <w:rPr>
          <w:rFonts w:cs="Arial"/>
        </w:rPr>
        <w:t xml:space="preserve"> akan termotivasi untuk mengikuti proses pembelajaran tersebut. Saat ini konsep </w:t>
      </w:r>
      <w:ins w:id="507" w:author="Microsoft Office User" w:date="2020-12-07T08:17:00Z">
        <w:del w:id="508" w:author="Windows User" w:date="2020-12-14T19:05:00Z">
          <w:r w:rsidR="007074FB" w:rsidRPr="00CA4293" w:rsidDel="00880625">
            <w:rPr>
              <w:rFonts w:cs="Arial"/>
              <w:i/>
            </w:rPr>
            <w:delText>E-Learning</w:delText>
          </w:r>
        </w:del>
      </w:ins>
      <w:ins w:id="509" w:author="Windows User" w:date="2020-12-14T19:05:00Z">
        <w:r w:rsidR="00880625" w:rsidRPr="00CA4293">
          <w:rPr>
            <w:rFonts w:cs="Arial"/>
            <w:i/>
          </w:rPr>
          <w:t>E-Learning</w:t>
        </w:r>
      </w:ins>
      <w:del w:id="510" w:author="Microsoft Office User" w:date="2020-12-07T08:17:00Z">
        <w:r w:rsidR="00280BB5" w:rsidRPr="00C016AD" w:rsidDel="007074FB">
          <w:rPr>
            <w:rFonts w:cs="Arial"/>
          </w:rPr>
          <w:delText>e</w:delText>
        </w:r>
        <w:r w:rsidR="00C01488" w:rsidRPr="00C016AD" w:rsidDel="007074FB">
          <w:rPr>
            <w:rFonts w:cs="Arial"/>
          </w:rPr>
          <w:delText>-</w:delText>
        </w:r>
        <w:r w:rsidR="00280BB5" w:rsidRPr="00C016AD" w:rsidDel="007074FB">
          <w:rPr>
            <w:rFonts w:cs="Arial"/>
          </w:rPr>
          <w:delText>learning</w:delText>
        </w:r>
      </w:del>
      <w:r w:rsidR="00280BB5" w:rsidRPr="00C016AD">
        <w:rPr>
          <w:rFonts w:cs="Arial"/>
        </w:rPr>
        <w:t xml:space="preserve"> sudah banyak diterima oleh masyarakat, terbukti dengan banyaknya penerapan </w:t>
      </w:r>
      <w:ins w:id="511" w:author="Microsoft Office User" w:date="2020-12-07T08:17:00Z">
        <w:del w:id="512" w:author="Windows User" w:date="2020-12-14T19:05:00Z">
          <w:r w:rsidR="007074FB" w:rsidRPr="00CA4293" w:rsidDel="00880625">
            <w:rPr>
              <w:rFonts w:cs="Arial"/>
              <w:i/>
            </w:rPr>
            <w:delText>E-Learning</w:delText>
          </w:r>
        </w:del>
      </w:ins>
      <w:ins w:id="513" w:author="Windows User" w:date="2020-12-14T19:05:00Z">
        <w:r w:rsidR="00880625" w:rsidRPr="00CA4293">
          <w:rPr>
            <w:rFonts w:cs="Arial"/>
            <w:i/>
          </w:rPr>
          <w:t>E-Learning</w:t>
        </w:r>
      </w:ins>
      <w:del w:id="514" w:author="Microsoft Office User" w:date="2020-12-07T08:17:00Z">
        <w:r w:rsidR="00280BB5" w:rsidRPr="00C016AD" w:rsidDel="007074FB">
          <w:rPr>
            <w:rFonts w:cs="Arial"/>
          </w:rPr>
          <w:delText>e-learning</w:delText>
        </w:r>
      </w:del>
      <w:r w:rsidR="00280BB5" w:rsidRPr="00C016AD">
        <w:rPr>
          <w:rFonts w:cs="Arial"/>
        </w:rPr>
        <w:t xml:space="preserve"> di lembaga pendidikan</w:t>
      </w:r>
      <w:r w:rsidR="00C01488" w:rsidRPr="00C016AD">
        <w:rPr>
          <w:rFonts w:cs="Arial"/>
        </w:rPr>
        <w:t>.</w:t>
      </w:r>
      <w:r w:rsidR="00280BB5" w:rsidRPr="00C016AD">
        <w:rPr>
          <w:rFonts w:cs="Arial"/>
        </w:rPr>
        <w:tab/>
      </w:r>
    </w:p>
    <w:p w14:paraId="1338C57C" w14:textId="603C988E" w:rsidR="005E4B8F" w:rsidRDefault="00175089" w:rsidP="005E4B8F">
      <w:pPr>
        <w:ind w:firstLine="720"/>
        <w:jc w:val="both"/>
        <w:rPr>
          <w:ins w:id="515" w:author="Windows User" w:date="2020-12-14T08:24:00Z"/>
        </w:rPr>
      </w:pPr>
      <w:r w:rsidRPr="00C016AD">
        <w:rPr>
          <w:rFonts w:cs="Arial"/>
        </w:rPr>
        <w:t xml:space="preserve">Dalam proses pembelajaran di SMK TI Bali Global Karangasem ditemukan beberapa permasalahan seperti kurangnya keterlibatan </w:t>
      </w:r>
      <w:del w:id="516" w:author="Windows User" w:date="2020-12-14T19:04:00Z">
        <w:r w:rsidRPr="00C016AD" w:rsidDel="00880625">
          <w:rPr>
            <w:rFonts w:cs="Arial"/>
          </w:rPr>
          <w:delText>siswa</w:delText>
        </w:r>
      </w:del>
      <w:ins w:id="517" w:author="Windows User" w:date="2020-12-14T19:04:00Z">
        <w:r w:rsidR="00880625">
          <w:rPr>
            <w:rFonts w:cs="Arial"/>
          </w:rPr>
          <w:t>Siswa</w:t>
        </w:r>
      </w:ins>
      <w:r w:rsidRPr="00C016AD">
        <w:rPr>
          <w:rFonts w:cs="Arial"/>
        </w:rPr>
        <w:t xml:space="preserve"> dalam proses pembelajaran. Akibatnya </w:t>
      </w:r>
      <w:del w:id="518" w:author="Windows User" w:date="2020-12-14T19:04:00Z">
        <w:r w:rsidRPr="00C016AD" w:rsidDel="00880625">
          <w:rPr>
            <w:rFonts w:cs="Arial"/>
          </w:rPr>
          <w:delText>siswa</w:delText>
        </w:r>
      </w:del>
      <w:ins w:id="519" w:author="Windows User" w:date="2020-12-14T19:04:00Z">
        <w:r w:rsidR="00880625">
          <w:rPr>
            <w:rFonts w:cs="Arial"/>
          </w:rPr>
          <w:t>Siswa</w:t>
        </w:r>
      </w:ins>
      <w:r w:rsidRPr="00C016AD">
        <w:rPr>
          <w:rFonts w:cs="Arial"/>
        </w:rPr>
        <w:t xml:space="preserve"> menjadi kurang fokus dan kurang tertarik mendengarkan materi yang disampaikan </w:t>
      </w:r>
      <w:del w:id="520" w:author="Windows User" w:date="2020-12-14T19:04:00Z">
        <w:r w:rsidRPr="00C016AD" w:rsidDel="00880625">
          <w:rPr>
            <w:rFonts w:cs="Arial"/>
          </w:rPr>
          <w:delText>guru</w:delText>
        </w:r>
      </w:del>
      <w:ins w:id="521" w:author="Windows User" w:date="2020-12-14T19:04:00Z">
        <w:r w:rsidR="00880625">
          <w:rPr>
            <w:rFonts w:cs="Arial"/>
          </w:rPr>
          <w:t>Guru</w:t>
        </w:r>
      </w:ins>
      <w:r w:rsidRPr="00C016AD">
        <w:rPr>
          <w:rFonts w:cs="Arial"/>
        </w:rPr>
        <w:t xml:space="preserve">. </w:t>
      </w:r>
      <w:del w:id="522" w:author="Windows User" w:date="2020-12-14T19:04:00Z">
        <w:r w:rsidRPr="00C016AD" w:rsidDel="00880625">
          <w:rPr>
            <w:rFonts w:cs="Arial"/>
          </w:rPr>
          <w:delText>Siswa</w:delText>
        </w:r>
      </w:del>
      <w:ins w:id="523" w:author="Windows User" w:date="2020-12-14T19:04:00Z">
        <w:r w:rsidR="00880625">
          <w:rPr>
            <w:rFonts w:cs="Arial"/>
          </w:rPr>
          <w:t>Siswa</w:t>
        </w:r>
      </w:ins>
      <w:r w:rsidRPr="00C016AD">
        <w:rPr>
          <w:rFonts w:cs="Arial"/>
        </w:rPr>
        <w:t xml:space="preserve"> juga sering ketinggalan materi saat mencatat materi yang disampaikan </w:t>
      </w:r>
      <w:del w:id="524" w:author="Windows User" w:date="2020-12-14T19:04:00Z">
        <w:r w:rsidRPr="00C016AD" w:rsidDel="00880625">
          <w:rPr>
            <w:rFonts w:cs="Arial"/>
          </w:rPr>
          <w:delText>guru</w:delText>
        </w:r>
      </w:del>
      <w:ins w:id="525" w:author="Windows User" w:date="2020-12-14T19:04:00Z">
        <w:r w:rsidR="00880625">
          <w:rPr>
            <w:rFonts w:cs="Arial"/>
          </w:rPr>
          <w:t>Guru</w:t>
        </w:r>
      </w:ins>
      <w:r w:rsidRPr="00C016AD">
        <w:rPr>
          <w:rFonts w:cs="Arial"/>
        </w:rPr>
        <w:t xml:space="preserve"> dan konsentrasi </w:t>
      </w:r>
      <w:del w:id="526" w:author="Windows User" w:date="2020-12-14T19:04:00Z">
        <w:r w:rsidRPr="00C016AD" w:rsidDel="00880625">
          <w:rPr>
            <w:rFonts w:cs="Arial"/>
          </w:rPr>
          <w:delText>siswa</w:delText>
        </w:r>
      </w:del>
      <w:ins w:id="527" w:author="Windows User" w:date="2020-12-14T19:04:00Z">
        <w:r w:rsidR="00880625">
          <w:rPr>
            <w:rFonts w:cs="Arial"/>
          </w:rPr>
          <w:t>Siswa</w:t>
        </w:r>
      </w:ins>
      <w:r w:rsidRPr="00C016AD">
        <w:rPr>
          <w:rFonts w:cs="Arial"/>
        </w:rPr>
        <w:t xml:space="preserve"> pun terbagi-bagi. </w:t>
      </w:r>
      <w:del w:id="528" w:author="Windows User" w:date="2020-12-14T08:16:00Z">
        <w:r w:rsidRPr="00C016AD" w:rsidDel="00AD2CB2">
          <w:rPr>
            <w:rFonts w:cs="Arial"/>
          </w:rPr>
          <w:delText>Siswa memerlukan bahan ajar yang disampaikan Guru di dalam kelas, sedang</w:delText>
        </w:r>
        <w:r w:rsidR="004D19B2" w:rsidRPr="00C016AD" w:rsidDel="00AD2CB2">
          <w:rPr>
            <w:rFonts w:cs="Arial"/>
          </w:rPr>
          <w:delText>kan</w:delText>
        </w:r>
        <w:r w:rsidRPr="00C016AD" w:rsidDel="00AD2CB2">
          <w:rPr>
            <w:rFonts w:cs="Arial"/>
          </w:rPr>
          <w:delText xml:space="preserve"> guru harus mancapai tujuan dari pembelajaran. </w:delText>
        </w:r>
      </w:del>
      <w:r w:rsidRPr="00C016AD">
        <w:rPr>
          <w:rFonts w:cs="Arial"/>
        </w:rPr>
        <w:t xml:space="preserve">Materi yang diterima oleh </w:t>
      </w:r>
      <w:del w:id="529" w:author="Windows User" w:date="2020-12-14T19:04:00Z">
        <w:r w:rsidRPr="00C016AD" w:rsidDel="00880625">
          <w:rPr>
            <w:rFonts w:cs="Arial"/>
          </w:rPr>
          <w:delText>siswa</w:delText>
        </w:r>
      </w:del>
      <w:ins w:id="530" w:author="Windows User" w:date="2020-12-14T19:04:00Z">
        <w:r w:rsidR="00880625">
          <w:rPr>
            <w:rFonts w:cs="Arial"/>
          </w:rPr>
          <w:t>Siswa</w:t>
        </w:r>
      </w:ins>
      <w:r w:rsidRPr="00C016AD">
        <w:rPr>
          <w:rFonts w:cs="Arial"/>
        </w:rPr>
        <w:t xml:space="preserve"> belum sepenuhnya menggambarkan pengetahuan yang sebenarnya, karena keterba</w:t>
      </w:r>
      <w:r w:rsidR="0039370B" w:rsidRPr="00C016AD">
        <w:rPr>
          <w:rFonts w:cs="Arial"/>
        </w:rPr>
        <w:t xml:space="preserve">tasan seorang </w:t>
      </w:r>
      <w:del w:id="531" w:author="Windows User" w:date="2020-12-14T19:04:00Z">
        <w:r w:rsidR="0039370B" w:rsidRPr="00C016AD" w:rsidDel="00880625">
          <w:rPr>
            <w:rFonts w:cs="Arial"/>
          </w:rPr>
          <w:delText>guru</w:delText>
        </w:r>
      </w:del>
      <w:ins w:id="532" w:author="Windows User" w:date="2020-12-14T19:04:00Z">
        <w:r w:rsidR="00880625">
          <w:rPr>
            <w:rFonts w:cs="Arial"/>
          </w:rPr>
          <w:t>Guru</w:t>
        </w:r>
      </w:ins>
      <w:r w:rsidR="0039370B" w:rsidRPr="00C016AD">
        <w:rPr>
          <w:rFonts w:cs="Arial"/>
        </w:rPr>
        <w:t>.</w:t>
      </w:r>
      <w:ins w:id="533" w:author="Windows User" w:date="2020-12-14T08:20:00Z">
        <w:r w:rsidR="00AD2CB2">
          <w:rPr>
            <w:rFonts w:cs="Arial"/>
          </w:rPr>
          <w:t xml:space="preserve"> </w:t>
        </w:r>
      </w:ins>
      <w:del w:id="534" w:author="Windows User" w:date="2020-12-14T08:20:00Z">
        <w:r w:rsidR="0039370B" w:rsidRPr="00C016AD" w:rsidDel="00AD2CB2">
          <w:rPr>
            <w:rFonts w:cs="Arial"/>
          </w:rPr>
          <w:delText xml:space="preserve"> P</w:delText>
        </w:r>
        <w:r w:rsidRPr="00C016AD" w:rsidDel="00AD2CB2">
          <w:rPr>
            <w:rFonts w:cs="Arial"/>
          </w:rPr>
          <w:delText>engetahuan yang disampaikan oleh guru masih kebanyakan secara konvensional (tidak menggunakan multimedia).</w:delText>
        </w:r>
        <w:r w:rsidR="0039370B" w:rsidRPr="00C016AD" w:rsidDel="00AD2CB2">
          <w:rPr>
            <w:rFonts w:cs="Arial"/>
          </w:rPr>
          <w:delText xml:space="preserve"> </w:delText>
        </w:r>
      </w:del>
      <w:r w:rsidR="0039370B" w:rsidRPr="00C016AD">
        <w:rPr>
          <w:rFonts w:cs="Arial"/>
        </w:rPr>
        <w:t xml:space="preserve">Selain itu, dalam proses pembuatan tugas dinilai kurang efisien dikarenakan setiap kali </w:t>
      </w:r>
      <w:del w:id="535" w:author="Windows User" w:date="2020-12-14T19:04:00Z">
        <w:r w:rsidR="0039370B" w:rsidRPr="00C016AD" w:rsidDel="00880625">
          <w:rPr>
            <w:rFonts w:cs="Arial"/>
          </w:rPr>
          <w:delText>siswa</w:delText>
        </w:r>
      </w:del>
      <w:ins w:id="536" w:author="Windows User" w:date="2020-12-14T19:04:00Z">
        <w:r w:rsidR="00880625">
          <w:rPr>
            <w:rFonts w:cs="Arial"/>
          </w:rPr>
          <w:t>Siswa</w:t>
        </w:r>
      </w:ins>
      <w:r w:rsidR="004D19B2" w:rsidRPr="00C016AD">
        <w:rPr>
          <w:rFonts w:cs="Arial"/>
        </w:rPr>
        <w:t xml:space="preserve"> mengerjakan tugas, </w:t>
      </w:r>
      <w:del w:id="537" w:author="Windows User" w:date="2020-12-14T19:04:00Z">
        <w:r w:rsidR="004D19B2" w:rsidRPr="00C016AD" w:rsidDel="00880625">
          <w:rPr>
            <w:rFonts w:cs="Arial"/>
          </w:rPr>
          <w:delText>siswa</w:delText>
        </w:r>
      </w:del>
      <w:ins w:id="538" w:author="Windows User" w:date="2020-12-14T19:04:00Z">
        <w:r w:rsidR="00880625">
          <w:rPr>
            <w:rFonts w:cs="Arial"/>
          </w:rPr>
          <w:t>Siswa</w:t>
        </w:r>
      </w:ins>
      <w:r w:rsidR="004D19B2" w:rsidRPr="00C016AD">
        <w:rPr>
          <w:rFonts w:cs="Arial"/>
        </w:rPr>
        <w:t xml:space="preserve"> mengambil selembar kertas di buku untuk menjawab tugas yang diberikan. Hal ini bisa di anggap tindakan pemborosan menginga</w:t>
      </w:r>
      <w:r w:rsidR="00F31859" w:rsidRPr="00C016AD">
        <w:rPr>
          <w:rFonts w:cs="Arial"/>
        </w:rPr>
        <w:t xml:space="preserve">t </w:t>
      </w:r>
      <w:del w:id="539" w:author="Windows User" w:date="2020-12-14T19:04:00Z">
        <w:r w:rsidR="00F31859" w:rsidRPr="00C016AD" w:rsidDel="00880625">
          <w:rPr>
            <w:rFonts w:cs="Arial"/>
          </w:rPr>
          <w:delText>siswa</w:delText>
        </w:r>
      </w:del>
      <w:ins w:id="540" w:author="Windows User" w:date="2020-12-14T19:04:00Z">
        <w:r w:rsidR="00880625">
          <w:rPr>
            <w:rFonts w:cs="Arial"/>
          </w:rPr>
          <w:t>Siswa</w:t>
        </w:r>
      </w:ins>
      <w:r w:rsidR="00F31859" w:rsidRPr="00C016AD">
        <w:rPr>
          <w:rFonts w:cs="Arial"/>
        </w:rPr>
        <w:t xml:space="preserve"> memiliki lebih dari enam</w:t>
      </w:r>
      <w:r w:rsidR="004D19B2" w:rsidRPr="00C016AD">
        <w:rPr>
          <w:rFonts w:cs="Arial"/>
        </w:rPr>
        <w:t xml:space="preserve"> mata pelajaran dalam satu tahun. </w:t>
      </w:r>
      <w:del w:id="541" w:author="Windows User" w:date="2021-06-06T19:53:00Z">
        <w:r w:rsidR="00D008BB" w:rsidRPr="00C016AD" w:rsidDel="005D47D2">
          <w:rPr>
            <w:rFonts w:cs="Arial"/>
          </w:rPr>
          <w:delText>Pengece</w:delText>
        </w:r>
        <w:r w:rsidR="004D19B2" w:rsidRPr="00C016AD" w:rsidDel="005D47D2">
          <w:rPr>
            <w:rFonts w:cs="Arial"/>
          </w:rPr>
          <w:delText>kan jawab</w:delText>
        </w:r>
        <w:r w:rsidR="00D008BB" w:rsidRPr="00C016AD" w:rsidDel="005D47D2">
          <w:rPr>
            <w:rFonts w:cs="Arial"/>
          </w:rPr>
          <w:delText>an</w:delText>
        </w:r>
        <w:r w:rsidR="004D19B2" w:rsidRPr="00C016AD" w:rsidDel="005D47D2">
          <w:rPr>
            <w:rFonts w:cs="Arial"/>
          </w:rPr>
          <w:delText xml:space="preserve"> tugas dinilai secara manual oleh </w:delText>
        </w:r>
      </w:del>
      <w:del w:id="542" w:author="Windows User" w:date="2020-12-14T19:04:00Z">
        <w:r w:rsidR="004D19B2" w:rsidRPr="00C016AD" w:rsidDel="00880625">
          <w:rPr>
            <w:rFonts w:cs="Arial"/>
          </w:rPr>
          <w:delText>guru</w:delText>
        </w:r>
      </w:del>
      <w:del w:id="543" w:author="Windows User" w:date="2021-06-06T19:53:00Z">
        <w:r w:rsidR="00F31859" w:rsidRPr="00C016AD" w:rsidDel="005D47D2">
          <w:rPr>
            <w:rFonts w:cs="Arial"/>
          </w:rPr>
          <w:delText xml:space="preserve"> yang membuat p</w:delText>
        </w:r>
        <w:r w:rsidR="0031228E" w:rsidRPr="00C016AD" w:rsidDel="005D47D2">
          <w:rPr>
            <w:rFonts w:cs="Arial"/>
          </w:rPr>
          <w:delText>roses pengecekan lama.</w:delText>
        </w:r>
        <w:r w:rsidR="005E4B8F" w:rsidDel="005D47D2">
          <w:delText xml:space="preserve"> </w:delText>
        </w:r>
      </w:del>
    </w:p>
    <w:p w14:paraId="7F577F90" w14:textId="38C439CA" w:rsidR="00AD2CB2" w:rsidRPr="00CA4293" w:rsidRDefault="008B5934">
      <w:pPr>
        <w:tabs>
          <w:tab w:val="left" w:pos="709"/>
        </w:tabs>
        <w:jc w:val="both"/>
        <w:rPr>
          <w:ins w:id="544" w:author="Windows User" w:date="2020-12-14T09:10:00Z"/>
          <w:color w:val="000000"/>
        </w:rPr>
        <w:pPrChange w:id="545" w:author="Windows User" w:date="2020-12-14T08:35:00Z">
          <w:pPr>
            <w:ind w:firstLine="720"/>
            <w:jc w:val="both"/>
          </w:pPr>
        </w:pPrChange>
      </w:pPr>
      <w:ins w:id="546" w:author="Windows User" w:date="2020-12-14T08:39:00Z">
        <w:r>
          <w:tab/>
        </w:r>
      </w:ins>
      <w:ins w:id="547" w:author="Windows User" w:date="2020-12-14T08:24:00Z">
        <w:r w:rsidR="00AD2CB2">
          <w:t xml:space="preserve">Perlu adanya pengembangan dari sistem tersebut untuk dapat </w:t>
        </w:r>
      </w:ins>
      <w:ins w:id="548" w:author="Windows User" w:date="2020-12-14T08:28:00Z">
        <w:r w:rsidR="00C71A06">
          <w:t xml:space="preserve">meningkatkan proses belajar mengajar di </w:t>
        </w:r>
      </w:ins>
      <w:ins w:id="549" w:author="Windows User" w:date="2020-12-14T08:24:00Z">
        <w:r w:rsidR="00AD2CB2">
          <w:t xml:space="preserve">SMK TI Bali Global Karangasem. Sistem dikembangkan </w:t>
        </w:r>
        <w:r w:rsidR="00C71A06">
          <w:t xml:space="preserve">agar dapat memudahkan </w:t>
        </w:r>
      </w:ins>
      <w:ins w:id="550" w:author="Windows User" w:date="2020-12-14T19:04:00Z">
        <w:r w:rsidR="00880625">
          <w:t>Guru</w:t>
        </w:r>
      </w:ins>
      <w:ins w:id="551" w:author="Windows User" w:date="2020-12-14T08:29:00Z">
        <w:r w:rsidR="00C71A06">
          <w:t xml:space="preserve"> dalam menyampaikan materi </w:t>
        </w:r>
      </w:ins>
      <w:ins w:id="552" w:author="Windows User" w:date="2020-12-14T08:34:00Z">
        <w:r w:rsidR="00C71A06">
          <w:t>terutama materi yang menggunakan multimedia</w:t>
        </w:r>
      </w:ins>
      <w:ins w:id="553" w:author="Windows User" w:date="2020-12-14T08:35:00Z">
        <w:r w:rsidR="00C71A06">
          <w:t xml:space="preserve">, Mempermudah </w:t>
        </w:r>
      </w:ins>
      <w:ins w:id="554" w:author="Windows User" w:date="2020-12-14T19:04:00Z">
        <w:r w:rsidR="00880625">
          <w:t>Guru</w:t>
        </w:r>
      </w:ins>
      <w:ins w:id="555" w:author="Windows User" w:date="2020-12-14T08:35:00Z">
        <w:r w:rsidR="00C71A06">
          <w:t xml:space="preserve"> dalam memberikan</w:t>
        </w:r>
        <w:r w:rsidR="0008510F">
          <w:t xml:space="preserve"> informasi mengenai tugas, </w:t>
        </w:r>
        <w:r w:rsidR="00C71A06">
          <w:t xml:space="preserve">dan materi pelajaran tambahan kepada </w:t>
        </w:r>
      </w:ins>
      <w:ins w:id="556" w:author="Windows User" w:date="2020-12-14T19:04:00Z">
        <w:r w:rsidR="00880625">
          <w:t>Siswa</w:t>
        </w:r>
      </w:ins>
      <w:ins w:id="557" w:author="Windows User" w:date="2020-12-14T08:35:00Z">
        <w:r w:rsidR="00C71A06">
          <w:t xml:space="preserve">, </w:t>
        </w:r>
        <w:r w:rsidR="00C71A06" w:rsidRPr="00D8014C">
          <w:t xml:space="preserve">Mempermudah </w:t>
        </w:r>
      </w:ins>
      <w:ins w:id="558" w:author="Windows User" w:date="2020-12-14T19:04:00Z">
        <w:r w:rsidR="00880625">
          <w:t>Guru</w:t>
        </w:r>
      </w:ins>
      <w:ins w:id="559" w:author="Windows User" w:date="2020-12-14T08:35:00Z">
        <w:r w:rsidR="00C71A06">
          <w:t xml:space="preserve"> dalam memeriksa dan memberikan nilai tugas </w:t>
        </w:r>
      </w:ins>
      <w:ins w:id="560" w:author="Windows User" w:date="2020-12-14T19:04:00Z">
        <w:r w:rsidR="00880625">
          <w:t>Siswa</w:t>
        </w:r>
      </w:ins>
      <w:ins w:id="561" w:author="Windows User" w:date="2020-12-14T08:24:00Z">
        <w:r w:rsidR="00AD2CB2">
          <w:t>.</w:t>
        </w:r>
      </w:ins>
      <w:ins w:id="562" w:author="Windows User" w:date="2020-12-14T08:38:00Z">
        <w:r>
          <w:t xml:space="preserve"> </w:t>
        </w:r>
        <w:r>
          <w:lastRenderedPageBreak/>
          <w:t xml:space="preserve">Sistem ini juga dikembangkan agar </w:t>
        </w:r>
      </w:ins>
      <w:ins w:id="563" w:author="Windows User" w:date="2020-12-14T08:40:00Z">
        <w:r>
          <w:t xml:space="preserve">mempermudah </w:t>
        </w:r>
      </w:ins>
      <w:ins w:id="564" w:author="Windows User" w:date="2020-12-14T19:04:00Z">
        <w:r w:rsidR="00880625">
          <w:t>Siswa</w:t>
        </w:r>
      </w:ins>
      <w:ins w:id="565" w:author="Windows User" w:date="2020-12-14T08:40:00Z">
        <w:r>
          <w:t xml:space="preserve"> dalam mengumpulkan tugas yang di </w:t>
        </w:r>
        <w:r w:rsidRPr="00CA4293">
          <w:t xml:space="preserve">berikan oleh </w:t>
        </w:r>
      </w:ins>
      <w:ins w:id="566" w:author="Windows User" w:date="2020-12-14T19:04:00Z">
        <w:r w:rsidR="00880625" w:rsidRPr="00CA4293">
          <w:t>Guru</w:t>
        </w:r>
      </w:ins>
      <w:ins w:id="567" w:author="Windows User" w:date="2020-12-14T08:40:00Z">
        <w:r w:rsidRPr="00CA4293">
          <w:t xml:space="preserve">, </w:t>
        </w:r>
      </w:ins>
      <w:ins w:id="568" w:author="Windows User" w:date="2020-12-14T08:39:00Z">
        <w:r w:rsidRPr="00CA4293">
          <w:t xml:space="preserve">Mempermudah </w:t>
        </w:r>
      </w:ins>
      <w:ins w:id="569" w:author="Windows User" w:date="2020-12-14T19:04:00Z">
        <w:r w:rsidR="00880625" w:rsidRPr="00CA4293">
          <w:t>Siswa</w:t>
        </w:r>
      </w:ins>
      <w:ins w:id="570" w:author="Windows User" w:date="2020-12-14T08:39:00Z">
        <w:r w:rsidRPr="00CA4293">
          <w:t xml:space="preserve"> dalam mendapatkan materi pelajaran dan soal latihan tambahan sehingga membantu pemahaman tentang bahan ajar.</w:t>
        </w:r>
      </w:ins>
      <w:ins w:id="571" w:author="Windows User" w:date="2020-12-14T08:24:00Z">
        <w:r w:rsidR="00AD2CB2" w:rsidRPr="00CA4293">
          <w:t xml:space="preserve"> </w:t>
        </w:r>
        <w:r w:rsidR="00AD2CB2" w:rsidRPr="00CA4293">
          <w:rPr>
            <w:color w:val="000000"/>
          </w:rPr>
          <w:t xml:space="preserve">Sistem informasi yang dikembangkan oleh peneliti ini merupakan sistem informasi berbasis </w:t>
        </w:r>
        <w:r w:rsidR="00AD2CB2" w:rsidRPr="00CA4293">
          <w:rPr>
            <w:i/>
            <w:iCs/>
            <w:color w:val="000000"/>
          </w:rPr>
          <w:t xml:space="preserve">website </w:t>
        </w:r>
        <w:r w:rsidR="00AD2CB2" w:rsidRPr="00CA4293">
          <w:rPr>
            <w:iCs/>
            <w:color w:val="000000"/>
          </w:rPr>
          <w:t>dengan menggunakan framework laravel</w:t>
        </w:r>
      </w:ins>
      <w:ins w:id="572" w:author="Windows User" w:date="2020-12-14T09:05:00Z">
        <w:r w:rsidR="00B007FC" w:rsidRPr="00CA4293">
          <w:rPr>
            <w:iCs/>
            <w:color w:val="000000"/>
          </w:rPr>
          <w:t xml:space="preserve">. </w:t>
        </w:r>
      </w:ins>
      <w:ins w:id="573" w:author="Windows User" w:date="2020-12-14T09:07:00Z">
        <w:r w:rsidR="00B007FC" w:rsidRPr="00CA4293">
          <w:rPr>
            <w:iCs/>
            <w:color w:val="000000"/>
          </w:rPr>
          <w:t xml:space="preserve">Selain menggunakan framework </w:t>
        </w:r>
      </w:ins>
      <w:r w:rsidR="00CA4293" w:rsidRPr="00CA4293">
        <w:rPr>
          <w:iCs/>
          <w:color w:val="000000"/>
        </w:rPr>
        <w:t>L</w:t>
      </w:r>
      <w:commentRangeStart w:id="574"/>
      <w:ins w:id="575" w:author="Windows User" w:date="2020-12-14T09:07:00Z">
        <w:r w:rsidR="00B007FC" w:rsidRPr="00CA4293">
          <w:rPr>
            <w:iCs/>
            <w:color w:val="000000"/>
          </w:rPr>
          <w:t>aravel</w:t>
        </w:r>
      </w:ins>
      <w:commentRangeEnd w:id="574"/>
      <w:r w:rsidR="00DC1128" w:rsidRPr="00CA4293">
        <w:rPr>
          <w:rStyle w:val="CommentReference"/>
        </w:rPr>
        <w:commentReference w:id="574"/>
      </w:r>
      <w:ins w:id="576" w:author="Windows User" w:date="2020-12-14T09:07:00Z">
        <w:r w:rsidR="00B007FC" w:rsidRPr="00CA4293">
          <w:rPr>
            <w:iCs/>
            <w:color w:val="000000"/>
          </w:rPr>
          <w:t xml:space="preserve"> sistem ini juga menggunakan </w:t>
        </w:r>
      </w:ins>
      <w:ins w:id="577" w:author="Windows User" w:date="2020-12-14T09:08:00Z">
        <w:r w:rsidR="00025D9F" w:rsidRPr="00CA4293">
          <w:rPr>
            <w:iCs/>
            <w:color w:val="000000"/>
          </w:rPr>
          <w:t xml:space="preserve">framework boostrap </w:t>
        </w:r>
      </w:ins>
      <w:ins w:id="578" w:author="Windows User" w:date="2020-12-14T09:09:00Z">
        <w:r w:rsidR="00025D9F" w:rsidRPr="00CA4293">
          <w:rPr>
            <w:iCs/>
            <w:color w:val="000000"/>
          </w:rPr>
          <w:t>dalam pembuatan tampilan web</w:t>
        </w:r>
      </w:ins>
      <w:ins w:id="579" w:author="Windows User" w:date="2020-12-14T08:24:00Z">
        <w:r w:rsidR="00AD2CB2" w:rsidRPr="00CA4293">
          <w:rPr>
            <w:color w:val="000000"/>
          </w:rPr>
          <w:t xml:space="preserve">. Sistem informasi berbasis </w:t>
        </w:r>
        <w:r w:rsidR="00AD2CB2" w:rsidRPr="00CA4293">
          <w:rPr>
            <w:i/>
            <w:iCs/>
            <w:color w:val="000000"/>
          </w:rPr>
          <w:t xml:space="preserve">website </w:t>
        </w:r>
        <w:r w:rsidR="00AD2CB2" w:rsidRPr="00CA4293">
          <w:rPr>
            <w:color w:val="000000"/>
          </w:rPr>
          <w:t xml:space="preserve">adalah sistem informasi yang menggunakan tekonologi </w:t>
        </w:r>
        <w:r w:rsidR="00AD2CB2" w:rsidRPr="00CA4293">
          <w:rPr>
            <w:i/>
            <w:iCs/>
            <w:color w:val="000000"/>
          </w:rPr>
          <w:t xml:space="preserve">website </w:t>
        </w:r>
        <w:r w:rsidR="00AD2CB2" w:rsidRPr="00CA4293">
          <w:rPr>
            <w:color w:val="000000"/>
          </w:rPr>
          <w:t xml:space="preserve">atau internet untuk memudahkan pekerjaan manusia agar menjadi lebih efisien. Karena sistem informasi ini berbasis </w:t>
        </w:r>
        <w:r w:rsidR="00AD2CB2" w:rsidRPr="00CA4293">
          <w:rPr>
            <w:i/>
            <w:iCs/>
            <w:color w:val="000000"/>
          </w:rPr>
          <w:t>website</w:t>
        </w:r>
        <w:r w:rsidR="00AD2CB2" w:rsidRPr="00CA4293">
          <w:rPr>
            <w:color w:val="000000"/>
          </w:rPr>
          <w:t xml:space="preserve">, maka hal yang harus dipenuhi diantaranya adalah bahasa pemrograman, </w:t>
        </w:r>
        <w:r w:rsidR="00AD2CB2" w:rsidRPr="00CA4293">
          <w:rPr>
            <w:i/>
            <w:iCs/>
            <w:color w:val="000000"/>
          </w:rPr>
          <w:t>web server</w:t>
        </w:r>
        <w:r w:rsidR="00AD2CB2" w:rsidRPr="00CA4293">
          <w:rPr>
            <w:color w:val="000000"/>
          </w:rPr>
          <w:t xml:space="preserve">, dan </w:t>
        </w:r>
        <w:r w:rsidR="00AD2CB2" w:rsidRPr="00CA4293">
          <w:rPr>
            <w:i/>
            <w:iCs/>
            <w:color w:val="000000"/>
          </w:rPr>
          <w:t>database</w:t>
        </w:r>
        <w:r w:rsidR="00AD2CB2" w:rsidRPr="00CA4293">
          <w:rPr>
            <w:color w:val="000000"/>
          </w:rPr>
          <w:t xml:space="preserve">. Sistem informasi menggunakan </w:t>
        </w:r>
        <w:r w:rsidR="00AD2CB2" w:rsidRPr="00CA4293">
          <w:rPr>
            <w:i/>
            <w:iCs/>
            <w:color w:val="000000"/>
          </w:rPr>
          <w:t xml:space="preserve">database </w:t>
        </w:r>
        <w:r w:rsidR="00AD2CB2" w:rsidRPr="00CA4293">
          <w:rPr>
            <w:color w:val="000000"/>
          </w:rPr>
          <w:t>agar data yang dimasukkan dapat tersimpan dengan rapi, sistem keamanan terjamin, serta pendataan dapat dilakukan dengan cepat, tepat, dan akurat.</w:t>
        </w:r>
      </w:ins>
      <w:ins w:id="580" w:author="Windows User" w:date="2020-12-14T08:46:00Z">
        <w:r w:rsidRPr="00CA4293">
          <w:rPr>
            <w:color w:val="000000"/>
          </w:rPr>
          <w:t xml:space="preserve"> Sistem informasi </w:t>
        </w:r>
      </w:ins>
      <w:ins w:id="581" w:author="Windows User" w:date="2020-12-14T19:05:00Z">
        <w:r w:rsidR="00880625" w:rsidRPr="00CA4293">
          <w:rPr>
            <w:color w:val="000000"/>
          </w:rPr>
          <w:t>E-Learning</w:t>
        </w:r>
      </w:ins>
      <w:ins w:id="582" w:author="Windows User" w:date="2020-12-14T08:46:00Z">
        <w:r w:rsidRPr="00CA4293">
          <w:rPr>
            <w:color w:val="000000"/>
          </w:rPr>
          <w:t xml:space="preserve"> berbasis </w:t>
        </w:r>
        <w:r w:rsidRPr="00CA4293">
          <w:rPr>
            <w:i/>
            <w:iCs/>
            <w:color w:val="000000"/>
          </w:rPr>
          <w:t xml:space="preserve">website </w:t>
        </w:r>
        <w:r w:rsidRPr="00CA4293">
          <w:rPr>
            <w:color w:val="000000"/>
          </w:rPr>
          <w:t xml:space="preserve">juga </w:t>
        </w:r>
      </w:ins>
      <w:ins w:id="583" w:author="Windows User" w:date="2020-12-14T08:48:00Z">
        <w:r w:rsidR="00852C00" w:rsidRPr="00CA4293">
          <w:rPr>
            <w:color w:val="000000"/>
          </w:rPr>
          <w:t xml:space="preserve">diharapkan agar membiasakan </w:t>
        </w:r>
      </w:ins>
      <w:ins w:id="584" w:author="Windows User" w:date="2020-12-14T19:04:00Z">
        <w:r w:rsidR="00880625" w:rsidRPr="00CA4293">
          <w:rPr>
            <w:color w:val="000000"/>
          </w:rPr>
          <w:t>Siswa</w:t>
        </w:r>
      </w:ins>
      <w:ins w:id="585" w:author="Windows User" w:date="2020-12-14T08:48:00Z">
        <w:r w:rsidR="00852C00" w:rsidRPr="00CA4293">
          <w:rPr>
            <w:color w:val="000000"/>
          </w:rPr>
          <w:t xml:space="preserve"> dalam menggunakan komputer dalam mengerjakan tugas.</w:t>
        </w:r>
      </w:ins>
    </w:p>
    <w:p w14:paraId="6E14B40B" w14:textId="5A6733F1" w:rsidR="00025D9F" w:rsidRPr="00CA4293" w:rsidRDefault="00025D9F">
      <w:pPr>
        <w:ind w:firstLine="709"/>
        <w:jc w:val="both"/>
        <w:rPr>
          <w:ins w:id="586" w:author="Windows User" w:date="2020-12-14T09:10:00Z"/>
        </w:rPr>
        <w:pPrChange w:id="587" w:author="Windows User" w:date="2020-12-14T09:10:00Z">
          <w:pPr>
            <w:ind w:firstLine="709"/>
          </w:pPr>
        </w:pPrChange>
      </w:pPr>
      <w:ins w:id="588" w:author="Windows User" w:date="2020-12-14T09:10:00Z">
        <w:r w:rsidRPr="00CA4293">
          <w:t xml:space="preserve">Framework adalah </w:t>
        </w:r>
      </w:ins>
      <w:ins w:id="589" w:author="Windows User" w:date="2020-12-14T09:11:00Z">
        <w:r w:rsidRPr="00CA4293">
          <w:t xml:space="preserve">kumpulan intruksi-intruksi yang dikumpulkan dalam class dan function-function dengan fungsi </w:t>
        </w:r>
        <w:commentRangeStart w:id="590"/>
        <w:r w:rsidRPr="00CA4293">
          <w:t>masing</w:t>
        </w:r>
      </w:ins>
      <w:r w:rsidR="00CA4293" w:rsidRPr="00CA4293">
        <w:t>-</w:t>
      </w:r>
      <w:ins w:id="591" w:author="Windows User" w:date="2020-12-14T09:11:00Z">
        <w:r w:rsidRPr="00CA4293">
          <w:t>masing</w:t>
        </w:r>
      </w:ins>
      <w:commentRangeEnd w:id="590"/>
      <w:r w:rsidR="006A35CC" w:rsidRPr="00CA4293">
        <w:rPr>
          <w:rStyle w:val="CommentReference"/>
        </w:rPr>
        <w:commentReference w:id="590"/>
      </w:r>
      <w:ins w:id="592" w:author="Windows User" w:date="2020-12-14T09:11:00Z">
        <w:r w:rsidRPr="00CA4293">
          <w:t xml:space="preserve"> untuk memudahkan developer dalam memanggilnya tanpa harus menuliskan syntax program yang sama berulang-ulang serta dapat menghemat waktu”</w:t>
        </w:r>
      </w:ins>
      <w:ins w:id="593" w:author="Windows User" w:date="2020-12-14T09:10:00Z">
        <w:r w:rsidRPr="00CA4293">
          <w:t xml:space="preserve">. Menurut Anita Sesar Ria (2014: 8) </w:t>
        </w:r>
      </w:ins>
      <w:r w:rsidR="00CA4293" w:rsidRPr="00CA4293">
        <w:t>F</w:t>
      </w:r>
      <w:ins w:id="594" w:author="Windows User" w:date="2020-12-14T09:10:00Z">
        <w:r w:rsidRPr="00CA4293">
          <w:t xml:space="preserve">ramework memiliki beberapa keuntungan, yakni: aplikasi dibangun dengan kode yang konsisten, mudah digunakan kembali untuk aplikasi lain hanya dengan sedikit konfigurasi, URL yang fleksibel dan mudah diatur, menggunakan konsep Model-ViewController sehingga antara programmer dan designer bisa bekerja secara terpisah. mempercepat pembuatan </w:t>
        </w:r>
        <w:r w:rsidRPr="00CA4293">
          <w:rPr>
            <w:i/>
          </w:rPr>
          <w:t xml:space="preserve">website, dan </w:t>
        </w:r>
        <w:r w:rsidRPr="00CA4293">
          <w:t>meningkatkan security dari sebuah aplikasi.</w:t>
        </w:r>
      </w:ins>
    </w:p>
    <w:p w14:paraId="40C04DE5" w14:textId="390C11B7" w:rsidR="00025D9F" w:rsidRPr="00B83178" w:rsidRDefault="00025D9F" w:rsidP="00B83178">
      <w:pPr>
        <w:ind w:firstLine="720"/>
        <w:jc w:val="both"/>
        <w:rPr>
          <w:rFonts w:cs="Arial"/>
        </w:rPr>
      </w:pPr>
      <w:ins w:id="595" w:author="Windows User" w:date="2020-12-14T09:10:00Z">
        <w:r w:rsidRPr="00CA4293">
          <w:t xml:space="preserve">Terdapat beberapa macam framework yang ada hingga saat ini, seperti CodeIgniter, Laravel, Yii, Cake PHP dan lain sebagainya. </w:t>
        </w:r>
      </w:ins>
      <w:ins w:id="596" w:author="Windows User" w:date="2020-12-14T09:23:00Z">
        <w:r w:rsidR="00F50E7C" w:rsidRPr="00CA4293">
          <w:rPr>
            <w:rFonts w:cs="Arial"/>
          </w:rPr>
          <w:t>Laravel adalah sebuah MVC web development framework yang didesain untuk meningkatkan kualitas perangkat lunak dengan mengurangi biaya pengembangan dan perbaikan serta meningkatkan produktifitas pekerjaan dengan sintak yang bersih dan fungsional yang dapat mengurangi banyak waktu untuk implementasi. Lavarel merupakan framework dengan versi PHP yang up-to-date, karena Laravel mensyaratkan PHP versi 5.3 keatas. Laravel merupakan framework PHP yang menekankan pada kesederhanaan dan fleksibilitas pada desainnya.</w:t>
        </w:r>
      </w:ins>
    </w:p>
    <w:p w14:paraId="2A539E4C" w14:textId="599828E2" w:rsidR="00E1615F" w:rsidRPr="00E1615F" w:rsidRDefault="00E1615F" w:rsidP="00E1615F">
      <w:pPr>
        <w:ind w:firstLine="720"/>
        <w:jc w:val="both"/>
        <w:rPr>
          <w:rFonts w:cs="Arial"/>
          <w:lang w:val="en-ID"/>
        </w:rPr>
      </w:pPr>
      <w:r>
        <w:lastRenderedPageBreak/>
        <w:t xml:space="preserve">Penelitian yang berkaitan dengan sistem informasi </w:t>
      </w:r>
      <w:ins w:id="597" w:author="Microsoft Office User" w:date="2020-12-07T08:17:00Z">
        <w:del w:id="598" w:author="Windows User" w:date="2020-12-14T19:05:00Z">
          <w:r w:rsidR="007074FB" w:rsidDel="00880625">
            <w:rPr>
              <w:rFonts w:cs="Arial"/>
            </w:rPr>
            <w:delText>E</w:delText>
          </w:r>
          <w:r w:rsidR="007074FB" w:rsidRPr="0067595B" w:rsidDel="00880625">
            <w:rPr>
              <w:rFonts w:cs="Arial"/>
            </w:rPr>
            <w:delText>-</w:delText>
          </w:r>
          <w:r w:rsidR="007074FB" w:rsidDel="00880625">
            <w:rPr>
              <w:rFonts w:cs="Arial"/>
            </w:rPr>
            <w:delText>L</w:delText>
          </w:r>
          <w:r w:rsidR="007074FB" w:rsidRPr="0067595B" w:rsidDel="00880625">
            <w:rPr>
              <w:rFonts w:cs="Arial"/>
            </w:rPr>
            <w:delText>earning</w:delText>
          </w:r>
        </w:del>
      </w:ins>
      <w:ins w:id="599" w:author="Windows User" w:date="2020-12-14T19:05:00Z">
        <w:r w:rsidR="00880625">
          <w:rPr>
            <w:rFonts w:cs="Arial"/>
          </w:rPr>
          <w:t>E-Learning</w:t>
        </w:r>
      </w:ins>
      <w:del w:id="600" w:author="Microsoft Office User" w:date="2020-12-07T08:17:00Z">
        <w:r w:rsidDel="007074FB">
          <w:delText>e-learning</w:delText>
        </w:r>
      </w:del>
      <w:r>
        <w:t xml:space="preserve"> sudah pernah dilakukan sebelumnya yaitu penelitian yang berjudul “</w:t>
      </w:r>
      <w:r>
        <w:rPr>
          <w:rFonts w:cs="Arial"/>
          <w:lang w:val="en-ID"/>
        </w:rPr>
        <w:t xml:space="preserve">Perancangan dan Implementasi Aplikasi </w:t>
      </w:r>
      <w:ins w:id="601" w:author="Microsoft Office User" w:date="2020-12-07T08:17:00Z">
        <w:del w:id="602" w:author="Windows User" w:date="2020-12-14T19:05:00Z">
          <w:r w:rsidR="007074FB" w:rsidDel="00880625">
            <w:rPr>
              <w:rFonts w:cs="Arial"/>
            </w:rPr>
            <w:delText>E</w:delText>
          </w:r>
          <w:r w:rsidR="007074FB" w:rsidRPr="0067595B" w:rsidDel="00880625">
            <w:rPr>
              <w:rFonts w:cs="Arial"/>
            </w:rPr>
            <w:delText>-</w:delText>
          </w:r>
          <w:r w:rsidR="007074FB" w:rsidDel="00880625">
            <w:rPr>
              <w:rFonts w:cs="Arial"/>
            </w:rPr>
            <w:delText>L</w:delText>
          </w:r>
          <w:r w:rsidR="007074FB" w:rsidRPr="0067595B" w:rsidDel="00880625">
            <w:rPr>
              <w:rFonts w:cs="Arial"/>
            </w:rPr>
            <w:delText>earning</w:delText>
          </w:r>
        </w:del>
      </w:ins>
      <w:ins w:id="603" w:author="Windows User" w:date="2020-12-14T19:05:00Z">
        <w:r w:rsidR="00880625">
          <w:rPr>
            <w:rFonts w:cs="Arial"/>
          </w:rPr>
          <w:t>E-Learning</w:t>
        </w:r>
      </w:ins>
      <w:del w:id="604" w:author="Microsoft Office User" w:date="2020-12-07T08:17:00Z">
        <w:r w:rsidDel="007074FB">
          <w:rPr>
            <w:rFonts w:cs="Arial"/>
            <w:lang w:val="en-ID"/>
          </w:rPr>
          <w:delText>E-learning</w:delText>
        </w:r>
      </w:del>
      <w:r>
        <w:rPr>
          <w:rFonts w:cs="Arial"/>
          <w:lang w:val="en-ID"/>
        </w:rPr>
        <w:t xml:space="preserve"> versi Mobile bebasis </w:t>
      </w:r>
      <w:del w:id="605" w:author="Microsoft Office User" w:date="2020-12-07T08:05:00Z">
        <w:r w:rsidDel="00DC0554">
          <w:rPr>
            <w:rFonts w:cs="Arial"/>
            <w:lang w:val="en-ID"/>
          </w:rPr>
          <w:delText>android</w:delText>
        </w:r>
      </w:del>
      <w:ins w:id="606" w:author="Microsoft Office User" w:date="2020-12-07T08:05:00Z">
        <w:r w:rsidR="00DC0554" w:rsidRPr="0017322F">
          <w:rPr>
            <w:rFonts w:cs="Arial"/>
            <w:i/>
            <w:lang w:val="en-ID"/>
            <w:rPrChange w:id="607" w:author="Windows User" w:date="2020-12-07T08:42:00Z">
              <w:rPr>
                <w:rFonts w:cs="Arial"/>
                <w:lang w:val="en-ID"/>
              </w:rPr>
            </w:rPrChange>
          </w:rPr>
          <w:t>Android</w:t>
        </w:r>
      </w:ins>
      <w:r>
        <w:t xml:space="preserve">”. Penelitian ini menghasilkan </w:t>
      </w:r>
      <w:r>
        <w:rPr>
          <w:rFonts w:cs="Arial"/>
          <w:lang w:val="en-ID"/>
        </w:rPr>
        <w:t xml:space="preserve">aplikasi </w:t>
      </w:r>
      <w:r w:rsidRPr="007074FB">
        <w:rPr>
          <w:rFonts w:cs="Arial"/>
          <w:i/>
          <w:lang w:val="en-ID"/>
          <w:rPrChange w:id="608" w:author="Microsoft Office User" w:date="2020-12-07T08:17:00Z">
            <w:rPr>
              <w:rFonts w:cs="Arial"/>
              <w:lang w:val="en-ID"/>
            </w:rPr>
          </w:rPrChange>
        </w:rPr>
        <w:t>mobile</w:t>
      </w:r>
      <w:r>
        <w:rPr>
          <w:rFonts w:cs="Arial"/>
          <w:lang w:val="en-ID"/>
        </w:rPr>
        <w:t xml:space="preserve"> </w:t>
      </w:r>
      <w:ins w:id="609" w:author="Microsoft Office User" w:date="2020-12-07T08:17:00Z">
        <w:del w:id="610" w:author="Windows User" w:date="2020-12-14T19:05:00Z">
          <w:r w:rsidR="007074FB" w:rsidDel="00880625">
            <w:rPr>
              <w:rFonts w:cs="Arial"/>
            </w:rPr>
            <w:delText>E</w:delText>
          </w:r>
          <w:r w:rsidR="007074FB" w:rsidRPr="0067595B" w:rsidDel="00880625">
            <w:rPr>
              <w:rFonts w:cs="Arial"/>
            </w:rPr>
            <w:delText>-</w:delText>
          </w:r>
          <w:r w:rsidR="007074FB" w:rsidDel="00880625">
            <w:rPr>
              <w:rFonts w:cs="Arial"/>
            </w:rPr>
            <w:delText>L</w:delText>
          </w:r>
          <w:r w:rsidR="007074FB" w:rsidRPr="0067595B" w:rsidDel="00880625">
            <w:rPr>
              <w:rFonts w:cs="Arial"/>
            </w:rPr>
            <w:delText>earning</w:delText>
          </w:r>
        </w:del>
      </w:ins>
      <w:ins w:id="611" w:author="Windows User" w:date="2020-12-14T19:05:00Z">
        <w:r w:rsidR="00880625">
          <w:rPr>
            <w:rFonts w:cs="Arial"/>
          </w:rPr>
          <w:t>E-Learning</w:t>
        </w:r>
      </w:ins>
      <w:del w:id="612" w:author="Microsoft Office User" w:date="2020-12-07T08:17:00Z">
        <w:r w:rsidDel="007074FB">
          <w:rPr>
            <w:rFonts w:cs="Arial"/>
            <w:lang w:val="en-ID"/>
          </w:rPr>
          <w:delText>e-learning</w:delText>
        </w:r>
      </w:del>
      <w:r>
        <w:rPr>
          <w:rFonts w:cs="Arial"/>
          <w:lang w:val="en-ID"/>
        </w:rPr>
        <w:t xml:space="preserve"> yang dapat diakses lewat </w:t>
      </w:r>
      <w:r w:rsidRPr="002B3996">
        <w:rPr>
          <w:rFonts w:cs="Arial"/>
          <w:i/>
          <w:lang w:val="en-ID"/>
        </w:rPr>
        <w:t>handphone</w:t>
      </w:r>
      <w:r>
        <w:rPr>
          <w:rFonts w:cs="Arial"/>
          <w:i/>
          <w:lang w:val="en-ID"/>
        </w:rPr>
        <w:t xml:space="preserve">. </w:t>
      </w:r>
      <w:r>
        <w:rPr>
          <w:rFonts w:cs="Arial"/>
          <w:lang w:val="en-ID"/>
        </w:rPr>
        <w:t xml:space="preserve">Adapun fitur - fitur yang terdapat dalam peneletian yaitu </w:t>
      </w:r>
      <w:r w:rsidRPr="002B3996">
        <w:rPr>
          <w:rFonts w:cs="Arial"/>
          <w:i/>
          <w:lang w:val="en-ID"/>
        </w:rPr>
        <w:t xml:space="preserve">upload, pariticipant, contents, web </w:t>
      </w:r>
      <w:r w:rsidRPr="002B3996">
        <w:rPr>
          <w:rFonts w:cs="Arial"/>
          <w:lang w:val="en-ID"/>
        </w:rPr>
        <w:t>dan</w:t>
      </w:r>
      <w:r w:rsidRPr="002B3996">
        <w:rPr>
          <w:rFonts w:cs="Arial"/>
          <w:i/>
          <w:lang w:val="en-ID"/>
        </w:rPr>
        <w:t xml:space="preserve"> about.</w:t>
      </w:r>
    </w:p>
    <w:p w14:paraId="69A784D8" w14:textId="7E713286" w:rsidR="006050F5" w:rsidRPr="00C016AD" w:rsidRDefault="00BD40FC" w:rsidP="000D02C7">
      <w:pPr>
        <w:ind w:firstLine="720"/>
        <w:jc w:val="both"/>
        <w:rPr>
          <w:rFonts w:cs="Arial"/>
        </w:rPr>
      </w:pPr>
      <w:r w:rsidRPr="00C016AD">
        <w:rPr>
          <w:rFonts w:cs="Arial"/>
        </w:rPr>
        <w:t xml:space="preserve">Berdasarkan permasalahan yang sudah dijabarkan diatas, maka dalam penelitian ini dibangun sebuah sistem informasi </w:t>
      </w:r>
      <w:ins w:id="613" w:author="Microsoft Office User" w:date="2020-12-07T08:17:00Z">
        <w:del w:id="614" w:author="Windows User" w:date="2020-12-14T19:05:00Z">
          <w:r w:rsidR="007074FB" w:rsidRPr="00CA4293" w:rsidDel="00880625">
            <w:rPr>
              <w:rFonts w:cs="Arial"/>
              <w:i/>
            </w:rPr>
            <w:delText>E-Learning</w:delText>
          </w:r>
        </w:del>
      </w:ins>
      <w:ins w:id="615" w:author="Windows User" w:date="2020-12-14T19:05:00Z">
        <w:r w:rsidR="00880625" w:rsidRPr="00CA4293">
          <w:rPr>
            <w:rFonts w:cs="Arial"/>
            <w:i/>
          </w:rPr>
          <w:t>E-Learning</w:t>
        </w:r>
      </w:ins>
      <w:del w:id="616" w:author="Microsoft Office User" w:date="2020-12-07T08:17:00Z">
        <w:r w:rsidRPr="00C016AD" w:rsidDel="007074FB">
          <w:rPr>
            <w:rFonts w:cs="Arial"/>
          </w:rPr>
          <w:delText>e-learning</w:delText>
        </w:r>
      </w:del>
      <w:r w:rsidRPr="00C016AD">
        <w:rPr>
          <w:rFonts w:cs="Arial"/>
        </w:rPr>
        <w:t xml:space="preserve"> di SMK TI Bali Global Karangasem berbasis </w:t>
      </w:r>
      <w:r w:rsidR="00CA4293" w:rsidRPr="00CA4293">
        <w:rPr>
          <w:rFonts w:cs="Arial"/>
          <w:i/>
        </w:rPr>
        <w:t>W</w:t>
      </w:r>
      <w:r w:rsidRPr="00CA4293">
        <w:rPr>
          <w:rFonts w:cs="Arial"/>
          <w:i/>
        </w:rPr>
        <w:t>ebsite</w:t>
      </w:r>
      <w:r w:rsidRPr="00C016AD">
        <w:rPr>
          <w:rFonts w:cs="Arial"/>
        </w:rPr>
        <w:t xml:space="preserve"> menggunakan </w:t>
      </w:r>
      <w:del w:id="617" w:author="Microsoft Office User" w:date="2020-12-07T08:06:00Z">
        <w:r w:rsidRPr="00C016AD" w:rsidDel="00DC0554">
          <w:rPr>
            <w:rFonts w:cs="Arial"/>
          </w:rPr>
          <w:delText xml:space="preserve">framework </w:delText>
        </w:r>
      </w:del>
      <w:ins w:id="618" w:author="Microsoft Office User" w:date="2020-12-07T08:06:00Z">
        <w:r w:rsidR="00DC0554">
          <w:rPr>
            <w:rFonts w:cs="Arial"/>
          </w:rPr>
          <w:t>F</w:t>
        </w:r>
        <w:r w:rsidR="00DC0554" w:rsidRPr="00C016AD">
          <w:rPr>
            <w:rFonts w:cs="Arial"/>
          </w:rPr>
          <w:t xml:space="preserve">ramework </w:t>
        </w:r>
      </w:ins>
      <w:del w:id="619" w:author="Microsoft Office User" w:date="2020-12-07T08:06:00Z">
        <w:r w:rsidRPr="00C016AD" w:rsidDel="00DC0554">
          <w:rPr>
            <w:rFonts w:cs="Arial"/>
          </w:rPr>
          <w:delText xml:space="preserve">laravel </w:delText>
        </w:r>
      </w:del>
      <w:ins w:id="620" w:author="Microsoft Office User" w:date="2020-12-07T08:06:00Z">
        <w:r w:rsidR="00DC0554">
          <w:rPr>
            <w:rFonts w:cs="Arial"/>
          </w:rPr>
          <w:t>L</w:t>
        </w:r>
        <w:r w:rsidR="00DC0554" w:rsidRPr="00C016AD">
          <w:rPr>
            <w:rFonts w:cs="Arial"/>
          </w:rPr>
          <w:t xml:space="preserve">aravel </w:t>
        </w:r>
      </w:ins>
      <w:r w:rsidRPr="00C016AD">
        <w:rPr>
          <w:rFonts w:cs="Arial"/>
        </w:rPr>
        <w:t xml:space="preserve">yang bertujuan untuk membantu </w:t>
      </w:r>
      <w:r w:rsidR="00041AA2" w:rsidRPr="00C016AD">
        <w:rPr>
          <w:rFonts w:cs="Arial"/>
        </w:rPr>
        <w:t xml:space="preserve">para </w:t>
      </w:r>
      <w:del w:id="621" w:author="Windows User" w:date="2020-12-14T19:04:00Z">
        <w:r w:rsidR="00041AA2" w:rsidRPr="00C016AD" w:rsidDel="00880625">
          <w:rPr>
            <w:rFonts w:cs="Arial"/>
          </w:rPr>
          <w:delText>guru</w:delText>
        </w:r>
      </w:del>
      <w:ins w:id="622" w:author="Windows User" w:date="2020-12-14T19:04:00Z">
        <w:r w:rsidR="00880625">
          <w:rPr>
            <w:rFonts w:cs="Arial"/>
          </w:rPr>
          <w:t>Guru</w:t>
        </w:r>
      </w:ins>
      <w:r w:rsidR="00041AA2" w:rsidRPr="00C016AD">
        <w:rPr>
          <w:rFonts w:cs="Arial"/>
        </w:rPr>
        <w:t xml:space="preserve"> dalam </w:t>
      </w:r>
      <w:r w:rsidRPr="00C016AD">
        <w:rPr>
          <w:rFonts w:cs="Arial"/>
        </w:rPr>
        <w:t>proses mengajar</w:t>
      </w:r>
      <w:r w:rsidR="00041AA2" w:rsidRPr="00C016AD">
        <w:rPr>
          <w:rFonts w:cs="Arial"/>
        </w:rPr>
        <w:t xml:space="preserve"> di kelas</w:t>
      </w:r>
      <w:r w:rsidRPr="00C016AD">
        <w:rPr>
          <w:rFonts w:cs="Arial"/>
        </w:rPr>
        <w:t xml:space="preserve">. </w:t>
      </w:r>
      <w:r w:rsidR="00375097" w:rsidRPr="00C016AD">
        <w:rPr>
          <w:rFonts w:cs="Arial"/>
        </w:rPr>
        <w:t xml:space="preserve">Dengan </w:t>
      </w:r>
      <w:r w:rsidR="00611E54" w:rsidRPr="00C016AD">
        <w:rPr>
          <w:rFonts w:cs="Arial"/>
        </w:rPr>
        <w:t xml:space="preserve">sistem </w:t>
      </w:r>
      <w:del w:id="623" w:author="Windows User" w:date="2020-12-14T19:05:00Z">
        <w:r w:rsidR="00611E54" w:rsidRPr="00CA4293" w:rsidDel="00880625">
          <w:rPr>
            <w:rFonts w:cs="Arial"/>
            <w:i/>
          </w:rPr>
          <w:delText>e-learning</w:delText>
        </w:r>
      </w:del>
      <w:ins w:id="624" w:author="Windows User" w:date="2020-12-14T19:05:00Z">
        <w:r w:rsidR="00880625" w:rsidRPr="00CA4293">
          <w:rPr>
            <w:rFonts w:cs="Arial"/>
            <w:i/>
          </w:rPr>
          <w:t>E-Learning</w:t>
        </w:r>
      </w:ins>
      <w:r w:rsidR="00375097" w:rsidRPr="00C016AD">
        <w:rPr>
          <w:rFonts w:cs="Arial"/>
        </w:rPr>
        <w:t xml:space="preserve">, para </w:t>
      </w:r>
      <w:del w:id="625" w:author="Windows User" w:date="2020-12-14T19:04:00Z">
        <w:r w:rsidR="00375097" w:rsidRPr="00C016AD" w:rsidDel="00880625">
          <w:rPr>
            <w:rFonts w:cs="Arial"/>
          </w:rPr>
          <w:delText>siswa</w:delText>
        </w:r>
      </w:del>
      <w:ins w:id="626" w:author="Windows User" w:date="2020-12-14T19:04:00Z">
        <w:r w:rsidR="00880625">
          <w:rPr>
            <w:rFonts w:cs="Arial"/>
          </w:rPr>
          <w:t>Siswa</w:t>
        </w:r>
      </w:ins>
      <w:r w:rsidR="00375097" w:rsidRPr="00C016AD">
        <w:rPr>
          <w:rFonts w:cs="Arial"/>
        </w:rPr>
        <w:t xml:space="preserve"> akan mendapatkan ilmu pengetahuan tidak hanya dengan mengikuti proses belajar tatap muka di</w:t>
      </w:r>
      <w:r w:rsidR="00D008BB" w:rsidRPr="00C016AD">
        <w:rPr>
          <w:rFonts w:cs="Arial"/>
        </w:rPr>
        <w:t xml:space="preserve"> </w:t>
      </w:r>
      <w:r w:rsidR="00375097" w:rsidRPr="00C016AD">
        <w:rPr>
          <w:rFonts w:cs="Arial"/>
        </w:rPr>
        <w:t xml:space="preserve">sekolah, tetapi dapat mengakses materi di </w:t>
      </w:r>
      <w:ins w:id="627" w:author="Microsoft Office User" w:date="2020-12-07T08:18:00Z">
        <w:del w:id="628" w:author="Windows User" w:date="2020-12-14T19:05:00Z">
          <w:r w:rsidR="007074FB" w:rsidRPr="00CA4293" w:rsidDel="00880625">
            <w:rPr>
              <w:rFonts w:cs="Arial"/>
              <w:i/>
            </w:rPr>
            <w:delText>E-Learning</w:delText>
          </w:r>
        </w:del>
      </w:ins>
      <w:ins w:id="629" w:author="Windows User" w:date="2020-12-14T19:05:00Z">
        <w:r w:rsidR="00880625" w:rsidRPr="00CA4293">
          <w:rPr>
            <w:rFonts w:cs="Arial"/>
            <w:i/>
          </w:rPr>
          <w:t>E-Learning</w:t>
        </w:r>
      </w:ins>
      <w:del w:id="630" w:author="Microsoft Office User" w:date="2020-12-07T08:18:00Z">
        <w:r w:rsidR="00375097" w:rsidRPr="00C016AD" w:rsidDel="007074FB">
          <w:rPr>
            <w:rFonts w:cs="Arial"/>
          </w:rPr>
          <w:delText>e-learning</w:delText>
        </w:r>
      </w:del>
      <w:r w:rsidR="00375097" w:rsidRPr="00C016AD">
        <w:rPr>
          <w:rFonts w:cs="Arial"/>
        </w:rPr>
        <w:t xml:space="preserve"> dimana saja selama perangkat terkoneksi dengan internet. </w:t>
      </w:r>
      <w:r w:rsidR="00006385" w:rsidRPr="00C016AD">
        <w:rPr>
          <w:rFonts w:cs="Arial"/>
        </w:rPr>
        <w:t xml:space="preserve">materi yang di bagikan di </w:t>
      </w:r>
      <w:ins w:id="631" w:author="Microsoft Office User" w:date="2020-12-07T08:18:00Z">
        <w:del w:id="632" w:author="Windows User" w:date="2020-12-14T19:05:00Z">
          <w:r w:rsidR="007074FB" w:rsidRPr="00CA4293" w:rsidDel="00880625">
            <w:rPr>
              <w:rFonts w:cs="Arial"/>
              <w:i/>
            </w:rPr>
            <w:delText>E-Learning</w:delText>
          </w:r>
        </w:del>
      </w:ins>
      <w:ins w:id="633" w:author="Windows User" w:date="2020-12-14T19:05:00Z">
        <w:r w:rsidR="00880625" w:rsidRPr="00CA4293">
          <w:rPr>
            <w:rFonts w:cs="Arial"/>
            <w:i/>
          </w:rPr>
          <w:t>E-Learning</w:t>
        </w:r>
      </w:ins>
      <w:del w:id="634" w:author="Microsoft Office User" w:date="2020-12-07T08:18:00Z">
        <w:r w:rsidR="00006385" w:rsidRPr="00C016AD" w:rsidDel="007074FB">
          <w:rPr>
            <w:rFonts w:cs="Arial"/>
          </w:rPr>
          <w:delText>e-learning</w:delText>
        </w:r>
      </w:del>
      <w:r w:rsidR="00006385" w:rsidRPr="00C016AD">
        <w:rPr>
          <w:rFonts w:cs="Arial"/>
        </w:rPr>
        <w:t xml:space="preserve"> tidak terbatas hanya pada text, tapi juga bisa berupa video dan animasi.</w:t>
      </w:r>
      <w:r w:rsidR="00061E53" w:rsidRPr="00C016AD">
        <w:rPr>
          <w:rFonts w:cs="Arial"/>
        </w:rPr>
        <w:t xml:space="preserve"> Sistem </w:t>
      </w:r>
      <w:ins w:id="635" w:author="Microsoft Office User" w:date="2020-12-07T08:18:00Z">
        <w:del w:id="636" w:author="Windows User" w:date="2020-12-14T19:05:00Z">
          <w:r w:rsidR="007074FB" w:rsidRPr="00CA4293" w:rsidDel="00880625">
            <w:rPr>
              <w:rFonts w:cs="Arial"/>
              <w:i/>
            </w:rPr>
            <w:delText>E-Learning</w:delText>
          </w:r>
        </w:del>
      </w:ins>
      <w:ins w:id="637" w:author="Windows User" w:date="2020-12-14T19:05:00Z">
        <w:r w:rsidR="00880625" w:rsidRPr="00CA4293">
          <w:rPr>
            <w:rFonts w:cs="Arial"/>
            <w:i/>
          </w:rPr>
          <w:t>E-Learning</w:t>
        </w:r>
      </w:ins>
      <w:del w:id="638" w:author="Microsoft Office User" w:date="2020-12-07T08:18:00Z">
        <w:r w:rsidR="00061E53" w:rsidRPr="00C016AD" w:rsidDel="007074FB">
          <w:rPr>
            <w:rFonts w:cs="Arial"/>
          </w:rPr>
          <w:delText>e-learning</w:delText>
        </w:r>
      </w:del>
      <w:r w:rsidR="00061E53" w:rsidRPr="00C016AD">
        <w:rPr>
          <w:rFonts w:cs="Arial"/>
        </w:rPr>
        <w:t xml:space="preserve"> juga</w:t>
      </w:r>
      <w:r w:rsidR="00CC4766" w:rsidRPr="00C016AD">
        <w:rPr>
          <w:rFonts w:cs="Arial"/>
        </w:rPr>
        <w:t xml:space="preserve"> mencangkup beberapa fitur yang bisa dipakai oleh </w:t>
      </w:r>
      <w:del w:id="639" w:author="Windows User" w:date="2020-12-14T19:04:00Z">
        <w:r w:rsidR="00CC4766" w:rsidRPr="00C016AD" w:rsidDel="00880625">
          <w:rPr>
            <w:rFonts w:cs="Arial"/>
          </w:rPr>
          <w:delText>guru</w:delText>
        </w:r>
      </w:del>
      <w:ins w:id="640" w:author="Windows User" w:date="2020-12-14T19:04:00Z">
        <w:r w:rsidR="00880625">
          <w:rPr>
            <w:rFonts w:cs="Arial"/>
          </w:rPr>
          <w:t>Guru</w:t>
        </w:r>
      </w:ins>
      <w:r w:rsidR="00CC4766" w:rsidRPr="00C016AD">
        <w:rPr>
          <w:rFonts w:cs="Arial"/>
        </w:rPr>
        <w:t xml:space="preserve"> diantaranya adalah</w:t>
      </w:r>
      <w:r w:rsidR="00164C71" w:rsidRPr="00C016AD">
        <w:rPr>
          <w:rFonts w:cs="Arial"/>
        </w:rPr>
        <w:t xml:space="preserve"> pemberi</w:t>
      </w:r>
      <w:r w:rsidR="009107FE" w:rsidRPr="00C016AD">
        <w:rPr>
          <w:rFonts w:cs="Arial"/>
        </w:rPr>
        <w:t>an tugas</w:t>
      </w:r>
      <w:del w:id="641" w:author="Windows User" w:date="2021-05-31T20:35:00Z">
        <w:r w:rsidR="009107FE" w:rsidRPr="00C016AD" w:rsidDel="0029504F">
          <w:rPr>
            <w:rFonts w:cs="Arial"/>
          </w:rPr>
          <w:delText xml:space="preserve">, </w:delText>
        </w:r>
        <w:r w:rsidR="00164C71" w:rsidRPr="00C016AD" w:rsidDel="0029504F">
          <w:rPr>
            <w:rFonts w:cs="Arial"/>
          </w:rPr>
          <w:delText>kui</w:delText>
        </w:r>
      </w:del>
      <w:del w:id="642" w:author="Windows User" w:date="2021-03-29T05:20:00Z">
        <w:r w:rsidR="00164C71" w:rsidRPr="00C016AD" w:rsidDel="00C368B3">
          <w:rPr>
            <w:rFonts w:cs="Arial"/>
          </w:rPr>
          <w:delText>s</w:delText>
        </w:r>
      </w:del>
      <w:r w:rsidR="009107FE" w:rsidRPr="00C016AD">
        <w:rPr>
          <w:rFonts w:cs="Arial"/>
        </w:rPr>
        <w:t xml:space="preserve"> dan</w:t>
      </w:r>
      <w:r w:rsidR="00CC4766" w:rsidRPr="00C016AD">
        <w:rPr>
          <w:rFonts w:cs="Arial"/>
        </w:rPr>
        <w:t xml:space="preserve"> membuat</w:t>
      </w:r>
      <w:r w:rsidR="009107FE" w:rsidRPr="00C016AD">
        <w:rPr>
          <w:rFonts w:cs="Arial"/>
        </w:rPr>
        <w:t xml:space="preserve"> pengumuman-pengumuman terkait kegiatan bela</w:t>
      </w:r>
      <w:r w:rsidR="0042759A" w:rsidRPr="00C016AD">
        <w:rPr>
          <w:rFonts w:cs="Arial"/>
        </w:rPr>
        <w:t>ja</w:t>
      </w:r>
      <w:r w:rsidR="009107FE" w:rsidRPr="00C016AD">
        <w:rPr>
          <w:rFonts w:cs="Arial"/>
        </w:rPr>
        <w:t>r mengajar</w:t>
      </w:r>
      <w:r w:rsidR="00B72CF5">
        <w:rPr>
          <w:rFonts w:cs="Arial"/>
        </w:rPr>
        <w:t xml:space="preserve"> adapaun fitur yang dapat digunakan oleh </w:t>
      </w:r>
      <w:del w:id="643" w:author="Windows User" w:date="2020-12-14T19:04:00Z">
        <w:r w:rsidR="00B72CF5" w:rsidDel="00880625">
          <w:rPr>
            <w:rFonts w:cs="Arial"/>
          </w:rPr>
          <w:delText>siswa</w:delText>
        </w:r>
      </w:del>
      <w:ins w:id="644" w:author="Windows User" w:date="2020-12-14T19:04:00Z">
        <w:r w:rsidR="00880625">
          <w:rPr>
            <w:rFonts w:cs="Arial"/>
          </w:rPr>
          <w:t>Siswa</w:t>
        </w:r>
      </w:ins>
      <w:r w:rsidR="00B72CF5">
        <w:rPr>
          <w:rFonts w:cs="Arial"/>
        </w:rPr>
        <w:t xml:space="preserve"> diantaranya adalah </w:t>
      </w:r>
      <w:del w:id="645" w:author="Windows User" w:date="2020-12-14T19:04:00Z">
        <w:r w:rsidR="00B72CF5" w:rsidDel="00880625">
          <w:rPr>
            <w:rFonts w:cs="Arial"/>
          </w:rPr>
          <w:delText>siswa</w:delText>
        </w:r>
      </w:del>
      <w:ins w:id="646" w:author="Windows User" w:date="2020-12-14T19:04:00Z">
        <w:r w:rsidR="00880625">
          <w:rPr>
            <w:rFonts w:cs="Arial"/>
          </w:rPr>
          <w:t>Siswa</w:t>
        </w:r>
      </w:ins>
      <w:r w:rsidR="00B72CF5">
        <w:rPr>
          <w:rFonts w:cs="Arial"/>
        </w:rPr>
        <w:t xml:space="preserve"> dapat menerima notifikasi pemberitahuan yang di buat </w:t>
      </w:r>
      <w:del w:id="647" w:author="Windows User" w:date="2020-12-14T19:04:00Z">
        <w:r w:rsidR="00B72CF5" w:rsidDel="00880625">
          <w:rPr>
            <w:rFonts w:cs="Arial"/>
          </w:rPr>
          <w:delText>guru</w:delText>
        </w:r>
      </w:del>
      <w:ins w:id="648" w:author="Windows User" w:date="2020-12-14T19:04:00Z">
        <w:r w:rsidR="00880625">
          <w:rPr>
            <w:rFonts w:cs="Arial"/>
          </w:rPr>
          <w:t>Guru</w:t>
        </w:r>
      </w:ins>
      <w:r w:rsidR="00B72CF5">
        <w:rPr>
          <w:rFonts w:cs="Arial"/>
        </w:rPr>
        <w:t xml:space="preserve">, </w:t>
      </w:r>
      <w:del w:id="649" w:author="Windows User" w:date="2020-12-14T19:04:00Z">
        <w:r w:rsidR="00B72CF5" w:rsidDel="00880625">
          <w:rPr>
            <w:rFonts w:cs="Arial"/>
          </w:rPr>
          <w:delText>siswa</w:delText>
        </w:r>
      </w:del>
      <w:ins w:id="650" w:author="Windows User" w:date="2020-12-14T19:04:00Z">
        <w:r w:rsidR="00880625">
          <w:rPr>
            <w:rFonts w:cs="Arial"/>
          </w:rPr>
          <w:t>Siswa</w:t>
        </w:r>
      </w:ins>
      <w:r w:rsidR="00B72CF5">
        <w:rPr>
          <w:rFonts w:cs="Arial"/>
        </w:rPr>
        <w:t xml:space="preserve"> dapat mengakses materi di mana saja dan kapan saja</w:t>
      </w:r>
      <w:r w:rsidR="00164C71" w:rsidRPr="00C016AD">
        <w:rPr>
          <w:rFonts w:cs="Arial"/>
        </w:rPr>
        <w:t>.</w:t>
      </w:r>
      <w:r w:rsidR="00ED795F" w:rsidRPr="00C016AD">
        <w:rPr>
          <w:rFonts w:cs="Arial"/>
        </w:rPr>
        <w:t xml:space="preserve"> </w:t>
      </w:r>
      <w:r w:rsidR="00041AA2" w:rsidRPr="00C016AD">
        <w:rPr>
          <w:rFonts w:cs="Arial"/>
        </w:rPr>
        <w:t xml:space="preserve"> </w:t>
      </w:r>
      <w:r w:rsidR="00CC4766" w:rsidRPr="00C016AD">
        <w:rPr>
          <w:rFonts w:cs="Arial"/>
        </w:rPr>
        <w:t>Maka dari itu,</w:t>
      </w:r>
      <w:r w:rsidRPr="00C016AD">
        <w:rPr>
          <w:rFonts w:cs="Arial"/>
        </w:rPr>
        <w:t xml:space="preserve"> penulis mengambil judul “SISTEM INFORMASI </w:t>
      </w:r>
      <w:del w:id="651" w:author="Windows User" w:date="2020-12-14T19:05:00Z">
        <w:r w:rsidR="00041AA2" w:rsidRPr="00CA4293" w:rsidDel="00880625">
          <w:rPr>
            <w:rFonts w:cs="Arial"/>
            <w:i/>
          </w:rPr>
          <w:delText>E-LEARNING</w:delText>
        </w:r>
      </w:del>
      <w:ins w:id="652" w:author="Windows User" w:date="2020-12-14T19:05:00Z">
        <w:r w:rsidR="00880625" w:rsidRPr="00CA4293">
          <w:rPr>
            <w:rFonts w:cs="Arial"/>
            <w:i/>
          </w:rPr>
          <w:t>E-LEARNING</w:t>
        </w:r>
      </w:ins>
      <w:r w:rsidRPr="00C016AD">
        <w:rPr>
          <w:rFonts w:cs="Arial"/>
        </w:rPr>
        <w:t xml:space="preserve"> DI SMK TI BALI GLOBAL KARANGASEM BERBASIS WEBSITE MENGGUNAKAN FRAMEWORK LARAVEL”.</w:t>
      </w:r>
    </w:p>
    <w:p w14:paraId="26AEEBB9" w14:textId="057E798B" w:rsidR="00EB62C5" w:rsidRPr="00C016AD" w:rsidRDefault="00EB62C5" w:rsidP="000D02C7">
      <w:pPr>
        <w:jc w:val="both"/>
        <w:rPr>
          <w:rFonts w:cs="Arial"/>
          <w:color w:val="777777"/>
          <w:shd w:val="clear" w:color="auto" w:fill="FFFFFF"/>
        </w:rPr>
      </w:pPr>
    </w:p>
    <w:p w14:paraId="0D032A4E" w14:textId="5019297C" w:rsidR="00AE36F8" w:rsidRPr="00C016AD" w:rsidRDefault="001B5FEB" w:rsidP="001B5FEB">
      <w:pPr>
        <w:pStyle w:val="Heading2"/>
        <w:numPr>
          <w:ilvl w:val="0"/>
          <w:numId w:val="40"/>
        </w:numPr>
        <w:ind w:hanging="720"/>
        <w:rPr>
          <w:lang w:val="en-ID"/>
        </w:rPr>
      </w:pPr>
      <w:bookmarkStart w:id="653" w:name="_Toc94356936"/>
      <w:r>
        <w:rPr>
          <w:lang w:val="en-ID"/>
        </w:rPr>
        <w:t>Rumusan Masalah</w:t>
      </w:r>
      <w:bookmarkEnd w:id="653"/>
    </w:p>
    <w:p w14:paraId="3C213F87" w14:textId="77777777" w:rsidR="00DA2BD4" w:rsidRPr="00C016AD" w:rsidRDefault="00AE36F8" w:rsidP="001B5FEB">
      <w:pPr>
        <w:ind w:firstLine="720"/>
        <w:jc w:val="both"/>
        <w:rPr>
          <w:rFonts w:cs="Arial"/>
          <w:lang w:val="en-ID"/>
        </w:rPr>
      </w:pPr>
      <w:r w:rsidRPr="00C016AD">
        <w:rPr>
          <w:rFonts w:cs="Arial"/>
          <w:lang w:val="en-ID"/>
        </w:rPr>
        <w:t>Bedasarkan latar belakang masalah yang telah dijelaskan, maka perumusan masalah dalam penelitian ini adalah sebagai berikut.</w:t>
      </w:r>
    </w:p>
    <w:p w14:paraId="766B8065" w14:textId="67E57984" w:rsidR="00AE36F8" w:rsidRPr="003311A3" w:rsidRDefault="00AE36F8" w:rsidP="000D02C7">
      <w:pPr>
        <w:pStyle w:val="ListParagraph"/>
        <w:numPr>
          <w:ilvl w:val="0"/>
          <w:numId w:val="3"/>
        </w:numPr>
        <w:jc w:val="both"/>
        <w:rPr>
          <w:rFonts w:cs="Arial"/>
          <w:lang w:val="en-ID"/>
        </w:rPr>
      </w:pPr>
      <w:r w:rsidRPr="003311A3">
        <w:rPr>
          <w:rFonts w:cs="Arial"/>
          <w:lang w:val="en-ID"/>
        </w:rPr>
        <w:t xml:space="preserve">Bagaimana merancang Sistem Informasi </w:t>
      </w:r>
      <w:ins w:id="654" w:author="Microsoft Office User" w:date="2020-12-07T08:18:00Z">
        <w:del w:id="655" w:author="Windows User" w:date="2020-12-14T19:05:00Z">
          <w:r w:rsidR="007074FB" w:rsidRPr="00CA4293" w:rsidDel="00880625">
            <w:rPr>
              <w:rFonts w:cs="Arial"/>
              <w:i/>
            </w:rPr>
            <w:delText>E-Learning</w:delText>
          </w:r>
        </w:del>
      </w:ins>
      <w:ins w:id="656" w:author="Windows User" w:date="2020-12-14T19:05:00Z">
        <w:r w:rsidR="00880625" w:rsidRPr="00CA4293">
          <w:rPr>
            <w:rFonts w:cs="Arial"/>
            <w:i/>
          </w:rPr>
          <w:t>E-Learning</w:t>
        </w:r>
      </w:ins>
      <w:del w:id="657" w:author="Microsoft Office User" w:date="2020-12-07T08:18:00Z">
        <w:r w:rsidR="009107FE" w:rsidRPr="00CA4293" w:rsidDel="007074FB">
          <w:rPr>
            <w:rFonts w:cs="Arial"/>
            <w:i/>
            <w:lang w:val="en-ID"/>
          </w:rPr>
          <w:delText>e-learning</w:delText>
        </w:r>
      </w:del>
      <w:r w:rsidR="009107FE" w:rsidRPr="003311A3">
        <w:rPr>
          <w:rFonts w:cs="Arial"/>
          <w:lang w:val="en-ID"/>
        </w:rPr>
        <w:t xml:space="preserve"> di </w:t>
      </w:r>
      <w:r w:rsidR="009107FE" w:rsidRPr="003311A3">
        <w:rPr>
          <w:rFonts w:cs="Arial"/>
        </w:rPr>
        <w:t>SMK TI Bali Global Karangasem</w:t>
      </w:r>
      <w:r w:rsidRPr="003311A3">
        <w:rPr>
          <w:rFonts w:cs="Arial"/>
          <w:lang w:val="en-ID"/>
        </w:rPr>
        <w:t>.</w:t>
      </w:r>
    </w:p>
    <w:p w14:paraId="2EB710F6" w14:textId="6973B151" w:rsidR="00E24C2E" w:rsidRDefault="00AE36F8" w:rsidP="0067595B">
      <w:pPr>
        <w:pStyle w:val="ListParagraph"/>
        <w:numPr>
          <w:ilvl w:val="0"/>
          <w:numId w:val="3"/>
        </w:numPr>
        <w:jc w:val="both"/>
        <w:rPr>
          <w:rFonts w:cs="Arial"/>
          <w:lang w:val="en-ID"/>
        </w:rPr>
      </w:pPr>
      <w:r w:rsidRPr="00E24C2E">
        <w:rPr>
          <w:rFonts w:cs="Arial"/>
          <w:lang w:val="en-ID"/>
        </w:rPr>
        <w:t xml:space="preserve">Bagaimana membangun Sistem Informasi </w:t>
      </w:r>
      <w:ins w:id="658" w:author="Microsoft Office User" w:date="2020-12-07T08:18:00Z">
        <w:del w:id="659" w:author="Windows User" w:date="2020-12-14T19:05:00Z">
          <w:r w:rsidR="007074FB" w:rsidRPr="00CA4293" w:rsidDel="00880625">
            <w:rPr>
              <w:rFonts w:cs="Arial"/>
              <w:i/>
            </w:rPr>
            <w:delText>E-Learning</w:delText>
          </w:r>
        </w:del>
      </w:ins>
      <w:ins w:id="660" w:author="Windows User" w:date="2020-12-14T19:05:00Z">
        <w:r w:rsidR="00880625" w:rsidRPr="00CA4293">
          <w:rPr>
            <w:rFonts w:cs="Arial"/>
            <w:i/>
          </w:rPr>
          <w:t>E-Learning</w:t>
        </w:r>
      </w:ins>
      <w:del w:id="661" w:author="Microsoft Office User" w:date="2020-12-07T08:18:00Z">
        <w:r w:rsidR="009107FE" w:rsidRPr="00E24C2E" w:rsidDel="007074FB">
          <w:rPr>
            <w:rFonts w:cs="Arial"/>
            <w:lang w:val="en-ID"/>
          </w:rPr>
          <w:delText>e-learning</w:delText>
        </w:r>
      </w:del>
      <w:r w:rsidR="009107FE" w:rsidRPr="00E24C2E">
        <w:rPr>
          <w:rFonts w:cs="Arial"/>
          <w:lang w:val="en-ID"/>
        </w:rPr>
        <w:t xml:space="preserve"> di </w:t>
      </w:r>
      <w:r w:rsidR="009107FE" w:rsidRPr="00E24C2E">
        <w:rPr>
          <w:rFonts w:cs="Arial"/>
        </w:rPr>
        <w:t>SMK TI Bali Global Karangasem</w:t>
      </w:r>
      <w:r w:rsidR="009107FE" w:rsidRPr="00E24C2E">
        <w:rPr>
          <w:rFonts w:cs="Arial"/>
          <w:lang w:val="en-ID"/>
        </w:rPr>
        <w:t xml:space="preserve"> </w:t>
      </w:r>
      <w:r w:rsidRPr="00E24C2E">
        <w:rPr>
          <w:rFonts w:cs="Arial"/>
          <w:lang w:val="en-ID"/>
        </w:rPr>
        <w:t>yang mudah digunakan.</w:t>
      </w:r>
      <w:r w:rsidR="00E24C2E" w:rsidRPr="00E24C2E">
        <w:rPr>
          <w:rFonts w:cs="Arial"/>
          <w:lang w:val="en-ID"/>
        </w:rPr>
        <w:t xml:space="preserve"> </w:t>
      </w:r>
    </w:p>
    <w:p w14:paraId="0495276A" w14:textId="77777777" w:rsidR="0067595B" w:rsidRPr="00E24C2E" w:rsidRDefault="0067595B" w:rsidP="0067595B">
      <w:pPr>
        <w:pStyle w:val="ListParagraph"/>
        <w:jc w:val="both"/>
        <w:rPr>
          <w:rFonts w:cs="Arial"/>
          <w:lang w:val="en-ID"/>
        </w:rPr>
      </w:pPr>
    </w:p>
    <w:p w14:paraId="76727E5B" w14:textId="272612C7" w:rsidR="00AE36F8" w:rsidRPr="00C016AD" w:rsidRDefault="000D02C7" w:rsidP="001B5FEB">
      <w:pPr>
        <w:pStyle w:val="Heading2"/>
        <w:numPr>
          <w:ilvl w:val="0"/>
          <w:numId w:val="40"/>
        </w:numPr>
        <w:ind w:hanging="720"/>
        <w:rPr>
          <w:lang w:val="en-ID"/>
        </w:rPr>
      </w:pPr>
      <w:bookmarkStart w:id="662" w:name="_Toc94356937"/>
      <w:r w:rsidRPr="00C016AD">
        <w:rPr>
          <w:lang w:val="en-ID"/>
        </w:rPr>
        <w:t>Tujuan Penelitian</w:t>
      </w:r>
      <w:bookmarkEnd w:id="662"/>
    </w:p>
    <w:p w14:paraId="7A4A5ABC" w14:textId="605A4223" w:rsidR="00C016AD" w:rsidRDefault="00AE36F8" w:rsidP="001B5FEB">
      <w:pPr>
        <w:ind w:firstLine="720"/>
        <w:jc w:val="both"/>
        <w:rPr>
          <w:rFonts w:cs="Arial"/>
          <w:lang w:val="en-ID"/>
        </w:rPr>
      </w:pPr>
      <w:r w:rsidRPr="00C016AD">
        <w:rPr>
          <w:rFonts w:cs="Arial"/>
          <w:lang w:val="en-ID"/>
        </w:rPr>
        <w:t xml:space="preserve">Tujuan dari </w:t>
      </w:r>
      <w:r w:rsidR="006A35CC" w:rsidRPr="00C016AD">
        <w:rPr>
          <w:rFonts w:cs="Arial"/>
          <w:lang w:val="en-ID"/>
        </w:rPr>
        <w:t>penulisan ini</w:t>
      </w:r>
      <w:r w:rsidRPr="00C016AD">
        <w:rPr>
          <w:rFonts w:cs="Arial"/>
          <w:lang w:val="en-ID"/>
        </w:rPr>
        <w:t xml:space="preserve"> adalah membuat </w:t>
      </w:r>
      <w:r w:rsidR="00C016AD" w:rsidRPr="00DF2775">
        <w:rPr>
          <w:rFonts w:cs="Arial"/>
          <w:lang w:val="en-ID"/>
        </w:rPr>
        <w:t xml:space="preserve">Sistem Informasi </w:t>
      </w:r>
      <w:ins w:id="663" w:author="Microsoft Office User" w:date="2020-12-07T08:18:00Z">
        <w:del w:id="664" w:author="Windows User" w:date="2020-12-14T19:05:00Z">
          <w:r w:rsidR="007074FB" w:rsidRPr="00CA4293" w:rsidDel="00880625">
            <w:rPr>
              <w:rFonts w:cs="Arial"/>
              <w:i/>
            </w:rPr>
            <w:delText>E-Learning</w:delText>
          </w:r>
        </w:del>
      </w:ins>
      <w:ins w:id="665" w:author="Windows User" w:date="2020-12-14T19:05:00Z">
        <w:r w:rsidR="00880625" w:rsidRPr="00CA4293">
          <w:rPr>
            <w:rFonts w:cs="Arial"/>
            <w:i/>
          </w:rPr>
          <w:t>E-Learning</w:t>
        </w:r>
      </w:ins>
      <w:del w:id="666" w:author="Microsoft Office User" w:date="2020-12-07T08:18:00Z">
        <w:r w:rsidR="00C016AD" w:rsidRPr="00DF2775" w:rsidDel="007074FB">
          <w:rPr>
            <w:rFonts w:cs="Arial"/>
            <w:lang w:val="en-ID"/>
          </w:rPr>
          <w:delText>e-learning</w:delText>
        </w:r>
      </w:del>
      <w:r w:rsidR="00C016AD" w:rsidRPr="00DF2775">
        <w:rPr>
          <w:rFonts w:cs="Arial"/>
          <w:lang w:val="en-ID"/>
        </w:rPr>
        <w:t xml:space="preserve"> </w:t>
      </w:r>
      <w:r w:rsidR="000A08C7">
        <w:rPr>
          <w:rFonts w:cs="Arial"/>
          <w:lang w:val="en-ID"/>
        </w:rPr>
        <w:t xml:space="preserve">berbasis </w:t>
      </w:r>
      <w:del w:id="667" w:author="Microsoft Office User" w:date="2020-12-07T08:18:00Z">
        <w:r w:rsidR="000A08C7" w:rsidRPr="007074FB" w:rsidDel="007074FB">
          <w:rPr>
            <w:rFonts w:cs="Arial"/>
            <w:i/>
            <w:lang w:val="en-ID"/>
            <w:rPrChange w:id="668" w:author="Microsoft Office User" w:date="2020-12-07T08:18:00Z">
              <w:rPr>
                <w:rFonts w:cs="Arial"/>
                <w:lang w:val="en-ID"/>
              </w:rPr>
            </w:rPrChange>
          </w:rPr>
          <w:delText xml:space="preserve">website </w:delText>
        </w:r>
      </w:del>
      <w:ins w:id="669" w:author="Microsoft Office User" w:date="2020-12-07T08:18:00Z">
        <w:r w:rsidR="007074FB" w:rsidRPr="007074FB">
          <w:rPr>
            <w:rFonts w:cs="Arial"/>
            <w:i/>
            <w:lang w:val="en-ID"/>
            <w:rPrChange w:id="670" w:author="Microsoft Office User" w:date="2020-12-07T08:18:00Z">
              <w:rPr>
                <w:rFonts w:cs="Arial"/>
                <w:lang w:val="en-ID"/>
              </w:rPr>
            </w:rPrChange>
          </w:rPr>
          <w:t>Website</w:t>
        </w:r>
        <w:r w:rsidR="007074FB">
          <w:rPr>
            <w:rFonts w:cs="Arial"/>
            <w:lang w:val="en-ID"/>
          </w:rPr>
          <w:t xml:space="preserve"> </w:t>
        </w:r>
      </w:ins>
      <w:r w:rsidR="00C016AD" w:rsidRPr="00DF2775">
        <w:rPr>
          <w:rFonts w:cs="Arial"/>
          <w:lang w:val="en-ID"/>
        </w:rPr>
        <w:t xml:space="preserve">di </w:t>
      </w:r>
      <w:r w:rsidR="00C016AD" w:rsidRPr="00DF2775">
        <w:rPr>
          <w:rFonts w:cs="Arial"/>
        </w:rPr>
        <w:t>SMK TI Bali Global Karangasem</w:t>
      </w:r>
      <w:r w:rsidR="00C016AD">
        <w:rPr>
          <w:rFonts w:cs="Arial"/>
          <w:lang w:val="en-ID"/>
        </w:rPr>
        <w:t xml:space="preserve"> </w:t>
      </w:r>
      <w:r w:rsidRPr="00C016AD">
        <w:rPr>
          <w:rFonts w:cs="Arial"/>
          <w:lang w:val="en-ID"/>
        </w:rPr>
        <w:t xml:space="preserve">untuk </w:t>
      </w:r>
      <w:r w:rsidR="00C016AD">
        <w:rPr>
          <w:rFonts w:cs="Arial"/>
          <w:lang w:val="en-ID"/>
        </w:rPr>
        <w:t>meningkatkan proses belajar mengajar di sekolah.</w:t>
      </w:r>
    </w:p>
    <w:p w14:paraId="61E280D6" w14:textId="77777777" w:rsidR="003311A3" w:rsidRDefault="003311A3" w:rsidP="000D02C7">
      <w:pPr>
        <w:jc w:val="both"/>
        <w:rPr>
          <w:rFonts w:cs="Arial"/>
          <w:lang w:val="en-ID"/>
        </w:rPr>
      </w:pPr>
    </w:p>
    <w:p w14:paraId="6FCA2DB4" w14:textId="707AE016" w:rsidR="00AE36F8" w:rsidRPr="000D02C7" w:rsidRDefault="000D02C7" w:rsidP="001B5FEB">
      <w:pPr>
        <w:pStyle w:val="Heading2"/>
        <w:numPr>
          <w:ilvl w:val="0"/>
          <w:numId w:val="40"/>
        </w:numPr>
        <w:ind w:hanging="720"/>
      </w:pPr>
      <w:bookmarkStart w:id="671" w:name="_Toc94356938"/>
      <w:r w:rsidRPr="000D02C7">
        <w:t>Manfaat Penelitian</w:t>
      </w:r>
      <w:bookmarkEnd w:id="671"/>
    </w:p>
    <w:p w14:paraId="3A4849D4" w14:textId="2BA557AD" w:rsidR="00AE36F8" w:rsidRPr="003311A3" w:rsidRDefault="00AE36F8" w:rsidP="001B5FEB">
      <w:pPr>
        <w:ind w:firstLine="720"/>
        <w:jc w:val="both"/>
        <w:rPr>
          <w:rFonts w:cs="Arial"/>
        </w:rPr>
      </w:pPr>
      <w:r w:rsidRPr="003311A3">
        <w:rPr>
          <w:rFonts w:cs="Arial"/>
        </w:rPr>
        <w:t xml:space="preserve">Manfaat dari membangun </w:t>
      </w:r>
      <w:r w:rsidR="00C016AD" w:rsidRPr="003311A3">
        <w:rPr>
          <w:rFonts w:cs="Arial"/>
          <w:lang w:val="en-ID"/>
        </w:rPr>
        <w:t xml:space="preserve">Sistem Informasi </w:t>
      </w:r>
      <w:ins w:id="672" w:author="Microsoft Office User" w:date="2020-12-07T08:18:00Z">
        <w:del w:id="673" w:author="Windows User" w:date="2020-12-14T19:05:00Z">
          <w:r w:rsidR="007074FB" w:rsidRPr="00CA4293" w:rsidDel="00880625">
            <w:rPr>
              <w:rFonts w:cs="Arial"/>
              <w:i/>
            </w:rPr>
            <w:delText>E-Learning</w:delText>
          </w:r>
        </w:del>
      </w:ins>
      <w:ins w:id="674" w:author="Windows User" w:date="2020-12-14T19:05:00Z">
        <w:r w:rsidR="00880625" w:rsidRPr="00CA4293">
          <w:rPr>
            <w:rFonts w:cs="Arial"/>
            <w:i/>
          </w:rPr>
          <w:t>E-Learning</w:t>
        </w:r>
      </w:ins>
      <w:del w:id="675" w:author="Microsoft Office User" w:date="2020-12-07T08:18:00Z">
        <w:r w:rsidR="00C016AD" w:rsidRPr="003311A3" w:rsidDel="007074FB">
          <w:rPr>
            <w:rFonts w:cs="Arial"/>
            <w:lang w:val="en-ID"/>
          </w:rPr>
          <w:delText>e-learning</w:delText>
        </w:r>
      </w:del>
      <w:r w:rsidR="00C016AD" w:rsidRPr="003311A3">
        <w:rPr>
          <w:rFonts w:cs="Arial"/>
          <w:lang w:val="en-ID"/>
        </w:rPr>
        <w:t xml:space="preserve"> di </w:t>
      </w:r>
      <w:r w:rsidR="00C016AD" w:rsidRPr="003311A3">
        <w:rPr>
          <w:rFonts w:cs="Arial"/>
        </w:rPr>
        <w:t xml:space="preserve">SMK TI Bali Global Karangasem </w:t>
      </w:r>
      <w:r w:rsidR="006A35CC" w:rsidRPr="003311A3">
        <w:rPr>
          <w:rFonts w:cs="Arial"/>
        </w:rPr>
        <w:t>yaitu:</w:t>
      </w:r>
    </w:p>
    <w:p w14:paraId="5B00DE4E" w14:textId="1015AD59" w:rsidR="00B6240A" w:rsidRDefault="00B6240A" w:rsidP="00B6240A">
      <w:pPr>
        <w:numPr>
          <w:ilvl w:val="0"/>
          <w:numId w:val="41"/>
        </w:numPr>
        <w:tabs>
          <w:tab w:val="left" w:pos="1134"/>
        </w:tabs>
        <w:ind w:left="1134" w:hanging="426"/>
        <w:jc w:val="both"/>
      </w:pPr>
      <w:r>
        <w:t>Mampu</w:t>
      </w:r>
      <w:r w:rsidRPr="00D8014C">
        <w:t xml:space="preserve"> memahami cara merancang dan membang</w:t>
      </w:r>
      <w:r>
        <w:t xml:space="preserve">un Sistem Informasi </w:t>
      </w:r>
      <w:ins w:id="676" w:author="Microsoft Office User" w:date="2020-12-07T08:19:00Z">
        <w:del w:id="677" w:author="Windows User" w:date="2020-12-14T19:05:00Z">
          <w:r w:rsidR="007074FB" w:rsidRPr="00CA4293" w:rsidDel="00880625">
            <w:rPr>
              <w:rFonts w:cs="Arial"/>
              <w:i/>
            </w:rPr>
            <w:delText>E-Learning</w:delText>
          </w:r>
        </w:del>
      </w:ins>
      <w:ins w:id="678" w:author="Windows User" w:date="2020-12-14T19:05:00Z">
        <w:r w:rsidR="00880625" w:rsidRPr="00CA4293">
          <w:rPr>
            <w:rFonts w:cs="Arial"/>
            <w:i/>
          </w:rPr>
          <w:t>E-Learning</w:t>
        </w:r>
      </w:ins>
      <w:del w:id="679" w:author="Microsoft Office User" w:date="2020-12-07T08:19:00Z">
        <w:r w:rsidRPr="00CA4293" w:rsidDel="007074FB">
          <w:rPr>
            <w:i/>
          </w:rPr>
          <w:delText>E-learning</w:delText>
        </w:r>
      </w:del>
      <w:r w:rsidRPr="00D8014C">
        <w:t xml:space="preserve"> Berbasis </w:t>
      </w:r>
      <w:r w:rsidRPr="00D8014C">
        <w:rPr>
          <w:i/>
        </w:rPr>
        <w:t>Web</w:t>
      </w:r>
      <w:r>
        <w:rPr>
          <w:i/>
        </w:rPr>
        <w:t>site</w:t>
      </w:r>
      <w:r w:rsidRPr="00D8014C">
        <w:t xml:space="preserve"> yang sesuai dengan kebutuhan </w:t>
      </w:r>
      <w:r>
        <w:t xml:space="preserve">yang diperlukan </w:t>
      </w:r>
      <w:r w:rsidRPr="00D8014C">
        <w:t>d</w:t>
      </w:r>
      <w:r>
        <w:t>i SMK TI Bali Global Karangasem</w:t>
      </w:r>
      <w:r w:rsidRPr="00D8014C">
        <w:t>.</w:t>
      </w:r>
    </w:p>
    <w:p w14:paraId="5F1BFC72" w14:textId="2E1AE4EE" w:rsidR="005E64F6" w:rsidRDefault="005E64F6" w:rsidP="005E64F6">
      <w:pPr>
        <w:numPr>
          <w:ilvl w:val="0"/>
          <w:numId w:val="41"/>
        </w:numPr>
        <w:tabs>
          <w:tab w:val="left" w:pos="1134"/>
        </w:tabs>
        <w:jc w:val="both"/>
      </w:pPr>
      <w:r>
        <w:t xml:space="preserve">Mempermudah </w:t>
      </w:r>
      <w:del w:id="680" w:author="Windows User" w:date="2020-12-14T19:04:00Z">
        <w:r w:rsidDel="00880625">
          <w:delText>siswa</w:delText>
        </w:r>
      </w:del>
      <w:ins w:id="681" w:author="Windows User" w:date="2020-12-14T19:04:00Z">
        <w:r w:rsidR="00880625">
          <w:t>Siswa</w:t>
        </w:r>
      </w:ins>
      <w:r>
        <w:t xml:space="preserve"> dalam </w:t>
      </w:r>
      <w:r w:rsidRPr="005E64F6">
        <w:t>mendapatkan materi pelajaran dan soal latihan tambahan sehingga membantu pemahaman tentang bahan ajar.</w:t>
      </w:r>
    </w:p>
    <w:p w14:paraId="6F3A3512" w14:textId="48DC220D" w:rsidR="00051D3E" w:rsidRPr="00D8014C" w:rsidRDefault="00051D3E" w:rsidP="005E64F6">
      <w:pPr>
        <w:numPr>
          <w:ilvl w:val="0"/>
          <w:numId w:val="41"/>
        </w:numPr>
        <w:tabs>
          <w:tab w:val="left" w:pos="1134"/>
        </w:tabs>
        <w:jc w:val="both"/>
      </w:pPr>
      <w:r>
        <w:t xml:space="preserve">Mempermudah </w:t>
      </w:r>
      <w:del w:id="682" w:author="Windows User" w:date="2020-12-14T19:04:00Z">
        <w:r w:rsidDel="00880625">
          <w:delText>siswa</w:delText>
        </w:r>
      </w:del>
      <w:ins w:id="683" w:author="Windows User" w:date="2020-12-14T19:04:00Z">
        <w:r w:rsidR="00880625">
          <w:t>Siswa</w:t>
        </w:r>
      </w:ins>
      <w:r>
        <w:t xml:space="preserve"> dalam mengumpulkan tugas yang di berikan oleh </w:t>
      </w:r>
      <w:del w:id="684" w:author="Windows User" w:date="2020-12-14T19:04:00Z">
        <w:r w:rsidDel="00880625">
          <w:delText>guru</w:delText>
        </w:r>
      </w:del>
      <w:ins w:id="685" w:author="Windows User" w:date="2020-12-14T19:04:00Z">
        <w:r w:rsidR="00880625">
          <w:t>Guru</w:t>
        </w:r>
      </w:ins>
      <w:r>
        <w:t>.</w:t>
      </w:r>
    </w:p>
    <w:p w14:paraId="4FB083B8" w14:textId="24659E05" w:rsidR="005E64F6" w:rsidRPr="00D8014C" w:rsidDel="0029504F" w:rsidRDefault="005E64F6">
      <w:pPr>
        <w:numPr>
          <w:ilvl w:val="0"/>
          <w:numId w:val="41"/>
        </w:numPr>
        <w:tabs>
          <w:tab w:val="left" w:pos="1134"/>
        </w:tabs>
        <w:ind w:left="1134" w:hanging="426"/>
        <w:jc w:val="both"/>
        <w:rPr>
          <w:del w:id="686" w:author="Windows User" w:date="2021-05-31T20:35:00Z"/>
        </w:rPr>
      </w:pPr>
      <w:r>
        <w:t xml:space="preserve">Mempermudah </w:t>
      </w:r>
      <w:del w:id="687" w:author="Windows User" w:date="2020-12-14T19:04:00Z">
        <w:r w:rsidDel="00880625">
          <w:delText>guru</w:delText>
        </w:r>
      </w:del>
      <w:ins w:id="688" w:author="Windows User" w:date="2020-12-14T19:04:00Z">
        <w:r w:rsidR="00880625">
          <w:t>Guru</w:t>
        </w:r>
      </w:ins>
      <w:r>
        <w:t xml:space="preserve"> dalam memberikan informasi </w:t>
      </w:r>
      <w:r w:rsidR="000F4D76">
        <w:t xml:space="preserve">mengenai tugas, </w:t>
      </w:r>
      <w:del w:id="689" w:author="Windows User" w:date="2021-03-23T19:20:00Z">
        <w:r w:rsidR="000F4D76" w:rsidDel="0008510F">
          <w:delText xml:space="preserve">quiz </w:delText>
        </w:r>
      </w:del>
      <w:del w:id="690" w:author="Windows User" w:date="2021-05-31T20:35:00Z">
        <w:r w:rsidR="000F4D76" w:rsidDel="0029504F">
          <w:delText xml:space="preserve">dan </w:delText>
        </w:r>
      </w:del>
      <w:r w:rsidR="000F4D76">
        <w:t xml:space="preserve">materi pelajaran tambahan </w:t>
      </w:r>
      <w:r>
        <w:t xml:space="preserve">kepada </w:t>
      </w:r>
      <w:del w:id="691" w:author="Windows User" w:date="2020-12-14T19:04:00Z">
        <w:r w:rsidDel="00880625">
          <w:delText>siswa</w:delText>
        </w:r>
      </w:del>
      <w:ins w:id="692" w:author="Windows User" w:date="2020-12-14T19:04:00Z">
        <w:r w:rsidR="00880625">
          <w:t>Siswa</w:t>
        </w:r>
      </w:ins>
      <w:r w:rsidR="000F4D76">
        <w:t>.</w:t>
      </w:r>
      <w:ins w:id="693" w:author="Windows User" w:date="2021-05-31T20:35:00Z">
        <w:r w:rsidR="0029504F" w:rsidRPr="00D8014C" w:rsidDel="0029504F">
          <w:t xml:space="preserve"> </w:t>
        </w:r>
      </w:ins>
    </w:p>
    <w:p w14:paraId="41BA0FAC" w14:textId="550B0FAF" w:rsidR="005E64F6" w:rsidRPr="00D8014C" w:rsidDel="0029504F" w:rsidRDefault="005E64F6">
      <w:pPr>
        <w:numPr>
          <w:ilvl w:val="0"/>
          <w:numId w:val="41"/>
        </w:numPr>
        <w:tabs>
          <w:tab w:val="left" w:pos="1134"/>
        </w:tabs>
        <w:ind w:left="1134" w:hanging="426"/>
        <w:jc w:val="both"/>
        <w:rPr>
          <w:del w:id="694" w:author="Windows User" w:date="2021-05-31T20:35:00Z"/>
        </w:rPr>
      </w:pPr>
      <w:del w:id="695" w:author="Windows User" w:date="2021-05-31T20:35:00Z">
        <w:r w:rsidRPr="00D8014C" w:rsidDel="0029504F">
          <w:delText xml:space="preserve">Mempermudah </w:delText>
        </w:r>
      </w:del>
      <w:del w:id="696" w:author="Windows User" w:date="2020-12-14T19:04:00Z">
        <w:r w:rsidR="00051D3E" w:rsidDel="00880625">
          <w:delText>guru</w:delText>
        </w:r>
      </w:del>
      <w:del w:id="697" w:author="Windows User" w:date="2021-05-31T20:35:00Z">
        <w:r w:rsidR="00051D3E" w:rsidDel="0029504F">
          <w:delText xml:space="preserve"> dalam memeriksa dan memberikan nilai tugas </w:delText>
        </w:r>
      </w:del>
      <w:del w:id="698" w:author="Windows User" w:date="2021-03-23T19:20:00Z">
        <w:r w:rsidR="00051D3E" w:rsidDel="0008510F">
          <w:delText xml:space="preserve">dan quiz </w:delText>
        </w:r>
      </w:del>
      <w:del w:id="699" w:author="Windows User" w:date="2020-12-14T19:04:00Z">
        <w:r w:rsidR="00051D3E" w:rsidDel="00880625">
          <w:delText>siswa</w:delText>
        </w:r>
      </w:del>
      <w:del w:id="700" w:author="Windows User" w:date="2021-05-31T20:35:00Z">
        <w:r w:rsidR="00051D3E" w:rsidDel="0029504F">
          <w:delText>.</w:delText>
        </w:r>
      </w:del>
    </w:p>
    <w:p w14:paraId="2515C0E5" w14:textId="77777777" w:rsidR="003311A3" w:rsidRDefault="003311A3">
      <w:pPr>
        <w:numPr>
          <w:ilvl w:val="0"/>
          <w:numId w:val="41"/>
        </w:numPr>
        <w:tabs>
          <w:tab w:val="left" w:pos="1134"/>
        </w:tabs>
        <w:ind w:left="1134" w:hanging="426"/>
        <w:jc w:val="both"/>
        <w:rPr>
          <w:rFonts w:cs="Arial"/>
          <w:b/>
        </w:rPr>
        <w:pPrChange w:id="701" w:author="Windows User" w:date="2021-05-31T20:35:00Z">
          <w:pPr>
            <w:jc w:val="both"/>
          </w:pPr>
        </w:pPrChange>
      </w:pPr>
    </w:p>
    <w:p w14:paraId="0245122D" w14:textId="53EE489A" w:rsidR="00AE36F8" w:rsidRPr="003311A3" w:rsidRDefault="000D02C7" w:rsidP="001B5FEB">
      <w:pPr>
        <w:pStyle w:val="Heading2"/>
        <w:numPr>
          <w:ilvl w:val="0"/>
          <w:numId w:val="40"/>
        </w:numPr>
        <w:ind w:hanging="720"/>
      </w:pPr>
      <w:bookmarkStart w:id="702" w:name="_Toc94356939"/>
      <w:r w:rsidRPr="003311A3">
        <w:t>Ruang Lingkup Penelitian</w:t>
      </w:r>
      <w:bookmarkEnd w:id="702"/>
    </w:p>
    <w:p w14:paraId="716AC0D7" w14:textId="7BD42DE0" w:rsidR="001B5FEB" w:rsidRPr="001B5FEB" w:rsidRDefault="001B5FEB" w:rsidP="001B5FEB">
      <w:pPr>
        <w:pStyle w:val="ListParagraph"/>
        <w:ind w:left="0" w:firstLine="709"/>
        <w:jc w:val="both"/>
        <w:rPr>
          <w:rFonts w:cs="Arial"/>
        </w:rPr>
      </w:pPr>
      <w:r w:rsidRPr="001B5FEB">
        <w:rPr>
          <w:rFonts w:cs="Arial"/>
        </w:rPr>
        <w:t>Untuk menghindari terlalu meluasnya permasalahan yang akan di bahas, maka penulis membatasi ruang lingkup penelitian ini. Adapun ruang lingkup penelitian ini adalah</w:t>
      </w:r>
      <w:r>
        <w:rPr>
          <w:rFonts w:cs="Arial"/>
        </w:rPr>
        <w:t>:</w:t>
      </w:r>
    </w:p>
    <w:p w14:paraId="55AF8F1E" w14:textId="77777777" w:rsidR="00EA193C" w:rsidRPr="00BD07CB" w:rsidRDefault="00EA193C" w:rsidP="000D02C7">
      <w:pPr>
        <w:pStyle w:val="ListParagraph"/>
        <w:numPr>
          <w:ilvl w:val="0"/>
          <w:numId w:val="5"/>
        </w:numPr>
        <w:ind w:left="709" w:hanging="709"/>
        <w:jc w:val="both"/>
        <w:rPr>
          <w:rStyle w:val="fontstyle01"/>
          <w:sz w:val="22"/>
          <w:szCs w:val="22"/>
        </w:rPr>
      </w:pPr>
      <w:r w:rsidRPr="00864CF5">
        <w:rPr>
          <w:rStyle w:val="fontstyle01"/>
          <w:sz w:val="22"/>
          <w:szCs w:val="22"/>
        </w:rPr>
        <w:t>Pengguna dari aplikasi ini yaitu</w:t>
      </w:r>
      <w:r w:rsidRPr="00864CF5">
        <w:rPr>
          <w:rStyle w:val="fontstyle01"/>
          <w:sz w:val="22"/>
          <w:szCs w:val="22"/>
          <w:lang w:val="en-ID"/>
        </w:rPr>
        <w:t xml:space="preserve"> </w:t>
      </w:r>
    </w:p>
    <w:p w14:paraId="4B1245E5" w14:textId="6E068670" w:rsidR="00EA193C" w:rsidRPr="008B1553" w:rsidRDefault="00B4523A" w:rsidP="000D02C7">
      <w:pPr>
        <w:pStyle w:val="ListParagraph"/>
        <w:numPr>
          <w:ilvl w:val="0"/>
          <w:numId w:val="6"/>
        </w:numPr>
        <w:ind w:left="709"/>
        <w:jc w:val="both"/>
        <w:rPr>
          <w:rStyle w:val="fontstyle01"/>
          <w:sz w:val="22"/>
          <w:szCs w:val="22"/>
          <w:rPrChange w:id="703" w:author="Windows User" w:date="2021-06-04T20:03:00Z">
            <w:rPr>
              <w:rStyle w:val="fontstyle01"/>
            </w:rPr>
          </w:rPrChange>
        </w:rPr>
      </w:pPr>
      <w:del w:id="704" w:author="Microsoft Office User" w:date="2020-12-07T08:19:00Z">
        <w:r w:rsidRPr="00BD07CB" w:rsidDel="007074FB">
          <w:rPr>
            <w:rStyle w:val="fontstyle01"/>
            <w:sz w:val="22"/>
            <w:szCs w:val="22"/>
          </w:rPr>
          <w:delText>administrator</w:delText>
        </w:r>
        <w:r w:rsidR="00EA193C" w:rsidRPr="008B1553" w:rsidDel="007074FB">
          <w:rPr>
            <w:rStyle w:val="fontstyle01"/>
            <w:sz w:val="22"/>
            <w:szCs w:val="22"/>
            <w:rPrChange w:id="705" w:author="Windows User" w:date="2021-06-04T20:03:00Z">
              <w:rPr>
                <w:rStyle w:val="fontstyle01"/>
              </w:rPr>
            </w:rPrChange>
          </w:rPr>
          <w:delText xml:space="preserve"> </w:delText>
        </w:r>
      </w:del>
      <w:ins w:id="706" w:author="Microsoft Office User" w:date="2020-12-07T08:19:00Z">
        <w:r w:rsidR="007074FB" w:rsidRPr="008B1553">
          <w:rPr>
            <w:rStyle w:val="fontstyle01"/>
            <w:sz w:val="22"/>
            <w:szCs w:val="22"/>
            <w:rPrChange w:id="707" w:author="Windows User" w:date="2021-06-04T20:03:00Z">
              <w:rPr>
                <w:rStyle w:val="fontstyle01"/>
              </w:rPr>
            </w:rPrChange>
          </w:rPr>
          <w:t xml:space="preserve">Administrator </w:t>
        </w:r>
      </w:ins>
      <w:r w:rsidR="00EA193C" w:rsidRPr="008B1553">
        <w:rPr>
          <w:rStyle w:val="fontstyle01"/>
          <w:sz w:val="22"/>
          <w:szCs w:val="22"/>
          <w:rPrChange w:id="708" w:author="Windows User" w:date="2021-06-04T20:03:00Z">
            <w:rPr>
              <w:rStyle w:val="fontstyle01"/>
            </w:rPr>
          </w:rPrChange>
        </w:rPr>
        <w:t xml:space="preserve">dari </w:t>
      </w:r>
      <w:r w:rsidRPr="008B1553">
        <w:rPr>
          <w:rStyle w:val="fontstyle01"/>
          <w:sz w:val="22"/>
          <w:szCs w:val="22"/>
          <w:rPrChange w:id="709" w:author="Windows User" w:date="2021-06-04T20:03:00Z">
            <w:rPr>
              <w:rStyle w:val="fontstyle01"/>
            </w:rPr>
          </w:rPrChange>
        </w:rPr>
        <w:t xml:space="preserve">sistem informasi </w:t>
      </w:r>
      <w:ins w:id="710" w:author="Microsoft Office User" w:date="2020-12-07T08:19:00Z">
        <w:del w:id="711" w:author="Windows User" w:date="2020-12-14T19:05:00Z">
          <w:r w:rsidR="007074FB" w:rsidRPr="00CA4293" w:rsidDel="00880625">
            <w:rPr>
              <w:rFonts w:cs="Arial"/>
              <w:i/>
            </w:rPr>
            <w:delText>E-Learning</w:delText>
          </w:r>
        </w:del>
      </w:ins>
      <w:ins w:id="712" w:author="Windows User" w:date="2020-12-14T19:05:00Z">
        <w:r w:rsidR="00880625" w:rsidRPr="00CA4293">
          <w:rPr>
            <w:rFonts w:cs="Arial"/>
            <w:i/>
          </w:rPr>
          <w:t>E-Learning</w:t>
        </w:r>
      </w:ins>
      <w:del w:id="713" w:author="Microsoft Office User" w:date="2020-12-07T08:19:00Z">
        <w:r w:rsidRPr="00864CF5" w:rsidDel="007074FB">
          <w:rPr>
            <w:rStyle w:val="fontstyle01"/>
            <w:sz w:val="22"/>
            <w:szCs w:val="22"/>
          </w:rPr>
          <w:delText>e-learning</w:delText>
        </w:r>
      </w:del>
      <w:r w:rsidR="00EA193C" w:rsidRPr="00BD07CB">
        <w:rPr>
          <w:rStyle w:val="fontstyle01"/>
          <w:sz w:val="22"/>
          <w:szCs w:val="22"/>
          <w:lang w:val="en-ID"/>
        </w:rPr>
        <w:t xml:space="preserve"> memiliki hak akses </w:t>
      </w:r>
      <w:r w:rsidRPr="008B1553">
        <w:rPr>
          <w:rStyle w:val="fontstyle01"/>
          <w:sz w:val="22"/>
          <w:szCs w:val="22"/>
          <w:lang w:val="en-ID"/>
          <w:rPrChange w:id="714" w:author="Windows User" w:date="2021-06-04T20:03:00Z">
            <w:rPr>
              <w:rStyle w:val="fontstyle01"/>
              <w:lang w:val="en-ID"/>
            </w:rPr>
          </w:rPrChange>
        </w:rPr>
        <w:t xml:space="preserve">menambah data </w:t>
      </w:r>
      <w:del w:id="715" w:author="Windows User" w:date="2020-12-14T19:04:00Z">
        <w:r w:rsidRPr="008B1553" w:rsidDel="00880625">
          <w:rPr>
            <w:rStyle w:val="fontstyle01"/>
            <w:sz w:val="22"/>
            <w:szCs w:val="22"/>
            <w:lang w:val="en-ID"/>
            <w:rPrChange w:id="716" w:author="Windows User" w:date="2021-06-04T20:03:00Z">
              <w:rPr>
                <w:rStyle w:val="fontstyle01"/>
                <w:lang w:val="en-ID"/>
              </w:rPr>
            </w:rPrChange>
          </w:rPr>
          <w:delText>guru</w:delText>
        </w:r>
      </w:del>
      <w:ins w:id="717" w:author="Windows User" w:date="2020-12-14T19:04:00Z">
        <w:r w:rsidR="00880625" w:rsidRPr="008B1553">
          <w:rPr>
            <w:rStyle w:val="fontstyle01"/>
            <w:sz w:val="22"/>
            <w:szCs w:val="22"/>
            <w:lang w:val="en-ID"/>
            <w:rPrChange w:id="718" w:author="Windows User" w:date="2021-06-04T20:03:00Z">
              <w:rPr>
                <w:rStyle w:val="fontstyle01"/>
                <w:lang w:val="en-ID"/>
              </w:rPr>
            </w:rPrChange>
          </w:rPr>
          <w:t>Guru</w:t>
        </w:r>
      </w:ins>
      <w:r w:rsidR="00CA4293">
        <w:rPr>
          <w:rStyle w:val="fontstyle01"/>
          <w:sz w:val="22"/>
          <w:szCs w:val="22"/>
          <w:lang w:val="en-ID"/>
        </w:rPr>
        <w:t>, menambah data mata pelajaran, menambah jadwal pelajaran, menambah mata pelajaran kelas</w:t>
      </w:r>
      <w:r w:rsidRPr="00864CF5">
        <w:rPr>
          <w:rStyle w:val="fontstyle01"/>
          <w:sz w:val="22"/>
          <w:szCs w:val="22"/>
          <w:lang w:val="en-ID"/>
        </w:rPr>
        <w:t xml:space="preserve"> dan</w:t>
      </w:r>
      <w:r w:rsidR="00BE2677">
        <w:rPr>
          <w:rStyle w:val="fontstyle01"/>
          <w:sz w:val="22"/>
          <w:szCs w:val="22"/>
          <w:lang w:val="en-ID"/>
        </w:rPr>
        <w:t xml:space="preserve"> menambah</w:t>
      </w:r>
      <w:r w:rsidRPr="00864CF5">
        <w:rPr>
          <w:rStyle w:val="fontstyle01"/>
          <w:sz w:val="22"/>
          <w:szCs w:val="22"/>
          <w:lang w:val="en-ID"/>
        </w:rPr>
        <w:t xml:space="preserve"> data </w:t>
      </w:r>
      <w:del w:id="719" w:author="Windows User" w:date="2020-12-14T19:04:00Z">
        <w:r w:rsidRPr="00864CF5" w:rsidDel="00880625">
          <w:rPr>
            <w:rStyle w:val="fontstyle01"/>
            <w:sz w:val="22"/>
            <w:szCs w:val="22"/>
            <w:lang w:val="en-ID"/>
          </w:rPr>
          <w:delText>siswa</w:delText>
        </w:r>
      </w:del>
      <w:ins w:id="720" w:author="Windows User" w:date="2020-12-14T19:04:00Z">
        <w:r w:rsidR="00880625" w:rsidRPr="00BD07CB">
          <w:rPr>
            <w:rStyle w:val="fontstyle01"/>
            <w:sz w:val="22"/>
            <w:szCs w:val="22"/>
            <w:lang w:val="en-ID"/>
          </w:rPr>
          <w:t>Siswa</w:t>
        </w:r>
      </w:ins>
      <w:r w:rsidRPr="008B1553">
        <w:rPr>
          <w:rStyle w:val="fontstyle01"/>
          <w:sz w:val="22"/>
          <w:szCs w:val="22"/>
          <w:lang w:val="en-ID"/>
          <w:rPrChange w:id="721" w:author="Windows User" w:date="2021-06-04T20:03:00Z">
            <w:rPr>
              <w:rStyle w:val="fontstyle01"/>
              <w:lang w:val="en-ID"/>
            </w:rPr>
          </w:rPrChange>
        </w:rPr>
        <w:t>.</w:t>
      </w:r>
    </w:p>
    <w:p w14:paraId="2FAEBECE" w14:textId="7586CD0A" w:rsidR="000E3C53" w:rsidRPr="00864CF5" w:rsidRDefault="00B4523A" w:rsidP="000E3C53">
      <w:pPr>
        <w:pStyle w:val="ListParagraph"/>
        <w:numPr>
          <w:ilvl w:val="0"/>
          <w:numId w:val="6"/>
        </w:numPr>
        <w:ind w:left="709"/>
        <w:jc w:val="both"/>
        <w:rPr>
          <w:rStyle w:val="fontstyle01"/>
          <w:sz w:val="22"/>
          <w:szCs w:val="22"/>
        </w:rPr>
      </w:pPr>
      <w:del w:id="722" w:author="Microsoft Office User" w:date="2020-12-07T08:19:00Z">
        <w:r w:rsidRPr="008B1553" w:rsidDel="007074FB">
          <w:rPr>
            <w:rStyle w:val="fontstyle01"/>
            <w:sz w:val="22"/>
            <w:szCs w:val="22"/>
            <w:rPrChange w:id="723" w:author="Windows User" w:date="2021-06-04T20:03:00Z">
              <w:rPr>
                <w:rStyle w:val="fontstyle01"/>
              </w:rPr>
            </w:rPrChange>
          </w:rPr>
          <w:delText>guru</w:delText>
        </w:r>
        <w:r w:rsidR="00963040" w:rsidRPr="008B1553" w:rsidDel="007074FB">
          <w:rPr>
            <w:rStyle w:val="fontstyle01"/>
            <w:sz w:val="22"/>
            <w:szCs w:val="22"/>
            <w:lang w:val="en-ID"/>
            <w:rPrChange w:id="724" w:author="Windows User" w:date="2021-06-04T20:03:00Z">
              <w:rPr>
                <w:rStyle w:val="fontstyle01"/>
                <w:lang w:val="en-ID"/>
              </w:rPr>
            </w:rPrChange>
          </w:rPr>
          <w:delText xml:space="preserve"> </w:delText>
        </w:r>
      </w:del>
      <w:ins w:id="725" w:author="Microsoft Office User" w:date="2020-12-07T08:19:00Z">
        <w:del w:id="726" w:author="Windows User" w:date="2020-12-14T19:04:00Z">
          <w:r w:rsidR="007074FB" w:rsidRPr="008B1553" w:rsidDel="00880625">
            <w:rPr>
              <w:rStyle w:val="fontstyle01"/>
              <w:sz w:val="22"/>
              <w:szCs w:val="22"/>
              <w:rPrChange w:id="727" w:author="Windows User" w:date="2021-06-04T20:03:00Z">
                <w:rPr>
                  <w:rStyle w:val="fontstyle01"/>
                </w:rPr>
              </w:rPrChange>
            </w:rPr>
            <w:delText>Guru</w:delText>
          </w:r>
        </w:del>
      </w:ins>
      <w:ins w:id="728" w:author="Windows User" w:date="2020-12-14T19:04:00Z">
        <w:r w:rsidR="00880625" w:rsidRPr="008B1553">
          <w:rPr>
            <w:rStyle w:val="fontstyle01"/>
            <w:sz w:val="22"/>
            <w:szCs w:val="22"/>
            <w:rPrChange w:id="729" w:author="Windows User" w:date="2021-06-04T20:03:00Z">
              <w:rPr>
                <w:rStyle w:val="fontstyle01"/>
              </w:rPr>
            </w:rPrChange>
          </w:rPr>
          <w:t>Guru</w:t>
        </w:r>
      </w:ins>
      <w:ins w:id="730" w:author="Microsoft Office User" w:date="2020-12-07T08:19:00Z">
        <w:r w:rsidR="007074FB" w:rsidRPr="008B1553">
          <w:rPr>
            <w:rStyle w:val="fontstyle01"/>
            <w:sz w:val="22"/>
            <w:szCs w:val="22"/>
            <w:lang w:val="en-ID"/>
            <w:rPrChange w:id="731" w:author="Windows User" w:date="2021-06-04T20:03:00Z">
              <w:rPr>
                <w:rStyle w:val="fontstyle01"/>
                <w:lang w:val="en-ID"/>
              </w:rPr>
            </w:rPrChange>
          </w:rPr>
          <w:t xml:space="preserve"> </w:t>
        </w:r>
      </w:ins>
      <w:r w:rsidR="00963040" w:rsidRPr="008B1553">
        <w:rPr>
          <w:rStyle w:val="fontstyle01"/>
          <w:sz w:val="22"/>
          <w:szCs w:val="22"/>
          <w:lang w:val="en-ID"/>
          <w:rPrChange w:id="732" w:author="Windows User" w:date="2021-06-04T20:03:00Z">
            <w:rPr>
              <w:rStyle w:val="fontstyle01"/>
              <w:lang w:val="en-ID"/>
            </w:rPr>
          </w:rPrChange>
        </w:rPr>
        <w:t>m</w:t>
      </w:r>
      <w:r w:rsidR="00EA193C" w:rsidRPr="008B1553">
        <w:rPr>
          <w:rStyle w:val="fontstyle01"/>
          <w:sz w:val="22"/>
          <w:szCs w:val="22"/>
          <w:lang w:val="en-ID"/>
          <w:rPrChange w:id="733" w:author="Windows User" w:date="2021-06-04T20:03:00Z">
            <w:rPr>
              <w:rStyle w:val="fontstyle01"/>
              <w:lang w:val="en-ID"/>
            </w:rPr>
          </w:rPrChange>
        </w:rPr>
        <w:t>emiliki hak akses</w:t>
      </w:r>
      <w:r w:rsidRPr="008B1553">
        <w:rPr>
          <w:rStyle w:val="fontstyle01"/>
          <w:sz w:val="22"/>
          <w:szCs w:val="22"/>
          <w:lang w:val="en-ID"/>
          <w:rPrChange w:id="734" w:author="Windows User" w:date="2021-06-04T20:03:00Z">
            <w:rPr>
              <w:rStyle w:val="fontstyle01"/>
              <w:lang w:val="en-ID"/>
            </w:rPr>
          </w:rPrChange>
        </w:rPr>
        <w:t xml:space="preserve"> mengelola data pelajaran</w:t>
      </w:r>
      <w:r w:rsidR="00BE2677">
        <w:rPr>
          <w:rStyle w:val="fontstyle01"/>
          <w:sz w:val="22"/>
          <w:szCs w:val="22"/>
          <w:lang w:val="en-ID"/>
        </w:rPr>
        <w:t xml:space="preserve">, menambah pengumuman, memberikan nilai tugas </w:t>
      </w:r>
      <w:ins w:id="735" w:author="Windows User" w:date="2021-05-31T20:36:00Z">
        <w:r w:rsidR="000963CC" w:rsidRPr="00864CF5">
          <w:rPr>
            <w:rStyle w:val="fontstyle01"/>
            <w:sz w:val="22"/>
            <w:szCs w:val="22"/>
            <w:lang w:val="en-ID"/>
          </w:rPr>
          <w:t xml:space="preserve">dan </w:t>
        </w:r>
      </w:ins>
      <w:del w:id="736" w:author="Windows User" w:date="2021-05-31T20:36:00Z">
        <w:r w:rsidRPr="00864CF5" w:rsidDel="000963CC">
          <w:rPr>
            <w:rStyle w:val="fontstyle01"/>
            <w:sz w:val="22"/>
            <w:szCs w:val="22"/>
            <w:lang w:val="en-ID"/>
          </w:rPr>
          <w:delText xml:space="preserve">, </w:delText>
        </w:r>
      </w:del>
      <w:r w:rsidRPr="00BD07CB">
        <w:rPr>
          <w:rStyle w:val="fontstyle01"/>
          <w:sz w:val="22"/>
          <w:szCs w:val="22"/>
          <w:lang w:val="en-ID"/>
        </w:rPr>
        <w:t>menambah tugas pelajaran</w:t>
      </w:r>
      <w:ins w:id="737" w:author="Windows User" w:date="2021-05-31T20:36:00Z">
        <w:r w:rsidR="000963CC" w:rsidRPr="008B1553">
          <w:rPr>
            <w:rStyle w:val="fontstyle01"/>
            <w:sz w:val="22"/>
            <w:szCs w:val="22"/>
            <w:lang w:val="en-ID"/>
            <w:rPrChange w:id="738" w:author="Windows User" w:date="2021-06-04T20:03:00Z">
              <w:rPr>
                <w:rStyle w:val="fontstyle01"/>
                <w:lang w:val="en-ID"/>
              </w:rPr>
            </w:rPrChange>
          </w:rPr>
          <w:t>.</w:t>
        </w:r>
      </w:ins>
      <w:del w:id="739" w:author="Windows User" w:date="2021-03-23T19:21:00Z">
        <w:r w:rsidRPr="008B1553" w:rsidDel="00E17700">
          <w:rPr>
            <w:rStyle w:val="fontstyle01"/>
            <w:sz w:val="22"/>
            <w:szCs w:val="22"/>
            <w:lang w:val="en-ID"/>
            <w:rPrChange w:id="740" w:author="Windows User" w:date="2021-06-04T20:03:00Z">
              <w:rPr>
                <w:rStyle w:val="fontstyle01"/>
                <w:lang w:val="en-ID"/>
              </w:rPr>
            </w:rPrChange>
          </w:rPr>
          <w:delText xml:space="preserve">, </w:delText>
        </w:r>
      </w:del>
      <w:del w:id="741" w:author="Windows User" w:date="2021-05-31T20:36:00Z">
        <w:r w:rsidRPr="008B1553" w:rsidDel="000963CC">
          <w:rPr>
            <w:rStyle w:val="fontstyle01"/>
            <w:sz w:val="22"/>
            <w:szCs w:val="22"/>
            <w:lang w:val="en-ID"/>
            <w:rPrChange w:id="742" w:author="Windows User" w:date="2021-06-04T20:03:00Z">
              <w:rPr>
                <w:rStyle w:val="fontstyle01"/>
                <w:lang w:val="en-ID"/>
              </w:rPr>
            </w:rPrChange>
          </w:rPr>
          <w:delText xml:space="preserve">menambah </w:delText>
        </w:r>
      </w:del>
      <w:del w:id="743" w:author="Windows User" w:date="2021-03-29T05:22:00Z">
        <w:r w:rsidRPr="008B1553" w:rsidDel="00C368B3">
          <w:rPr>
            <w:rStyle w:val="fontstyle01"/>
            <w:sz w:val="22"/>
            <w:szCs w:val="22"/>
            <w:lang w:val="en-ID"/>
            <w:rPrChange w:id="744" w:author="Windows User" w:date="2021-06-04T20:03:00Z">
              <w:rPr>
                <w:rStyle w:val="fontstyle01"/>
                <w:lang w:val="en-ID"/>
              </w:rPr>
            </w:rPrChange>
          </w:rPr>
          <w:delText>tugas</w:delText>
        </w:r>
      </w:del>
      <w:del w:id="745" w:author="Windows User" w:date="2021-03-23T19:21:00Z">
        <w:r w:rsidRPr="008B1553" w:rsidDel="00E17700">
          <w:rPr>
            <w:rStyle w:val="fontstyle01"/>
            <w:sz w:val="22"/>
            <w:szCs w:val="22"/>
            <w:lang w:val="en-ID"/>
            <w:rPrChange w:id="746" w:author="Windows User" w:date="2021-06-04T20:03:00Z">
              <w:rPr>
                <w:rStyle w:val="fontstyle01"/>
                <w:lang w:val="en-ID"/>
              </w:rPr>
            </w:rPrChange>
          </w:rPr>
          <w:delText xml:space="preserve"> dan membuat </w:delText>
        </w:r>
        <w:r w:rsidR="006279D1" w:rsidRPr="008B1553" w:rsidDel="00E17700">
          <w:rPr>
            <w:rStyle w:val="fontstyle01"/>
            <w:i/>
            <w:sz w:val="22"/>
            <w:szCs w:val="22"/>
            <w:lang w:val="en-ID"/>
            <w:rPrChange w:id="747" w:author="Windows User" w:date="2021-06-04T20:03:00Z">
              <w:rPr>
                <w:rStyle w:val="fontstyle01"/>
                <w:lang w:val="en-ID"/>
              </w:rPr>
            </w:rPrChange>
          </w:rPr>
          <w:delText>quiz</w:delText>
        </w:r>
        <w:r w:rsidR="00EA193C" w:rsidRPr="00864CF5" w:rsidDel="00E17700">
          <w:rPr>
            <w:rStyle w:val="fontstyle01"/>
            <w:sz w:val="22"/>
            <w:szCs w:val="22"/>
            <w:lang w:val="en-ID"/>
          </w:rPr>
          <w:delText>.</w:delText>
        </w:r>
      </w:del>
    </w:p>
    <w:p w14:paraId="603AEE79" w14:textId="3C914A0D" w:rsidR="00EA193C" w:rsidRPr="008B1553" w:rsidRDefault="00963040" w:rsidP="000E3C53">
      <w:pPr>
        <w:pStyle w:val="ListParagraph"/>
        <w:numPr>
          <w:ilvl w:val="0"/>
          <w:numId w:val="6"/>
        </w:numPr>
        <w:ind w:left="709"/>
        <w:jc w:val="both"/>
        <w:rPr>
          <w:rStyle w:val="fontstyle01"/>
          <w:sz w:val="22"/>
          <w:szCs w:val="22"/>
          <w:rPrChange w:id="748" w:author="Windows User" w:date="2021-06-04T20:03:00Z">
            <w:rPr>
              <w:rStyle w:val="fontstyle01"/>
            </w:rPr>
          </w:rPrChange>
        </w:rPr>
      </w:pPr>
      <w:del w:id="749" w:author="Windows User" w:date="2020-12-14T19:04:00Z">
        <w:r w:rsidRPr="00BD07CB" w:rsidDel="00880625">
          <w:rPr>
            <w:rStyle w:val="fontstyle01"/>
            <w:sz w:val="22"/>
            <w:szCs w:val="22"/>
          </w:rPr>
          <w:delText>S</w:delText>
        </w:r>
        <w:r w:rsidR="00B4523A" w:rsidRPr="008B1553" w:rsidDel="00880625">
          <w:rPr>
            <w:rStyle w:val="fontstyle01"/>
            <w:sz w:val="22"/>
            <w:szCs w:val="22"/>
            <w:rPrChange w:id="750" w:author="Windows User" w:date="2021-06-04T20:03:00Z">
              <w:rPr>
                <w:rStyle w:val="fontstyle01"/>
              </w:rPr>
            </w:rPrChange>
          </w:rPr>
          <w:delText>iswa</w:delText>
        </w:r>
      </w:del>
      <w:ins w:id="751" w:author="Windows User" w:date="2020-12-14T19:04:00Z">
        <w:r w:rsidR="00880625" w:rsidRPr="008B1553">
          <w:rPr>
            <w:rStyle w:val="fontstyle01"/>
            <w:sz w:val="22"/>
            <w:szCs w:val="22"/>
            <w:rPrChange w:id="752" w:author="Windows User" w:date="2021-06-04T20:03:00Z">
              <w:rPr>
                <w:rStyle w:val="fontstyle01"/>
              </w:rPr>
            </w:rPrChange>
          </w:rPr>
          <w:t>Siswa</w:t>
        </w:r>
      </w:ins>
      <w:r w:rsidRPr="008B1553">
        <w:rPr>
          <w:rStyle w:val="fontstyle01"/>
          <w:sz w:val="22"/>
          <w:szCs w:val="22"/>
          <w:lang w:val="en-ID"/>
          <w:rPrChange w:id="753" w:author="Windows User" w:date="2021-06-04T20:03:00Z">
            <w:rPr>
              <w:rStyle w:val="fontstyle01"/>
              <w:lang w:val="en-ID"/>
            </w:rPr>
          </w:rPrChange>
        </w:rPr>
        <w:t xml:space="preserve"> </w:t>
      </w:r>
      <w:r w:rsidR="00EA193C" w:rsidRPr="008B1553">
        <w:rPr>
          <w:rStyle w:val="fontstyle01"/>
          <w:sz w:val="22"/>
          <w:szCs w:val="22"/>
          <w:lang w:val="en-ID"/>
          <w:rPrChange w:id="754" w:author="Windows User" w:date="2021-06-04T20:03:00Z">
            <w:rPr>
              <w:rStyle w:val="fontstyle01"/>
              <w:lang w:val="en-ID"/>
            </w:rPr>
          </w:rPrChange>
        </w:rPr>
        <w:t xml:space="preserve">memiliki hak akses dapat melihat informasi </w:t>
      </w:r>
      <w:r w:rsidR="00B4523A" w:rsidRPr="008B1553">
        <w:rPr>
          <w:rStyle w:val="fontstyle01"/>
          <w:sz w:val="22"/>
          <w:szCs w:val="22"/>
          <w:lang w:val="en-ID"/>
          <w:rPrChange w:id="755" w:author="Windows User" w:date="2021-06-04T20:03:00Z">
            <w:rPr>
              <w:rStyle w:val="fontstyle01"/>
              <w:lang w:val="en-ID"/>
            </w:rPr>
          </w:rPrChange>
        </w:rPr>
        <w:t>jadwal pelajaran</w:t>
      </w:r>
      <w:r w:rsidR="00EA193C" w:rsidRPr="008B1553">
        <w:rPr>
          <w:rStyle w:val="fontstyle01"/>
          <w:sz w:val="22"/>
          <w:szCs w:val="22"/>
          <w:lang w:val="en-ID"/>
          <w:rPrChange w:id="756" w:author="Windows User" w:date="2021-06-04T20:03:00Z">
            <w:rPr>
              <w:rStyle w:val="fontstyle01"/>
              <w:lang w:val="en-ID"/>
            </w:rPr>
          </w:rPrChange>
        </w:rPr>
        <w:t>,</w:t>
      </w:r>
      <w:r w:rsidR="00B4523A" w:rsidRPr="008B1553">
        <w:rPr>
          <w:rStyle w:val="fontstyle01"/>
          <w:sz w:val="22"/>
          <w:szCs w:val="22"/>
          <w:lang w:val="en-ID"/>
          <w:rPrChange w:id="757" w:author="Windows User" w:date="2021-06-04T20:03:00Z">
            <w:rPr>
              <w:rStyle w:val="fontstyle01"/>
              <w:lang w:val="en-ID"/>
            </w:rPr>
          </w:rPrChange>
        </w:rPr>
        <w:t xml:space="preserve"> dapat mengakses materi, dapat menerima pemberitahuan yang di buat oleh </w:t>
      </w:r>
      <w:del w:id="758" w:author="Windows User" w:date="2020-12-14T19:04:00Z">
        <w:r w:rsidR="00B4523A" w:rsidRPr="008B1553" w:rsidDel="00880625">
          <w:rPr>
            <w:rStyle w:val="fontstyle01"/>
            <w:sz w:val="22"/>
            <w:szCs w:val="22"/>
            <w:lang w:val="en-ID"/>
            <w:rPrChange w:id="759" w:author="Windows User" w:date="2021-06-04T20:03:00Z">
              <w:rPr>
                <w:rStyle w:val="fontstyle01"/>
                <w:lang w:val="en-ID"/>
              </w:rPr>
            </w:rPrChange>
          </w:rPr>
          <w:delText>guru</w:delText>
        </w:r>
      </w:del>
      <w:ins w:id="760" w:author="Windows User" w:date="2020-12-14T19:04:00Z">
        <w:r w:rsidR="00880625" w:rsidRPr="008B1553">
          <w:rPr>
            <w:rStyle w:val="fontstyle01"/>
            <w:sz w:val="22"/>
            <w:szCs w:val="22"/>
            <w:lang w:val="en-ID"/>
            <w:rPrChange w:id="761" w:author="Windows User" w:date="2021-06-04T20:03:00Z">
              <w:rPr>
                <w:rStyle w:val="fontstyle01"/>
                <w:lang w:val="en-ID"/>
              </w:rPr>
            </w:rPrChange>
          </w:rPr>
          <w:t>Guru</w:t>
        </w:r>
      </w:ins>
      <w:r w:rsidR="00B4523A" w:rsidRPr="008B1553">
        <w:rPr>
          <w:rStyle w:val="fontstyle01"/>
          <w:sz w:val="22"/>
          <w:szCs w:val="22"/>
          <w:lang w:val="en-ID"/>
          <w:rPrChange w:id="762" w:author="Windows User" w:date="2021-06-04T20:03:00Z">
            <w:rPr>
              <w:rStyle w:val="fontstyle01"/>
              <w:lang w:val="en-ID"/>
            </w:rPr>
          </w:rPrChange>
        </w:rPr>
        <w:t>,</w:t>
      </w:r>
      <w:ins w:id="763" w:author="Windows User" w:date="2021-03-29T05:22:00Z">
        <w:r w:rsidR="00C368B3" w:rsidRPr="008B1553">
          <w:rPr>
            <w:rStyle w:val="fontstyle01"/>
            <w:sz w:val="22"/>
            <w:szCs w:val="22"/>
            <w:lang w:val="en-ID"/>
            <w:rPrChange w:id="764" w:author="Windows User" w:date="2021-06-04T20:03:00Z">
              <w:rPr>
                <w:rStyle w:val="fontstyle01"/>
                <w:lang w:val="en-ID"/>
              </w:rPr>
            </w:rPrChange>
          </w:rPr>
          <w:t xml:space="preserve"> </w:t>
        </w:r>
      </w:ins>
      <w:ins w:id="765" w:author="Windows User" w:date="2021-05-31T20:36:00Z">
        <w:r w:rsidR="00BE20AF" w:rsidRPr="008B1553">
          <w:rPr>
            <w:rStyle w:val="fontstyle01"/>
            <w:sz w:val="22"/>
            <w:szCs w:val="22"/>
            <w:lang w:val="en-ID"/>
            <w:rPrChange w:id="766" w:author="Windows User" w:date="2021-06-04T20:03:00Z">
              <w:rPr>
                <w:rStyle w:val="fontstyle01"/>
                <w:lang w:val="en-ID"/>
              </w:rPr>
            </w:rPrChange>
          </w:rPr>
          <w:t xml:space="preserve">dan </w:t>
        </w:r>
      </w:ins>
      <w:del w:id="767" w:author="Windows User" w:date="2021-03-29T05:22:00Z">
        <w:r w:rsidR="00EA193C" w:rsidRPr="008B1553" w:rsidDel="00C368B3">
          <w:rPr>
            <w:rStyle w:val="fontstyle01"/>
            <w:sz w:val="22"/>
            <w:szCs w:val="22"/>
            <w:lang w:val="en-ID"/>
            <w:rPrChange w:id="768" w:author="Windows User" w:date="2021-06-04T20:03:00Z">
              <w:rPr>
                <w:rStyle w:val="fontstyle01"/>
                <w:lang w:val="en-ID"/>
              </w:rPr>
            </w:rPrChange>
          </w:rPr>
          <w:delText xml:space="preserve"> </w:delText>
        </w:r>
      </w:del>
      <w:r w:rsidR="00B4523A" w:rsidRPr="008B1553">
        <w:rPr>
          <w:rStyle w:val="fontstyle01"/>
          <w:sz w:val="22"/>
          <w:szCs w:val="22"/>
          <w:lang w:val="en-ID"/>
          <w:rPrChange w:id="769" w:author="Windows User" w:date="2021-06-04T20:03:00Z">
            <w:rPr>
              <w:rStyle w:val="fontstyle01"/>
              <w:lang w:val="en-ID"/>
            </w:rPr>
          </w:rPrChange>
        </w:rPr>
        <w:t>dapat mengerjakan tugas</w:t>
      </w:r>
      <w:ins w:id="770" w:author="Windows User" w:date="2021-03-29T05:22:00Z">
        <w:r w:rsidR="00BE20AF" w:rsidRPr="008B1553">
          <w:rPr>
            <w:rStyle w:val="fontstyle01"/>
            <w:sz w:val="22"/>
            <w:szCs w:val="22"/>
            <w:lang w:val="en-ID"/>
            <w:rPrChange w:id="771" w:author="Windows User" w:date="2021-06-04T20:03:00Z">
              <w:rPr>
                <w:rStyle w:val="fontstyle01"/>
                <w:lang w:val="en-ID"/>
              </w:rPr>
            </w:rPrChange>
          </w:rPr>
          <w:t>.</w:t>
        </w:r>
      </w:ins>
      <w:del w:id="772" w:author="Windows User" w:date="2021-03-23T19:21:00Z">
        <w:r w:rsidR="00EA193C" w:rsidRPr="008B1553" w:rsidDel="00E17700">
          <w:rPr>
            <w:rStyle w:val="fontstyle01"/>
            <w:sz w:val="22"/>
            <w:szCs w:val="22"/>
            <w:lang w:val="en-ID"/>
            <w:rPrChange w:id="773" w:author="Windows User" w:date="2021-06-04T20:03:00Z">
              <w:rPr>
                <w:rStyle w:val="fontstyle01"/>
                <w:lang w:val="en-ID"/>
              </w:rPr>
            </w:rPrChange>
          </w:rPr>
          <w:delText>,</w:delText>
        </w:r>
      </w:del>
      <w:del w:id="774" w:author="Windows User" w:date="2021-05-31T20:36:00Z">
        <w:r w:rsidR="00EA193C" w:rsidRPr="008B1553" w:rsidDel="00BE20AF">
          <w:rPr>
            <w:rStyle w:val="fontstyle01"/>
            <w:sz w:val="22"/>
            <w:szCs w:val="22"/>
            <w:lang w:val="en-ID"/>
            <w:rPrChange w:id="775" w:author="Windows User" w:date="2021-06-04T20:03:00Z">
              <w:rPr>
                <w:rStyle w:val="fontstyle01"/>
                <w:lang w:val="en-ID"/>
              </w:rPr>
            </w:rPrChange>
          </w:rPr>
          <w:delText xml:space="preserve"> </w:delText>
        </w:r>
      </w:del>
      <w:del w:id="776" w:author="Windows User" w:date="2021-03-23T19:21:00Z">
        <w:r w:rsidR="00EA193C" w:rsidRPr="008B1553" w:rsidDel="00E17700">
          <w:rPr>
            <w:rStyle w:val="fontstyle01"/>
            <w:sz w:val="22"/>
            <w:szCs w:val="22"/>
            <w:lang w:val="en-ID"/>
            <w:rPrChange w:id="777" w:author="Windows User" w:date="2021-06-04T20:03:00Z">
              <w:rPr>
                <w:rStyle w:val="fontstyle01"/>
                <w:lang w:val="en-ID"/>
              </w:rPr>
            </w:rPrChange>
          </w:rPr>
          <w:delText xml:space="preserve">dan </w:delText>
        </w:r>
        <w:r w:rsidR="00B4523A" w:rsidRPr="008B1553" w:rsidDel="00E17700">
          <w:rPr>
            <w:rStyle w:val="fontstyle01"/>
            <w:sz w:val="22"/>
            <w:szCs w:val="22"/>
            <w:lang w:val="en-ID"/>
            <w:rPrChange w:id="778" w:author="Windows User" w:date="2021-06-04T20:03:00Z">
              <w:rPr>
                <w:rStyle w:val="fontstyle01"/>
                <w:lang w:val="en-ID"/>
              </w:rPr>
            </w:rPrChange>
          </w:rPr>
          <w:delText>kuis.</w:delText>
        </w:r>
      </w:del>
    </w:p>
    <w:p w14:paraId="4FDB9037" w14:textId="7F9F7999" w:rsidR="00EA193C" w:rsidRPr="00864CF5" w:rsidRDefault="00EA193C" w:rsidP="000D02C7">
      <w:pPr>
        <w:pStyle w:val="ListParagraph"/>
        <w:numPr>
          <w:ilvl w:val="0"/>
          <w:numId w:val="5"/>
        </w:numPr>
        <w:ind w:left="709" w:hanging="709"/>
        <w:jc w:val="both"/>
        <w:rPr>
          <w:rStyle w:val="fontstyle01"/>
          <w:sz w:val="22"/>
          <w:szCs w:val="22"/>
        </w:rPr>
      </w:pPr>
      <w:r w:rsidRPr="008B1553">
        <w:rPr>
          <w:rStyle w:val="fontstyle01"/>
          <w:sz w:val="22"/>
          <w:szCs w:val="22"/>
          <w:rPrChange w:id="779" w:author="Windows User" w:date="2021-06-04T20:03:00Z">
            <w:rPr>
              <w:rStyle w:val="fontstyle01"/>
            </w:rPr>
          </w:rPrChange>
        </w:rPr>
        <w:t>Aplikasi yang</w:t>
      </w:r>
      <w:ins w:id="780" w:author="Windows User" w:date="2021-06-04T20:01:00Z">
        <w:r w:rsidR="00193BF1" w:rsidRPr="008B1553">
          <w:rPr>
            <w:rStyle w:val="fontstyle01"/>
            <w:sz w:val="22"/>
            <w:szCs w:val="22"/>
            <w:rPrChange w:id="781" w:author="Windows User" w:date="2021-06-04T20:03:00Z">
              <w:rPr>
                <w:rStyle w:val="fontstyle01"/>
              </w:rPr>
            </w:rPrChange>
          </w:rPr>
          <w:t xml:space="preserve"> </w:t>
        </w:r>
      </w:ins>
      <w:del w:id="782" w:author="Windows User" w:date="2021-06-04T20:01:00Z">
        <w:r w:rsidRPr="008B1553" w:rsidDel="00193BF1">
          <w:rPr>
            <w:rStyle w:val="fontstyle01"/>
            <w:sz w:val="22"/>
            <w:szCs w:val="22"/>
            <w:rPrChange w:id="783" w:author="Windows User" w:date="2021-06-04T20:03:00Z">
              <w:rPr>
                <w:rStyle w:val="fontstyle01"/>
              </w:rPr>
            </w:rPrChange>
          </w:rPr>
          <w:delText xml:space="preserve"> </w:delText>
        </w:r>
      </w:del>
      <w:r w:rsidRPr="008B1553">
        <w:rPr>
          <w:rStyle w:val="fontstyle01"/>
          <w:sz w:val="22"/>
          <w:szCs w:val="22"/>
          <w:rPrChange w:id="784" w:author="Windows User" w:date="2021-06-04T20:03:00Z">
            <w:rPr>
              <w:rStyle w:val="fontstyle01"/>
            </w:rPr>
          </w:rPrChange>
        </w:rPr>
        <w:t>akan</w:t>
      </w:r>
      <w:ins w:id="785" w:author="Windows User" w:date="2021-06-04T20:01:00Z">
        <w:r w:rsidR="00193BF1" w:rsidRPr="008B1553">
          <w:rPr>
            <w:rStyle w:val="fontstyle01"/>
            <w:sz w:val="22"/>
            <w:szCs w:val="22"/>
            <w:rPrChange w:id="786" w:author="Windows User" w:date="2021-06-04T20:03:00Z">
              <w:rPr>
                <w:rStyle w:val="fontstyle01"/>
              </w:rPr>
            </w:rPrChange>
          </w:rPr>
          <w:t xml:space="preserve"> </w:t>
        </w:r>
      </w:ins>
      <w:del w:id="787" w:author="Windows User" w:date="2021-06-04T20:01:00Z">
        <w:r w:rsidRPr="008B1553" w:rsidDel="00193BF1">
          <w:rPr>
            <w:rStyle w:val="fontstyle01"/>
            <w:sz w:val="22"/>
            <w:szCs w:val="22"/>
            <w:rPrChange w:id="788" w:author="Windows User" w:date="2021-06-04T20:03:00Z">
              <w:rPr>
                <w:rStyle w:val="fontstyle01"/>
              </w:rPr>
            </w:rPrChange>
          </w:rPr>
          <w:delText xml:space="preserve"> </w:delText>
        </w:r>
      </w:del>
      <w:r w:rsidRPr="008B1553">
        <w:rPr>
          <w:rStyle w:val="fontstyle01"/>
          <w:sz w:val="22"/>
          <w:szCs w:val="22"/>
          <w:rPrChange w:id="789" w:author="Windows User" w:date="2021-06-04T20:03:00Z">
            <w:rPr>
              <w:rStyle w:val="fontstyle01"/>
            </w:rPr>
          </w:rPrChange>
        </w:rPr>
        <w:t>dibuat yaitu</w:t>
      </w:r>
      <w:r w:rsidRPr="008B1553">
        <w:rPr>
          <w:rStyle w:val="fontstyle01"/>
          <w:sz w:val="22"/>
          <w:szCs w:val="22"/>
          <w:lang w:val="en-ID"/>
          <w:rPrChange w:id="790" w:author="Windows User" w:date="2021-06-04T20:03:00Z">
            <w:rPr>
              <w:rStyle w:val="fontstyle01"/>
              <w:lang w:val="en-ID"/>
            </w:rPr>
          </w:rPrChange>
        </w:rPr>
        <w:t xml:space="preserve"> </w:t>
      </w:r>
      <w:r w:rsidRPr="008B1553">
        <w:rPr>
          <w:rFonts w:cs="Arial"/>
          <w:lang w:val="en-ID"/>
        </w:rPr>
        <w:t xml:space="preserve">Sistem Informasi </w:t>
      </w:r>
      <w:ins w:id="791" w:author="Microsoft Office User" w:date="2020-12-07T08:19:00Z">
        <w:del w:id="792" w:author="Windows User" w:date="2020-12-14T19:05:00Z">
          <w:r w:rsidR="007074FB" w:rsidRPr="00D53296" w:rsidDel="00880625">
            <w:rPr>
              <w:rFonts w:cs="Arial"/>
              <w:i/>
            </w:rPr>
            <w:delText>E-Learning</w:delText>
          </w:r>
        </w:del>
      </w:ins>
      <w:ins w:id="793" w:author="Windows User" w:date="2020-12-14T19:05:00Z">
        <w:r w:rsidR="00880625" w:rsidRPr="00D53296">
          <w:rPr>
            <w:rFonts w:cs="Arial"/>
            <w:i/>
          </w:rPr>
          <w:t>E-Learning</w:t>
        </w:r>
      </w:ins>
      <w:del w:id="794" w:author="Microsoft Office User" w:date="2020-12-07T08:19:00Z">
        <w:r w:rsidR="00B4523A" w:rsidRPr="008B1553" w:rsidDel="007074FB">
          <w:rPr>
            <w:rFonts w:cs="Arial"/>
            <w:lang w:val="en-ID"/>
          </w:rPr>
          <w:delText>e-learning</w:delText>
        </w:r>
      </w:del>
      <w:r w:rsidR="00B4523A" w:rsidRPr="008B1553">
        <w:rPr>
          <w:rFonts w:cs="Arial"/>
          <w:lang w:val="en-ID"/>
        </w:rPr>
        <w:t xml:space="preserve"> menggunakan Framework Laravel di SMK TI Bali Global Karangasem</w:t>
      </w:r>
      <w:r w:rsidRPr="00864CF5">
        <w:rPr>
          <w:rStyle w:val="fontstyle01"/>
          <w:sz w:val="22"/>
          <w:szCs w:val="22"/>
        </w:rPr>
        <w:t>.</w:t>
      </w:r>
    </w:p>
    <w:p w14:paraId="35387C47" w14:textId="7A9B5DCF" w:rsidR="00EA193C" w:rsidRPr="008B1553" w:rsidRDefault="00EA193C" w:rsidP="000D02C7">
      <w:pPr>
        <w:pStyle w:val="ListParagraph"/>
        <w:numPr>
          <w:ilvl w:val="0"/>
          <w:numId w:val="5"/>
        </w:numPr>
        <w:ind w:left="709" w:hanging="709"/>
        <w:jc w:val="both"/>
        <w:rPr>
          <w:rStyle w:val="fontstyle01"/>
          <w:sz w:val="22"/>
          <w:szCs w:val="22"/>
          <w:rPrChange w:id="795" w:author="Windows User" w:date="2021-06-04T20:03:00Z">
            <w:rPr>
              <w:rStyle w:val="fontstyle01"/>
            </w:rPr>
          </w:rPrChange>
        </w:rPr>
      </w:pPr>
      <w:r w:rsidRPr="00864CF5">
        <w:rPr>
          <w:rStyle w:val="fontstyle01"/>
          <w:sz w:val="22"/>
          <w:szCs w:val="22"/>
          <w:lang w:val="en-ID"/>
        </w:rPr>
        <w:t xml:space="preserve">Aplikasi ini meliputi pengelolaan </w:t>
      </w:r>
      <w:r w:rsidR="00B4523A" w:rsidRPr="00BD07CB">
        <w:rPr>
          <w:rStyle w:val="fontstyle01"/>
          <w:sz w:val="22"/>
          <w:szCs w:val="22"/>
          <w:lang w:val="en-ID"/>
        </w:rPr>
        <w:t>data</w:t>
      </w:r>
      <w:del w:id="796" w:author="Windows User" w:date="2021-05-31T20:36:00Z">
        <w:r w:rsidR="00B4523A" w:rsidRPr="008B1553" w:rsidDel="006012BD">
          <w:rPr>
            <w:rStyle w:val="fontstyle01"/>
            <w:sz w:val="22"/>
            <w:szCs w:val="22"/>
            <w:lang w:val="en-ID"/>
            <w:rPrChange w:id="797" w:author="Windows User" w:date="2021-06-04T20:03:00Z">
              <w:rPr>
                <w:rStyle w:val="fontstyle01"/>
                <w:lang w:val="en-ID"/>
              </w:rPr>
            </w:rPrChange>
          </w:rPr>
          <w:delText xml:space="preserve"> </w:delText>
        </w:r>
      </w:del>
      <w:ins w:id="798" w:author="Windows User" w:date="2021-03-29T05:23:00Z">
        <w:r w:rsidR="00C368B3" w:rsidRPr="008B1553">
          <w:rPr>
            <w:rStyle w:val="fontstyle01"/>
            <w:sz w:val="22"/>
            <w:szCs w:val="22"/>
            <w:lang w:val="en-ID"/>
            <w:rPrChange w:id="799" w:author="Windows User" w:date="2021-06-04T20:03:00Z">
              <w:rPr>
                <w:rStyle w:val="fontstyle01"/>
                <w:lang w:val="en-ID"/>
              </w:rPr>
            </w:rPrChange>
          </w:rPr>
          <w:t xml:space="preserve"> </w:t>
        </w:r>
      </w:ins>
      <w:r w:rsidR="00B4523A" w:rsidRPr="008B1553">
        <w:rPr>
          <w:rStyle w:val="fontstyle01"/>
          <w:sz w:val="22"/>
          <w:szCs w:val="22"/>
          <w:lang w:val="en-ID"/>
          <w:rPrChange w:id="800" w:author="Windows User" w:date="2021-06-04T20:03:00Z">
            <w:rPr>
              <w:rStyle w:val="fontstyle01"/>
              <w:lang w:val="en-ID"/>
            </w:rPr>
          </w:rPrChange>
        </w:rPr>
        <w:t xml:space="preserve">tugas </w:t>
      </w:r>
      <w:del w:id="801" w:author="Windows User" w:date="2020-12-14T19:04:00Z">
        <w:r w:rsidR="00B4523A" w:rsidRPr="008B1553" w:rsidDel="00880625">
          <w:rPr>
            <w:rStyle w:val="fontstyle01"/>
            <w:sz w:val="22"/>
            <w:szCs w:val="22"/>
            <w:lang w:val="en-ID"/>
            <w:rPrChange w:id="802" w:author="Windows User" w:date="2021-06-04T20:03:00Z">
              <w:rPr>
                <w:rStyle w:val="fontstyle01"/>
                <w:lang w:val="en-ID"/>
              </w:rPr>
            </w:rPrChange>
          </w:rPr>
          <w:delText>siswa</w:delText>
        </w:r>
      </w:del>
      <w:ins w:id="803" w:author="Windows User" w:date="2020-12-14T19:04:00Z">
        <w:r w:rsidR="00880625" w:rsidRPr="008B1553">
          <w:rPr>
            <w:rStyle w:val="fontstyle01"/>
            <w:sz w:val="22"/>
            <w:szCs w:val="22"/>
            <w:lang w:val="en-ID"/>
            <w:rPrChange w:id="804" w:author="Windows User" w:date="2021-06-04T20:03:00Z">
              <w:rPr>
                <w:rStyle w:val="fontstyle01"/>
                <w:lang w:val="en-ID"/>
              </w:rPr>
            </w:rPrChange>
          </w:rPr>
          <w:t>Siswa</w:t>
        </w:r>
      </w:ins>
      <w:r w:rsidR="00B4523A" w:rsidRPr="008B1553">
        <w:rPr>
          <w:rStyle w:val="fontstyle01"/>
          <w:sz w:val="22"/>
          <w:szCs w:val="22"/>
          <w:lang w:val="en-ID"/>
          <w:rPrChange w:id="805" w:author="Windows User" w:date="2021-06-04T20:03:00Z">
            <w:rPr>
              <w:rStyle w:val="fontstyle01"/>
              <w:lang w:val="en-ID"/>
            </w:rPr>
          </w:rPrChange>
        </w:rPr>
        <w:t xml:space="preserve"> dan pengelolan data pelajaran</w:t>
      </w:r>
      <w:r w:rsidRPr="008B1553">
        <w:rPr>
          <w:rStyle w:val="fontstyle01"/>
          <w:sz w:val="22"/>
          <w:szCs w:val="22"/>
          <w:lang w:val="en-ID"/>
          <w:rPrChange w:id="806" w:author="Windows User" w:date="2021-06-04T20:03:00Z">
            <w:rPr>
              <w:rStyle w:val="fontstyle01"/>
              <w:lang w:val="en-ID"/>
            </w:rPr>
          </w:rPrChange>
        </w:rPr>
        <w:t xml:space="preserve">. </w:t>
      </w:r>
    </w:p>
    <w:p w14:paraId="530471A7" w14:textId="21A55528" w:rsidR="00EA193C" w:rsidRPr="00864CF5" w:rsidRDefault="00EA193C" w:rsidP="000D02C7">
      <w:pPr>
        <w:pStyle w:val="ListParagraph"/>
        <w:numPr>
          <w:ilvl w:val="0"/>
          <w:numId w:val="5"/>
        </w:numPr>
        <w:ind w:left="709" w:hanging="709"/>
        <w:jc w:val="both"/>
        <w:rPr>
          <w:rStyle w:val="fontstyle01"/>
          <w:sz w:val="22"/>
          <w:szCs w:val="22"/>
        </w:rPr>
      </w:pPr>
      <w:r w:rsidRPr="00193BF1">
        <w:rPr>
          <w:rStyle w:val="fontstyle01"/>
          <w:sz w:val="22"/>
          <w:szCs w:val="22"/>
          <w:rPrChange w:id="807" w:author="Windows User" w:date="2021-06-04T20:02:00Z">
            <w:rPr>
              <w:rStyle w:val="fontstyle01"/>
            </w:rPr>
          </w:rPrChange>
        </w:rPr>
        <w:t xml:space="preserve">Aplikasi ini berbasis </w:t>
      </w:r>
      <w:del w:id="808" w:author="Microsoft Office User" w:date="2020-12-07T08:20:00Z">
        <w:r w:rsidRPr="00193BF1" w:rsidDel="007074FB">
          <w:rPr>
            <w:rStyle w:val="fontstyle01"/>
            <w:i/>
            <w:sz w:val="22"/>
            <w:szCs w:val="22"/>
            <w:rPrChange w:id="809" w:author="Windows User" w:date="2021-06-04T20:02:00Z">
              <w:rPr>
                <w:rStyle w:val="fontstyle01"/>
              </w:rPr>
            </w:rPrChange>
          </w:rPr>
          <w:delText>website</w:delText>
        </w:r>
      </w:del>
      <w:ins w:id="810" w:author="Microsoft Office User" w:date="2020-12-07T08:20:00Z">
        <w:r w:rsidR="007074FB" w:rsidRPr="00193BF1">
          <w:rPr>
            <w:rStyle w:val="fontstyle01"/>
            <w:i/>
            <w:sz w:val="22"/>
            <w:szCs w:val="22"/>
            <w:rPrChange w:id="811" w:author="Windows User" w:date="2021-06-04T20:02:00Z">
              <w:rPr>
                <w:rStyle w:val="fontstyle01"/>
              </w:rPr>
            </w:rPrChange>
          </w:rPr>
          <w:t>Website</w:t>
        </w:r>
      </w:ins>
      <w:r w:rsidRPr="00864CF5">
        <w:rPr>
          <w:rStyle w:val="fontstyle01"/>
          <w:sz w:val="22"/>
          <w:szCs w:val="22"/>
        </w:rPr>
        <w:t>.</w:t>
      </w:r>
    </w:p>
    <w:p w14:paraId="6C8906E8" w14:textId="44CD5279" w:rsidR="00EA193C" w:rsidRPr="00D43986" w:rsidRDefault="00EA193C" w:rsidP="000D02C7">
      <w:pPr>
        <w:pStyle w:val="ListParagraph"/>
        <w:numPr>
          <w:ilvl w:val="0"/>
          <w:numId w:val="5"/>
        </w:numPr>
        <w:ind w:left="709" w:hanging="709"/>
        <w:jc w:val="both"/>
        <w:rPr>
          <w:rFonts w:cs="Arial"/>
        </w:rPr>
      </w:pPr>
      <w:r w:rsidRPr="00864CF5">
        <w:rPr>
          <w:rStyle w:val="fontstyle01"/>
          <w:sz w:val="22"/>
          <w:szCs w:val="22"/>
        </w:rPr>
        <w:t>Aplikasi</w:t>
      </w:r>
      <w:r w:rsidRPr="00D43986">
        <w:rPr>
          <w:rFonts w:cs="Arial"/>
        </w:rPr>
        <w:t xml:space="preserve"> ini dibangun menggunakan </w:t>
      </w:r>
      <w:del w:id="812" w:author="Windows User" w:date="2021-06-04T20:04:00Z">
        <w:r w:rsidR="00B4523A" w:rsidDel="00D8191A">
          <w:rPr>
            <w:rFonts w:cs="Arial"/>
          </w:rPr>
          <w:delText>Atom</w:delText>
        </w:r>
      </w:del>
      <w:ins w:id="813" w:author="Windows User" w:date="2021-06-04T20:04:00Z">
        <w:r w:rsidR="00D8191A">
          <w:rPr>
            <w:rFonts w:cs="Arial"/>
          </w:rPr>
          <w:t>Visual Studio</w:t>
        </w:r>
      </w:ins>
      <w:r w:rsidRPr="00D43986">
        <w:rPr>
          <w:rFonts w:cs="Arial"/>
        </w:rPr>
        <w:t>.</w:t>
      </w:r>
    </w:p>
    <w:p w14:paraId="5FDADA0E" w14:textId="1126864B" w:rsidR="00EA193C" w:rsidRPr="00D43986" w:rsidRDefault="00EA193C" w:rsidP="000D02C7">
      <w:pPr>
        <w:pStyle w:val="ListParagraph"/>
        <w:numPr>
          <w:ilvl w:val="0"/>
          <w:numId w:val="5"/>
        </w:numPr>
        <w:ind w:left="709" w:hanging="709"/>
        <w:jc w:val="both"/>
        <w:rPr>
          <w:rFonts w:cs="Arial"/>
        </w:rPr>
      </w:pPr>
      <w:r w:rsidRPr="00D43986">
        <w:rPr>
          <w:rFonts w:cs="Arial"/>
        </w:rPr>
        <w:lastRenderedPageBreak/>
        <w:t xml:space="preserve">Bahasa pemrograman yang digunakan dalam pembuatan aplikasi ini yaitu </w:t>
      </w:r>
      <w:r w:rsidRPr="00D43986">
        <w:rPr>
          <w:rFonts w:cs="Arial"/>
          <w:i/>
        </w:rPr>
        <w:t>PHP</w:t>
      </w:r>
      <w:r w:rsidRPr="00D43986">
        <w:rPr>
          <w:rFonts w:cs="Arial"/>
          <w:i/>
          <w:lang w:val="en-ID"/>
        </w:rPr>
        <w:t xml:space="preserve"> (</w:t>
      </w:r>
      <w:r w:rsidRPr="00D43986">
        <w:rPr>
          <w:rFonts w:cs="Arial"/>
          <w:i/>
          <w:color w:val="222222"/>
          <w:shd w:val="clear" w:color="auto" w:fill="FFFFFF"/>
        </w:rPr>
        <w:t>Hypertext Preprocessor</w:t>
      </w:r>
      <w:r w:rsidRPr="00D43986">
        <w:rPr>
          <w:rFonts w:cs="Arial"/>
          <w:i/>
          <w:lang w:val="en-ID"/>
        </w:rPr>
        <w:t>), HTML (</w:t>
      </w:r>
      <w:r w:rsidRPr="00D43986">
        <w:rPr>
          <w:rFonts w:cs="Arial"/>
          <w:bCs/>
          <w:i/>
          <w:color w:val="141412"/>
          <w:shd w:val="clear" w:color="auto" w:fill="FFFFFF"/>
        </w:rPr>
        <w:t>HyperText Markup Language</w:t>
      </w:r>
      <w:r w:rsidRPr="00D43986">
        <w:rPr>
          <w:rFonts w:cs="Arial"/>
          <w:i/>
          <w:lang w:val="en-ID"/>
        </w:rPr>
        <w:t>),</w:t>
      </w:r>
      <w:ins w:id="814" w:author="Windows User" w:date="2021-06-04T20:01:00Z">
        <w:r w:rsidR="00193BF1">
          <w:rPr>
            <w:rFonts w:cs="Arial"/>
            <w:i/>
            <w:lang w:val="en-ID"/>
          </w:rPr>
          <w:t xml:space="preserve"> </w:t>
        </w:r>
      </w:ins>
      <w:r w:rsidR="007976B1" w:rsidRPr="007976B1">
        <w:rPr>
          <w:rFonts w:cs="Arial"/>
          <w:lang w:val="en-ID"/>
        </w:rPr>
        <w:t>dan</w:t>
      </w:r>
      <w:r w:rsidRPr="00D43986">
        <w:rPr>
          <w:rFonts w:cs="Arial"/>
          <w:i/>
          <w:lang w:val="en-ID"/>
        </w:rPr>
        <w:t xml:space="preserve"> CSS (</w:t>
      </w:r>
      <w:r w:rsidRPr="00D43986">
        <w:rPr>
          <w:rFonts w:cs="Arial"/>
          <w:i/>
          <w:color w:val="222222"/>
          <w:shd w:val="clear" w:color="auto" w:fill="FFFFFF"/>
        </w:rPr>
        <w:t>Cascading Style Sheet</w:t>
      </w:r>
      <w:r w:rsidRPr="00D43986">
        <w:rPr>
          <w:rFonts w:cs="Arial"/>
          <w:i/>
          <w:lang w:val="en-ID"/>
        </w:rPr>
        <w:t>)</w:t>
      </w:r>
      <w:r w:rsidRPr="00D43986">
        <w:rPr>
          <w:rFonts w:cs="Arial"/>
        </w:rPr>
        <w:t>.</w:t>
      </w:r>
    </w:p>
    <w:p w14:paraId="69EC3AF4" w14:textId="77777777" w:rsidR="00EA193C" w:rsidRPr="00D43986" w:rsidRDefault="00EA193C" w:rsidP="000D02C7">
      <w:pPr>
        <w:pStyle w:val="ListParagraph"/>
        <w:numPr>
          <w:ilvl w:val="0"/>
          <w:numId w:val="5"/>
        </w:numPr>
        <w:ind w:left="709" w:hanging="709"/>
        <w:jc w:val="both"/>
        <w:rPr>
          <w:rFonts w:cs="Arial"/>
        </w:rPr>
      </w:pPr>
      <w:r w:rsidRPr="00D43986">
        <w:rPr>
          <w:rFonts w:cs="Arial"/>
          <w:lang w:val="en-ID"/>
        </w:rPr>
        <w:t>Database menggunakan software MySQL (</w:t>
      </w:r>
      <w:r w:rsidRPr="00D43986">
        <w:rPr>
          <w:rFonts w:cs="Arial"/>
          <w:i/>
          <w:color w:val="141412"/>
          <w:shd w:val="clear" w:color="auto" w:fill="FFFFFF"/>
        </w:rPr>
        <w:t>Relational Database Management System</w:t>
      </w:r>
      <w:r w:rsidRPr="00D43986">
        <w:rPr>
          <w:rFonts w:cs="Arial"/>
          <w:lang w:val="en-ID"/>
        </w:rPr>
        <w:t>).</w:t>
      </w:r>
    </w:p>
    <w:p w14:paraId="269E83C0" w14:textId="47693467" w:rsidR="00EA193C" w:rsidRPr="00D43986" w:rsidRDefault="00EA193C" w:rsidP="000D02C7">
      <w:pPr>
        <w:pStyle w:val="ListParagraph"/>
        <w:numPr>
          <w:ilvl w:val="0"/>
          <w:numId w:val="5"/>
        </w:numPr>
        <w:ind w:left="709" w:hanging="709"/>
        <w:jc w:val="both"/>
        <w:rPr>
          <w:rFonts w:cs="Arial"/>
        </w:rPr>
      </w:pPr>
      <w:r w:rsidRPr="00D43986">
        <w:rPr>
          <w:rFonts w:cs="Arial"/>
          <w:lang w:val="en-ID"/>
        </w:rPr>
        <w:t xml:space="preserve">Teknik pengujian yang dilakukan dalam sistem ini adalah pengujian </w:t>
      </w:r>
      <w:commentRangeStart w:id="815"/>
      <w:del w:id="816" w:author="Microsoft Office User" w:date="2020-12-07T08:12:00Z">
        <w:r w:rsidRPr="00B719E6" w:rsidDel="00955B42">
          <w:rPr>
            <w:rFonts w:cs="Arial"/>
            <w:lang w:val="en-ID"/>
          </w:rPr>
          <w:delText xml:space="preserve">blackbox </w:delText>
        </w:r>
      </w:del>
      <w:ins w:id="817" w:author="Microsoft Office User" w:date="2020-12-07T08:12:00Z">
        <w:r w:rsidR="00955B42" w:rsidRPr="00B719E6">
          <w:rPr>
            <w:rFonts w:cs="Arial"/>
            <w:i/>
            <w:lang w:val="en-ID"/>
            <w:rPrChange w:id="818" w:author="Windows User" w:date="2020-12-07T08:44:00Z">
              <w:rPr>
                <w:rFonts w:cs="Arial"/>
                <w:lang w:val="en-ID"/>
              </w:rPr>
            </w:rPrChange>
          </w:rPr>
          <w:t>Blackbox</w:t>
        </w:r>
        <w:r w:rsidR="00955B42" w:rsidRPr="00B719E6">
          <w:rPr>
            <w:rFonts w:cs="Arial"/>
            <w:lang w:val="en-ID"/>
          </w:rPr>
          <w:t xml:space="preserve"> </w:t>
        </w:r>
      </w:ins>
      <w:r w:rsidR="00B719E6" w:rsidRPr="00B719E6">
        <w:rPr>
          <w:rFonts w:cs="Arial"/>
          <w:i/>
          <w:lang w:val="en-ID"/>
        </w:rPr>
        <w:t>T</w:t>
      </w:r>
      <w:r w:rsidRPr="00B719E6">
        <w:rPr>
          <w:rFonts w:cs="Arial"/>
          <w:i/>
          <w:lang w:val="en-ID"/>
          <w:rPrChange w:id="819" w:author="Microsoft Office User" w:date="2020-12-07T08:13:00Z">
            <w:rPr>
              <w:rFonts w:cs="Arial"/>
              <w:lang w:val="en-ID"/>
            </w:rPr>
          </w:rPrChange>
        </w:rPr>
        <w:t>esting</w:t>
      </w:r>
      <w:r w:rsidRPr="00B719E6">
        <w:rPr>
          <w:rFonts w:cs="Arial"/>
          <w:lang w:val="en-ID"/>
        </w:rPr>
        <w:t xml:space="preserve"> </w:t>
      </w:r>
      <w:commentRangeEnd w:id="815"/>
      <w:r w:rsidR="006A35CC" w:rsidRPr="00B719E6">
        <w:rPr>
          <w:rStyle w:val="CommentReference"/>
        </w:rPr>
        <w:commentReference w:id="815"/>
      </w:r>
      <w:r w:rsidRPr="00D43986">
        <w:rPr>
          <w:rFonts w:cs="Arial"/>
          <w:lang w:val="en-ID"/>
        </w:rPr>
        <w:t>yang akan menguji kesesuaian antar muka sistem dengan kebutuhan pengguna.</w:t>
      </w:r>
    </w:p>
    <w:p w14:paraId="4EF895C0" w14:textId="4F6AD83B" w:rsidR="00E27FF4" w:rsidDel="00430777" w:rsidRDefault="00EA193C" w:rsidP="00E47E88">
      <w:pPr>
        <w:pStyle w:val="ListParagraph"/>
        <w:numPr>
          <w:ilvl w:val="0"/>
          <w:numId w:val="5"/>
        </w:numPr>
        <w:ind w:left="709" w:hanging="709"/>
        <w:jc w:val="both"/>
        <w:rPr>
          <w:del w:id="820" w:author="Windows User" w:date="2021-06-12T10:33:00Z"/>
          <w:rFonts w:cs="Arial"/>
        </w:rPr>
      </w:pPr>
      <w:r w:rsidRPr="00D43986">
        <w:rPr>
          <w:rFonts w:cs="Arial"/>
          <w:lang w:val="en-ID"/>
        </w:rPr>
        <w:t xml:space="preserve">Sistem ini hanya berfokus pada peningkatan proses </w:t>
      </w:r>
      <w:r w:rsidR="00B4523A">
        <w:rPr>
          <w:rFonts w:cs="Arial"/>
          <w:lang w:val="en-ID"/>
        </w:rPr>
        <w:t>belajar mengajar</w:t>
      </w:r>
      <w:r w:rsidRPr="00D43986">
        <w:rPr>
          <w:rFonts w:cs="Arial"/>
          <w:lang w:val="en-ID"/>
        </w:rPr>
        <w:t>.</w:t>
      </w:r>
      <w:r w:rsidR="00B4523A">
        <w:rPr>
          <w:rFonts w:cs="Arial"/>
        </w:rPr>
        <w:t xml:space="preserve"> </w:t>
      </w:r>
    </w:p>
    <w:p w14:paraId="1CD363F6" w14:textId="2EF4BE4B" w:rsidR="00E55C77" w:rsidRDefault="00E55C77">
      <w:pPr>
        <w:pStyle w:val="ListParagraph"/>
        <w:numPr>
          <w:ilvl w:val="0"/>
          <w:numId w:val="5"/>
        </w:numPr>
        <w:ind w:left="709" w:hanging="709"/>
        <w:jc w:val="both"/>
        <w:rPr>
          <w:rFonts w:cs="Arial"/>
        </w:rPr>
      </w:pPr>
      <w:del w:id="821" w:author="Windows User" w:date="2021-06-12T10:33:00Z">
        <w:r w:rsidDel="00430777">
          <w:rPr>
            <w:rFonts w:cs="Arial"/>
          </w:rPr>
          <w:delText>Sistem ini tidak terlalu menitik beratkan pada keamanan jaringan.</w:delText>
        </w:r>
      </w:del>
      <w:ins w:id="822" w:author="Windows User" w:date="2021-06-12T10:33:00Z">
        <w:r w:rsidR="00430777">
          <w:rPr>
            <w:rFonts w:cs="Arial"/>
          </w:rPr>
          <w:t xml:space="preserve"> </w:t>
        </w:r>
      </w:ins>
    </w:p>
    <w:p w14:paraId="36F50804" w14:textId="77777777" w:rsidR="00E47E88" w:rsidRPr="00C016AD" w:rsidRDefault="00E47E88" w:rsidP="00E47E88">
      <w:pPr>
        <w:pStyle w:val="ListParagraph"/>
        <w:ind w:left="709"/>
        <w:jc w:val="both"/>
        <w:rPr>
          <w:rFonts w:cs="Arial"/>
        </w:rPr>
      </w:pPr>
    </w:p>
    <w:p w14:paraId="26130C01" w14:textId="62198B92" w:rsidR="00BD40FC" w:rsidRDefault="000D02C7" w:rsidP="001B5FEB">
      <w:pPr>
        <w:pStyle w:val="Heading2"/>
        <w:numPr>
          <w:ilvl w:val="0"/>
          <w:numId w:val="40"/>
        </w:numPr>
        <w:ind w:hanging="720"/>
      </w:pPr>
      <w:bookmarkStart w:id="823" w:name="_Toc94356940"/>
      <w:r w:rsidRPr="00C016AD">
        <w:t>Sistematika Penulisan</w:t>
      </w:r>
      <w:bookmarkEnd w:id="823"/>
    </w:p>
    <w:p w14:paraId="5AAFE32E" w14:textId="5B7D05A7" w:rsidR="001B5FEB" w:rsidRDefault="00B719E6" w:rsidP="008B7A13">
      <w:pPr>
        <w:ind w:firstLine="720"/>
        <w:jc w:val="both"/>
        <w:rPr>
          <w:rFonts w:cs="Arial"/>
        </w:rPr>
      </w:pPr>
      <w:r>
        <w:rPr>
          <w:rFonts w:cs="Arial"/>
        </w:rPr>
        <w:t xml:space="preserve">Untuk memberikan gambaran </w:t>
      </w:r>
      <w:r w:rsidR="001B5FEB">
        <w:rPr>
          <w:rFonts w:cs="Arial"/>
        </w:rPr>
        <w:t xml:space="preserve">mengenai permasalahan yang sedang dibahas, maka sistematika penulisan </w:t>
      </w:r>
      <w:r w:rsidR="008B7A13">
        <w:rPr>
          <w:rFonts w:cs="Arial"/>
        </w:rPr>
        <w:t xml:space="preserve">dari penelitian </w:t>
      </w:r>
      <w:r w:rsidR="001B5FEB">
        <w:rPr>
          <w:rFonts w:cs="Arial"/>
        </w:rPr>
        <w:t xml:space="preserve">ini </w:t>
      </w:r>
      <w:r w:rsidR="008B7A13">
        <w:rPr>
          <w:rFonts w:cs="Arial"/>
        </w:rPr>
        <w:t>adalah sebagai berikut</w:t>
      </w:r>
      <w:r w:rsidR="001B5FEB">
        <w:rPr>
          <w:rFonts w:cs="Arial"/>
        </w:rPr>
        <w:t>:</w:t>
      </w:r>
    </w:p>
    <w:p w14:paraId="55170F2B" w14:textId="77777777" w:rsidR="008B7A13" w:rsidRDefault="008B7A13" w:rsidP="008B7A13">
      <w:pPr>
        <w:ind w:firstLine="720"/>
        <w:jc w:val="both"/>
        <w:rPr>
          <w:rFonts w:cs="Arial"/>
        </w:rPr>
      </w:pPr>
    </w:p>
    <w:p w14:paraId="1DD2F263" w14:textId="79C6CCE8" w:rsidR="00BD40FC" w:rsidRPr="008B7A13" w:rsidRDefault="00BD40FC" w:rsidP="000D02C7">
      <w:pPr>
        <w:jc w:val="both"/>
        <w:rPr>
          <w:rFonts w:cs="Arial"/>
          <w:b/>
        </w:rPr>
      </w:pPr>
      <w:r w:rsidRPr="008B7A13">
        <w:rPr>
          <w:rFonts w:cs="Arial"/>
          <w:b/>
        </w:rPr>
        <w:t>BAB I PENDAHULUAN</w:t>
      </w:r>
    </w:p>
    <w:p w14:paraId="40A978B0" w14:textId="77777777" w:rsidR="00BD40FC" w:rsidRPr="00B719E6" w:rsidRDefault="00BD40FC" w:rsidP="000D02C7">
      <w:pPr>
        <w:jc w:val="both"/>
        <w:rPr>
          <w:rFonts w:cs="Arial"/>
        </w:rPr>
      </w:pPr>
      <w:r w:rsidRPr="00B719E6">
        <w:rPr>
          <w:rFonts w:cs="Arial"/>
        </w:rPr>
        <w:t>Bab ini meliputi pembahasan masalah secara umum meliputi latar belakang, rumusan masalah, tujuan penelitian, manfaat penelitian, ruang lingkup penelitian, serta sistematika penulisan.</w:t>
      </w:r>
    </w:p>
    <w:p w14:paraId="4087BEAC" w14:textId="77777777" w:rsidR="00BD40FC" w:rsidRPr="00B719E6" w:rsidRDefault="00BD40FC" w:rsidP="000D02C7">
      <w:pPr>
        <w:jc w:val="both"/>
        <w:rPr>
          <w:rFonts w:cs="Arial"/>
        </w:rPr>
      </w:pPr>
    </w:p>
    <w:p w14:paraId="32AA91F2" w14:textId="77777777" w:rsidR="00BD40FC" w:rsidRPr="00B719E6" w:rsidRDefault="00BD40FC" w:rsidP="000D02C7">
      <w:pPr>
        <w:jc w:val="both"/>
        <w:rPr>
          <w:rFonts w:cs="Arial"/>
          <w:b/>
        </w:rPr>
      </w:pPr>
      <w:r w:rsidRPr="00B719E6">
        <w:rPr>
          <w:rFonts w:cs="Arial"/>
          <w:b/>
        </w:rPr>
        <w:t>BAB II TINJAUAN PUSTAKA</w:t>
      </w:r>
    </w:p>
    <w:p w14:paraId="54ADB300" w14:textId="50C68A0C" w:rsidR="00BD40FC" w:rsidRPr="00B719E6" w:rsidRDefault="00BD40FC" w:rsidP="000D02C7">
      <w:pPr>
        <w:jc w:val="both"/>
        <w:rPr>
          <w:rFonts w:cs="Arial"/>
        </w:rPr>
      </w:pPr>
      <w:r w:rsidRPr="00B719E6">
        <w:rPr>
          <w:rFonts w:cs="Arial"/>
        </w:rPr>
        <w:t>Bagian ini berisikan tentang pembahasan hasil penelitian terdahulu (</w:t>
      </w:r>
      <w:r w:rsidR="00B719E6" w:rsidRPr="00B719E6">
        <w:rPr>
          <w:rFonts w:cs="Arial"/>
        </w:rPr>
        <w:t>S</w:t>
      </w:r>
      <w:commentRangeStart w:id="824"/>
      <w:r w:rsidRPr="00B719E6">
        <w:rPr>
          <w:rFonts w:cs="Arial"/>
        </w:rPr>
        <w:t>t</w:t>
      </w:r>
      <w:r w:rsidR="00B719E6" w:rsidRPr="00B719E6">
        <w:rPr>
          <w:rFonts w:cs="Arial"/>
        </w:rPr>
        <w:t>ate of The A</w:t>
      </w:r>
      <w:r w:rsidRPr="00B719E6">
        <w:rPr>
          <w:rFonts w:cs="Arial"/>
        </w:rPr>
        <w:t>rt</w:t>
      </w:r>
      <w:commentRangeEnd w:id="824"/>
      <w:r w:rsidR="006A35CC" w:rsidRPr="00B719E6">
        <w:rPr>
          <w:rStyle w:val="CommentReference"/>
        </w:rPr>
        <w:commentReference w:id="824"/>
      </w:r>
      <w:r w:rsidRPr="00B719E6">
        <w:rPr>
          <w:rFonts w:cs="Arial"/>
        </w:rPr>
        <w:t>) yang mendukung pencarian solusi terhadap penelitian yang diajukan. Bab ini juga memuat tentang tinjauan-tinjauan kepustakaan yang digunakan dalam penelitian tersebut. Tinjauan pustaka yang digunakan dipilih berdasarkan topik penelitian yang diangkat sebagai teori penunjang atas permasalahan yang diangkat.</w:t>
      </w:r>
    </w:p>
    <w:p w14:paraId="26B8E8C9" w14:textId="77777777" w:rsidR="00BD40FC" w:rsidRPr="00B719E6" w:rsidRDefault="00BD40FC" w:rsidP="000D02C7">
      <w:pPr>
        <w:jc w:val="both"/>
        <w:rPr>
          <w:rFonts w:cs="Arial"/>
        </w:rPr>
      </w:pPr>
    </w:p>
    <w:p w14:paraId="1EC71C12" w14:textId="77777777" w:rsidR="00BD40FC" w:rsidRPr="00B719E6" w:rsidRDefault="00BD40FC" w:rsidP="000D02C7">
      <w:pPr>
        <w:jc w:val="both"/>
        <w:rPr>
          <w:rFonts w:cs="Arial"/>
          <w:b/>
        </w:rPr>
      </w:pPr>
      <w:r w:rsidRPr="00B719E6">
        <w:rPr>
          <w:rFonts w:cs="Arial"/>
          <w:b/>
        </w:rPr>
        <w:t>BAB III METODE PENELITIAN</w:t>
      </w:r>
    </w:p>
    <w:p w14:paraId="578CA917" w14:textId="207EDF40" w:rsidR="00BD40FC" w:rsidRPr="00B719E6" w:rsidRDefault="00BD40FC" w:rsidP="000D02C7">
      <w:pPr>
        <w:jc w:val="both"/>
        <w:rPr>
          <w:rFonts w:cs="Arial"/>
        </w:rPr>
      </w:pPr>
      <w:r w:rsidRPr="00B719E6">
        <w:rPr>
          <w:rFonts w:cs="Arial"/>
        </w:rPr>
        <w:t xml:space="preserve">Bab ini menjelaskan </w:t>
      </w:r>
      <w:r w:rsidR="00B719E6" w:rsidRPr="00B719E6">
        <w:rPr>
          <w:rFonts w:cs="Arial"/>
        </w:rPr>
        <w:t>te</w:t>
      </w:r>
      <w:r w:rsidRPr="00B719E6">
        <w:rPr>
          <w:rFonts w:cs="Arial"/>
        </w:rPr>
        <w:t>ntang metode-metode pengumpulan data serta metode penelitian yang digunakan dalam pembuata</w:t>
      </w:r>
      <w:r w:rsidR="00E435D2" w:rsidRPr="00B719E6">
        <w:rPr>
          <w:rFonts w:cs="Arial"/>
        </w:rPr>
        <w:t xml:space="preserve">n </w:t>
      </w:r>
      <w:commentRangeStart w:id="825"/>
      <w:r w:rsidR="006A35CC" w:rsidRPr="00B719E6">
        <w:rPr>
          <w:rFonts w:cs="Arial"/>
        </w:rPr>
        <w:t>S</w:t>
      </w:r>
      <w:r w:rsidR="00E435D2" w:rsidRPr="00B719E6">
        <w:rPr>
          <w:rFonts w:cs="Arial"/>
        </w:rPr>
        <w:t xml:space="preserve">istem </w:t>
      </w:r>
      <w:r w:rsidR="006A35CC" w:rsidRPr="00B719E6">
        <w:rPr>
          <w:rFonts w:cs="Arial"/>
        </w:rPr>
        <w:t>I</w:t>
      </w:r>
      <w:r w:rsidR="00E435D2" w:rsidRPr="00B719E6">
        <w:rPr>
          <w:rFonts w:cs="Arial"/>
        </w:rPr>
        <w:t xml:space="preserve">nformasi </w:t>
      </w:r>
      <w:ins w:id="826" w:author="Microsoft Office User" w:date="2020-12-07T08:20:00Z">
        <w:del w:id="827" w:author="Windows User" w:date="2020-12-14T19:05:00Z">
          <w:r w:rsidR="00A93198" w:rsidRPr="00B719E6" w:rsidDel="00880625">
            <w:rPr>
              <w:rFonts w:cs="Arial"/>
              <w:i/>
            </w:rPr>
            <w:delText>E-Learning</w:delText>
          </w:r>
        </w:del>
      </w:ins>
      <w:ins w:id="828" w:author="Windows User" w:date="2020-12-14T19:05:00Z">
        <w:r w:rsidR="00880625" w:rsidRPr="00B719E6">
          <w:rPr>
            <w:rFonts w:cs="Arial"/>
            <w:i/>
          </w:rPr>
          <w:t>E-Learning</w:t>
        </w:r>
      </w:ins>
      <w:del w:id="829" w:author="Microsoft Office User" w:date="2020-12-07T08:20:00Z">
        <w:r w:rsidR="00E435D2" w:rsidRPr="00B719E6" w:rsidDel="00A93198">
          <w:rPr>
            <w:rFonts w:cs="Arial"/>
          </w:rPr>
          <w:delText>e-learning</w:delText>
        </w:r>
      </w:del>
      <w:r w:rsidR="00E435D2" w:rsidRPr="00B719E6">
        <w:rPr>
          <w:rFonts w:cs="Arial"/>
        </w:rPr>
        <w:t xml:space="preserve"> </w:t>
      </w:r>
      <w:r w:rsidRPr="00B719E6">
        <w:rPr>
          <w:rFonts w:cs="Arial"/>
        </w:rPr>
        <w:t xml:space="preserve">berbasis </w:t>
      </w:r>
      <w:r w:rsidR="006A35CC" w:rsidRPr="00B719E6">
        <w:rPr>
          <w:rFonts w:cs="Arial"/>
          <w:i/>
        </w:rPr>
        <w:t>W</w:t>
      </w:r>
      <w:r w:rsidRPr="00B719E6">
        <w:rPr>
          <w:rFonts w:cs="Arial"/>
          <w:i/>
        </w:rPr>
        <w:t>ebsite</w:t>
      </w:r>
      <w:r w:rsidRPr="00B719E6">
        <w:rPr>
          <w:rFonts w:cs="Arial"/>
        </w:rPr>
        <w:t xml:space="preserve"> menggunakan </w:t>
      </w:r>
      <w:del w:id="830" w:author="Microsoft Office User" w:date="2020-12-07T08:09:00Z">
        <w:r w:rsidRPr="00B719E6" w:rsidDel="00444242">
          <w:rPr>
            <w:rFonts w:cs="Arial"/>
            <w:i/>
          </w:rPr>
          <w:delText xml:space="preserve">framework </w:delText>
        </w:r>
      </w:del>
      <w:ins w:id="831" w:author="Microsoft Office User" w:date="2020-12-07T08:09:00Z">
        <w:r w:rsidR="00444242" w:rsidRPr="00B719E6">
          <w:rPr>
            <w:rFonts w:cs="Arial"/>
            <w:i/>
          </w:rPr>
          <w:t>Framework</w:t>
        </w:r>
        <w:r w:rsidR="00444242" w:rsidRPr="00B719E6">
          <w:rPr>
            <w:rFonts w:cs="Arial"/>
          </w:rPr>
          <w:t xml:space="preserve"> </w:t>
        </w:r>
      </w:ins>
      <w:del w:id="832" w:author="Microsoft Office User" w:date="2020-12-07T08:09:00Z">
        <w:r w:rsidRPr="00B719E6" w:rsidDel="00444242">
          <w:rPr>
            <w:rFonts w:cs="Arial"/>
          </w:rPr>
          <w:delText xml:space="preserve">laravel </w:delText>
        </w:r>
      </w:del>
      <w:ins w:id="833" w:author="Microsoft Office User" w:date="2020-12-07T08:09:00Z">
        <w:r w:rsidR="00444242" w:rsidRPr="00B719E6">
          <w:rPr>
            <w:rFonts w:cs="Arial"/>
          </w:rPr>
          <w:t>Laravel</w:t>
        </w:r>
      </w:ins>
      <w:commentRangeEnd w:id="825"/>
      <w:r w:rsidR="006A35CC" w:rsidRPr="00B719E6">
        <w:rPr>
          <w:rStyle w:val="CommentReference"/>
        </w:rPr>
        <w:commentReference w:id="825"/>
      </w:r>
      <w:ins w:id="834" w:author="Microsoft Office User" w:date="2020-12-07T08:09:00Z">
        <w:r w:rsidR="00444242" w:rsidRPr="00B719E6">
          <w:rPr>
            <w:rFonts w:cs="Arial"/>
          </w:rPr>
          <w:t xml:space="preserve"> </w:t>
        </w:r>
      </w:ins>
      <w:r w:rsidRPr="00B719E6">
        <w:rPr>
          <w:rFonts w:cs="Arial"/>
        </w:rPr>
        <w:t>ini.</w:t>
      </w:r>
    </w:p>
    <w:p w14:paraId="4A3FCD4B" w14:textId="77777777" w:rsidR="00BD40FC" w:rsidRPr="00B719E6" w:rsidRDefault="00BD40FC" w:rsidP="000D02C7">
      <w:pPr>
        <w:jc w:val="both"/>
        <w:rPr>
          <w:rFonts w:cs="Arial"/>
        </w:rPr>
      </w:pPr>
    </w:p>
    <w:p w14:paraId="0CB38C58" w14:textId="77777777" w:rsidR="00BD40FC" w:rsidRPr="00B719E6" w:rsidRDefault="00BD40FC" w:rsidP="000D02C7">
      <w:pPr>
        <w:jc w:val="both"/>
        <w:rPr>
          <w:rFonts w:cs="Arial"/>
          <w:b/>
        </w:rPr>
      </w:pPr>
      <w:r w:rsidRPr="00B719E6">
        <w:rPr>
          <w:rFonts w:cs="Arial"/>
          <w:b/>
        </w:rPr>
        <w:t>BAB IV HASIL DAN PEMBAHASAN</w:t>
      </w:r>
    </w:p>
    <w:p w14:paraId="5F1BB421" w14:textId="77777777" w:rsidR="00BD40FC" w:rsidRPr="00C016AD" w:rsidRDefault="00BD40FC" w:rsidP="000D02C7">
      <w:pPr>
        <w:jc w:val="both"/>
        <w:rPr>
          <w:rFonts w:cs="Arial"/>
        </w:rPr>
      </w:pPr>
      <w:r w:rsidRPr="00B719E6">
        <w:rPr>
          <w:rFonts w:cs="Arial"/>
        </w:rPr>
        <w:t xml:space="preserve">Dalam bab ini akan membahas tentang perancangan dari sistem yang akan dibangun berupa </w:t>
      </w:r>
      <w:commentRangeStart w:id="835"/>
      <w:r w:rsidRPr="00B719E6">
        <w:rPr>
          <w:rFonts w:cs="Arial"/>
          <w:i/>
        </w:rPr>
        <w:t>Data Flow Diagram</w:t>
      </w:r>
      <w:r w:rsidRPr="00B719E6">
        <w:rPr>
          <w:rFonts w:cs="Arial"/>
        </w:rPr>
        <w:t xml:space="preserve"> </w:t>
      </w:r>
      <w:commentRangeEnd w:id="835"/>
      <w:r w:rsidR="006A35CC" w:rsidRPr="00B719E6">
        <w:rPr>
          <w:rStyle w:val="CommentReference"/>
        </w:rPr>
        <w:commentReference w:id="835"/>
      </w:r>
      <w:r w:rsidRPr="00B719E6">
        <w:rPr>
          <w:rFonts w:cs="Arial"/>
        </w:rPr>
        <w:t xml:space="preserve">(DFD), </w:t>
      </w:r>
      <w:commentRangeStart w:id="836"/>
      <w:r w:rsidRPr="00B719E6">
        <w:rPr>
          <w:rFonts w:cs="Arial"/>
          <w:i/>
        </w:rPr>
        <w:t>Entity Relationship Diagram</w:t>
      </w:r>
      <w:r w:rsidRPr="00B719E6">
        <w:rPr>
          <w:rFonts w:cs="Arial"/>
        </w:rPr>
        <w:t xml:space="preserve"> </w:t>
      </w:r>
      <w:commentRangeEnd w:id="836"/>
      <w:r w:rsidR="006A35CC" w:rsidRPr="00B719E6">
        <w:rPr>
          <w:rStyle w:val="CommentReference"/>
        </w:rPr>
        <w:commentReference w:id="836"/>
      </w:r>
      <w:r w:rsidRPr="00B719E6">
        <w:rPr>
          <w:rFonts w:cs="Arial"/>
        </w:rPr>
        <w:t>(ERD),</w:t>
      </w:r>
      <w:r w:rsidRPr="00C016AD">
        <w:rPr>
          <w:rFonts w:cs="Arial"/>
        </w:rPr>
        <w:t xml:space="preserve"> </w:t>
      </w:r>
      <w:r w:rsidRPr="00C016AD">
        <w:rPr>
          <w:rFonts w:cs="Arial"/>
        </w:rPr>
        <w:lastRenderedPageBreak/>
        <w:t>basis data konseptual, perancangan antar muka, dan implementasi sistem. Terakhir akan dilakukan pengujian sistem dengan metode Black Box Testing.</w:t>
      </w:r>
    </w:p>
    <w:p w14:paraId="44DA3D9D" w14:textId="77777777" w:rsidR="00BD40FC" w:rsidRPr="00C016AD" w:rsidRDefault="00BD40FC" w:rsidP="000D02C7">
      <w:pPr>
        <w:jc w:val="both"/>
        <w:rPr>
          <w:rFonts w:cs="Arial"/>
        </w:rPr>
      </w:pPr>
    </w:p>
    <w:p w14:paraId="037A91E5" w14:textId="77777777" w:rsidR="00BD40FC" w:rsidRPr="008B7A13" w:rsidRDefault="00BD40FC" w:rsidP="000D02C7">
      <w:pPr>
        <w:jc w:val="both"/>
        <w:rPr>
          <w:rFonts w:cs="Arial"/>
          <w:b/>
        </w:rPr>
      </w:pPr>
      <w:r w:rsidRPr="008B7A13">
        <w:rPr>
          <w:rFonts w:cs="Arial"/>
          <w:b/>
        </w:rPr>
        <w:t>BAB V PENUTUP</w:t>
      </w:r>
    </w:p>
    <w:p w14:paraId="29B74E16" w14:textId="72ED3899" w:rsidR="00C00AD7" w:rsidDel="00806E12" w:rsidRDefault="00BD40FC" w:rsidP="000D02C7">
      <w:pPr>
        <w:jc w:val="both"/>
        <w:rPr>
          <w:del w:id="837" w:author="Windows User" w:date="2020-12-14T10:29:00Z"/>
          <w:rFonts w:cs="Arial"/>
        </w:rPr>
      </w:pPr>
      <w:r w:rsidRPr="00C016AD">
        <w:rPr>
          <w:rFonts w:cs="Arial"/>
        </w:rPr>
        <w:t>Bab ini memuat kesimpulan dari hasil penelitian yang telah dilaksanakan serta saran-saran yang dapat digunakan dalam mengembangkan penelitian yang telah dilakukan dan dibuat.</w:t>
      </w:r>
      <w:del w:id="838" w:author="Windows User" w:date="2020-12-14T10:29:00Z">
        <w:r w:rsidR="00C00AD7" w:rsidDel="00806E12">
          <w:rPr>
            <w:rFonts w:cs="Arial"/>
          </w:rPr>
          <w:br w:type="page"/>
        </w:r>
      </w:del>
    </w:p>
    <w:p w14:paraId="67CAD1F8" w14:textId="755DD04B" w:rsidR="00BD40FC" w:rsidRPr="00C00AD7" w:rsidDel="00806E12" w:rsidRDefault="00C00AD7" w:rsidP="00C00AD7">
      <w:pPr>
        <w:jc w:val="center"/>
        <w:rPr>
          <w:del w:id="839" w:author="Windows User" w:date="2020-12-14T10:29:00Z"/>
          <w:rFonts w:cs="Arial"/>
          <w:i/>
        </w:rPr>
      </w:pPr>
      <w:del w:id="840" w:author="Windows User" w:date="2020-12-14T10:29:00Z">
        <w:r w:rsidDel="00806E12">
          <w:rPr>
            <w:rFonts w:cs="Arial"/>
            <w:i/>
          </w:rPr>
          <w:delText>Halaman ini sengaja dikosongkan</w:delText>
        </w:r>
      </w:del>
    </w:p>
    <w:p w14:paraId="40CCD2AB" w14:textId="2B0CBDF1" w:rsidR="004F413F" w:rsidDel="00806E12" w:rsidRDefault="004F413F" w:rsidP="000D02C7">
      <w:pPr>
        <w:jc w:val="both"/>
        <w:rPr>
          <w:del w:id="841" w:author="Windows User" w:date="2020-12-14T10:29:00Z"/>
          <w:rFonts w:cs="Arial"/>
        </w:rPr>
      </w:pPr>
    </w:p>
    <w:p w14:paraId="728081A2" w14:textId="77777777" w:rsidR="000D02C7" w:rsidRDefault="000D02C7">
      <w:pPr>
        <w:jc w:val="both"/>
        <w:sectPr w:rsidR="000D02C7" w:rsidSect="00C00AD7">
          <w:headerReference w:type="even" r:id="rId56"/>
          <w:headerReference w:type="default" r:id="rId57"/>
          <w:footerReference w:type="even" r:id="rId58"/>
          <w:footerReference w:type="default" r:id="rId59"/>
          <w:headerReference w:type="first" r:id="rId60"/>
          <w:footerReference w:type="first" r:id="rId61"/>
          <w:pgSz w:w="11906" w:h="16838" w:code="9"/>
          <w:pgMar w:top="1701" w:right="1701" w:bottom="1701" w:left="2268" w:header="709" w:footer="709" w:gutter="0"/>
          <w:pgNumType w:start="1"/>
          <w:cols w:space="708"/>
          <w:titlePg/>
          <w:docGrid w:linePitch="360"/>
        </w:sectPr>
        <w:pPrChange w:id="842" w:author="Windows User" w:date="2020-12-14T10:29:00Z">
          <w:pPr>
            <w:pStyle w:val="Heading1"/>
            <w:jc w:val="left"/>
          </w:pPr>
        </w:pPrChange>
      </w:pPr>
    </w:p>
    <w:p w14:paraId="4F2976BF" w14:textId="62DBF43F" w:rsidR="000D02C7" w:rsidRPr="0067595B" w:rsidRDefault="004F413F" w:rsidP="0070315B">
      <w:pPr>
        <w:pStyle w:val="Heading1"/>
        <w:rPr>
          <w:rFonts w:cs="Arial"/>
        </w:rPr>
      </w:pPr>
      <w:bookmarkStart w:id="843" w:name="_Toc94356941"/>
      <w:r w:rsidRPr="0067595B">
        <w:rPr>
          <w:rFonts w:cs="Arial"/>
        </w:rPr>
        <w:lastRenderedPageBreak/>
        <w:t>BAB II</w:t>
      </w:r>
      <w:r w:rsidR="000D02C7" w:rsidRPr="0067595B">
        <w:rPr>
          <w:rFonts w:cs="Arial"/>
        </w:rPr>
        <w:br w:type="textWrapping" w:clear="all"/>
        <w:t>TINJAUAN PUSTAKA</w:t>
      </w:r>
      <w:bookmarkEnd w:id="843"/>
    </w:p>
    <w:p w14:paraId="2B35F685" w14:textId="77777777" w:rsidR="0070315B" w:rsidRPr="0067595B" w:rsidRDefault="0070315B" w:rsidP="0070315B">
      <w:pPr>
        <w:rPr>
          <w:rFonts w:cs="Arial"/>
        </w:rPr>
      </w:pPr>
    </w:p>
    <w:p w14:paraId="4F2CE0A5" w14:textId="0BA8CA1E" w:rsidR="00CC3A11" w:rsidRPr="0017322F" w:rsidRDefault="0070315B" w:rsidP="00CC3A11">
      <w:pPr>
        <w:pStyle w:val="Heading2"/>
        <w:numPr>
          <w:ilvl w:val="0"/>
          <w:numId w:val="9"/>
        </w:numPr>
        <w:ind w:hanging="720"/>
        <w:rPr>
          <w:rFonts w:cs="Arial"/>
          <w:i/>
          <w:lang w:val="en-ID"/>
          <w:rPrChange w:id="844" w:author="Windows User" w:date="2020-12-07T08:47:00Z">
            <w:rPr>
              <w:rFonts w:cs="Arial"/>
              <w:lang w:val="en-ID"/>
            </w:rPr>
          </w:rPrChange>
        </w:rPr>
      </w:pPr>
      <w:bookmarkStart w:id="845" w:name="_Toc55666283"/>
      <w:bookmarkStart w:id="846" w:name="_Toc94356942"/>
      <w:r w:rsidRPr="0017322F">
        <w:rPr>
          <w:rFonts w:cs="Arial"/>
          <w:i/>
          <w:lang w:val="en-ID"/>
          <w:rPrChange w:id="847" w:author="Windows User" w:date="2020-12-07T08:47:00Z">
            <w:rPr>
              <w:rFonts w:cs="Arial"/>
              <w:lang w:val="en-ID"/>
            </w:rPr>
          </w:rPrChange>
        </w:rPr>
        <w:t xml:space="preserve">State </w:t>
      </w:r>
      <w:r w:rsidR="00A34A96" w:rsidRPr="00A21002">
        <w:rPr>
          <w:rFonts w:cs="Arial"/>
          <w:i/>
          <w:lang w:val="en-ID"/>
        </w:rPr>
        <w:t>o</w:t>
      </w:r>
      <w:r w:rsidRPr="00A21002">
        <w:rPr>
          <w:rFonts w:cs="Arial"/>
          <w:i/>
          <w:lang w:val="en-ID"/>
          <w:rPrChange w:id="848" w:author="Windows User" w:date="2020-12-07T08:47:00Z">
            <w:rPr>
              <w:rFonts w:cs="Arial"/>
              <w:lang w:val="en-ID"/>
            </w:rPr>
          </w:rPrChange>
        </w:rPr>
        <w:t>f</w:t>
      </w:r>
      <w:r w:rsidRPr="0017322F">
        <w:rPr>
          <w:rFonts w:cs="Arial"/>
          <w:i/>
          <w:lang w:val="en-ID"/>
          <w:rPrChange w:id="849" w:author="Windows User" w:date="2020-12-07T08:47:00Z">
            <w:rPr>
              <w:rFonts w:cs="Arial"/>
              <w:lang w:val="en-ID"/>
            </w:rPr>
          </w:rPrChange>
        </w:rPr>
        <w:t xml:space="preserve"> </w:t>
      </w:r>
      <w:r w:rsidR="00B719E6">
        <w:rPr>
          <w:rFonts w:cs="Arial"/>
          <w:i/>
          <w:lang w:val="en-ID"/>
        </w:rPr>
        <w:t>T</w:t>
      </w:r>
      <w:r w:rsidRPr="0017322F">
        <w:rPr>
          <w:rFonts w:cs="Arial"/>
          <w:i/>
          <w:lang w:val="en-ID"/>
          <w:rPrChange w:id="850" w:author="Windows User" w:date="2020-12-07T08:47:00Z">
            <w:rPr>
              <w:rFonts w:cs="Arial"/>
              <w:lang w:val="en-ID"/>
            </w:rPr>
          </w:rPrChange>
        </w:rPr>
        <w:t>he Art</w:t>
      </w:r>
      <w:bookmarkEnd w:id="845"/>
      <w:bookmarkEnd w:id="846"/>
    </w:p>
    <w:p w14:paraId="40CCD998" w14:textId="360058BD" w:rsidR="00120898" w:rsidRPr="0067595B" w:rsidRDefault="00120898" w:rsidP="00120898">
      <w:pPr>
        <w:ind w:firstLine="720"/>
        <w:jc w:val="both"/>
        <w:rPr>
          <w:rFonts w:cs="Arial"/>
        </w:rPr>
      </w:pPr>
      <w:r w:rsidRPr="0067595B">
        <w:rPr>
          <w:rFonts w:cs="Arial"/>
        </w:rPr>
        <w:t>Penelitian tenta</w:t>
      </w:r>
      <w:r w:rsidR="00E435D2" w:rsidRPr="0067595B">
        <w:rPr>
          <w:rFonts w:cs="Arial"/>
        </w:rPr>
        <w:t xml:space="preserve">ng sistem informasi </w:t>
      </w:r>
      <w:del w:id="851" w:author="Microsoft Office User" w:date="2020-12-07T08:13:00Z">
        <w:r w:rsidR="00E435D2" w:rsidRPr="0067595B" w:rsidDel="004E6516">
          <w:rPr>
            <w:rFonts w:cs="Arial"/>
          </w:rPr>
          <w:delText>e</w:delText>
        </w:r>
      </w:del>
      <w:ins w:id="852" w:author="Microsoft Office User" w:date="2020-12-07T08:13:00Z">
        <w:r w:rsidR="004E6516">
          <w:rPr>
            <w:rFonts w:cs="Arial"/>
          </w:rPr>
          <w:t>E</w:t>
        </w:r>
      </w:ins>
      <w:r w:rsidR="00E435D2" w:rsidRPr="0067595B">
        <w:rPr>
          <w:rFonts w:cs="Arial"/>
        </w:rPr>
        <w:t>-</w:t>
      </w:r>
      <w:del w:id="853" w:author="Microsoft Office User" w:date="2020-12-07T08:13:00Z">
        <w:r w:rsidR="00E435D2" w:rsidRPr="0067595B" w:rsidDel="004E6516">
          <w:rPr>
            <w:rFonts w:cs="Arial"/>
          </w:rPr>
          <w:delText>learning</w:delText>
        </w:r>
        <w:r w:rsidRPr="0067595B" w:rsidDel="004E6516">
          <w:rPr>
            <w:rFonts w:cs="Arial"/>
          </w:rPr>
          <w:delText xml:space="preserve"> </w:delText>
        </w:r>
      </w:del>
      <w:ins w:id="854" w:author="Microsoft Office User" w:date="2020-12-07T08:13:00Z">
        <w:r w:rsidR="004E6516">
          <w:rPr>
            <w:rFonts w:cs="Arial"/>
          </w:rPr>
          <w:t>L</w:t>
        </w:r>
        <w:r w:rsidR="004E6516" w:rsidRPr="0067595B">
          <w:rPr>
            <w:rFonts w:cs="Arial"/>
          </w:rPr>
          <w:t xml:space="preserve">earning </w:t>
        </w:r>
      </w:ins>
      <w:r w:rsidRPr="0067595B">
        <w:rPr>
          <w:rFonts w:cs="Arial"/>
        </w:rPr>
        <w:t>telah dilakukan oleh para peneliti sebelumnya. Berbagai macam penelitian yang terkait dengan penelitian yang akan dilakukan oleh penulis terdapat pada Tabel 2.1.</w:t>
      </w:r>
    </w:p>
    <w:p w14:paraId="3C2B1860" w14:textId="71008402" w:rsidR="008B7A13" w:rsidRPr="0067595B" w:rsidRDefault="008B7A13" w:rsidP="008B7A13">
      <w:pPr>
        <w:pStyle w:val="Caption"/>
        <w:keepNext/>
        <w:rPr>
          <w:rFonts w:cs="Arial"/>
          <w:i/>
          <w:lang w:val="en-US"/>
        </w:rPr>
      </w:pPr>
      <w:bookmarkStart w:id="855" w:name="_Toc57792432"/>
      <w:bookmarkStart w:id="856" w:name="_Toc94361589"/>
      <w:r w:rsidRPr="0067595B">
        <w:rPr>
          <w:rFonts w:cs="Arial"/>
        </w:rPr>
        <w:t xml:space="preserve">Tabel 2. </w:t>
      </w:r>
      <w:r w:rsidRPr="0067595B">
        <w:rPr>
          <w:rFonts w:cs="Arial"/>
        </w:rPr>
        <w:fldChar w:fldCharType="begin"/>
      </w:r>
      <w:r w:rsidRPr="0067595B">
        <w:rPr>
          <w:rFonts w:cs="Arial"/>
        </w:rPr>
        <w:instrText xml:space="preserve"> SEQ Tabel_2. \* ARABIC </w:instrText>
      </w:r>
      <w:r w:rsidRPr="0067595B">
        <w:rPr>
          <w:rFonts w:cs="Arial"/>
        </w:rPr>
        <w:fldChar w:fldCharType="separate"/>
      </w:r>
      <w:r w:rsidR="00470007">
        <w:rPr>
          <w:rFonts w:cs="Arial"/>
          <w:noProof/>
        </w:rPr>
        <w:t>1</w:t>
      </w:r>
      <w:r w:rsidRPr="0067595B">
        <w:rPr>
          <w:rFonts w:cs="Arial"/>
        </w:rPr>
        <w:fldChar w:fldCharType="end"/>
      </w:r>
      <w:r w:rsidRPr="0067595B">
        <w:rPr>
          <w:rFonts w:cs="Arial"/>
          <w:lang w:val="en-US"/>
        </w:rPr>
        <w:t xml:space="preserve"> </w:t>
      </w:r>
      <w:r w:rsidRPr="0067595B">
        <w:rPr>
          <w:rFonts w:cs="Arial"/>
          <w:i/>
          <w:lang w:val="en-US"/>
        </w:rPr>
        <w:t xml:space="preserve">State of </w:t>
      </w:r>
      <w:r w:rsidR="00B719E6">
        <w:rPr>
          <w:rFonts w:cs="Arial"/>
          <w:i/>
          <w:lang w:val="en-US"/>
        </w:rPr>
        <w:t>T</w:t>
      </w:r>
      <w:r w:rsidRPr="0067595B">
        <w:rPr>
          <w:rFonts w:cs="Arial"/>
          <w:i/>
          <w:lang w:val="en-US"/>
        </w:rPr>
        <w:t>he Art</w:t>
      </w:r>
      <w:bookmarkEnd w:id="855"/>
      <w:bookmarkEnd w:id="856"/>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1"/>
        <w:gridCol w:w="1700"/>
        <w:gridCol w:w="2090"/>
        <w:gridCol w:w="3541"/>
      </w:tblGrid>
      <w:tr w:rsidR="00120898" w:rsidRPr="0067595B" w14:paraId="6C349D70" w14:textId="77777777" w:rsidTr="008B7A13">
        <w:tc>
          <w:tcPr>
            <w:tcW w:w="601" w:type="dxa"/>
            <w:shd w:val="clear" w:color="auto" w:fill="auto"/>
            <w:vAlign w:val="center"/>
          </w:tcPr>
          <w:p w14:paraId="765AB2F3" w14:textId="77777777" w:rsidR="00120898" w:rsidRPr="0067595B" w:rsidRDefault="00120898" w:rsidP="005748BA">
            <w:pPr>
              <w:jc w:val="center"/>
              <w:rPr>
                <w:rFonts w:cs="Arial"/>
                <w:lang w:val="en-ID"/>
              </w:rPr>
            </w:pPr>
            <w:r w:rsidRPr="0067595B">
              <w:rPr>
                <w:rFonts w:cs="Arial"/>
                <w:lang w:val="en-ID"/>
              </w:rPr>
              <w:t>No</w:t>
            </w:r>
          </w:p>
        </w:tc>
        <w:tc>
          <w:tcPr>
            <w:tcW w:w="1700" w:type="dxa"/>
            <w:shd w:val="clear" w:color="auto" w:fill="auto"/>
            <w:vAlign w:val="center"/>
          </w:tcPr>
          <w:p w14:paraId="10901DED" w14:textId="77777777" w:rsidR="00120898" w:rsidRPr="0067595B" w:rsidRDefault="00120898" w:rsidP="005748BA">
            <w:pPr>
              <w:jc w:val="center"/>
              <w:rPr>
                <w:rFonts w:cs="Arial"/>
                <w:lang w:val="en-ID"/>
              </w:rPr>
            </w:pPr>
            <w:r w:rsidRPr="0067595B">
              <w:rPr>
                <w:rFonts w:cs="Arial"/>
                <w:lang w:val="en-ID"/>
              </w:rPr>
              <w:t>Nama</w:t>
            </w:r>
          </w:p>
        </w:tc>
        <w:tc>
          <w:tcPr>
            <w:tcW w:w="2090" w:type="dxa"/>
            <w:shd w:val="clear" w:color="auto" w:fill="auto"/>
            <w:vAlign w:val="center"/>
          </w:tcPr>
          <w:p w14:paraId="03D8B424" w14:textId="77777777" w:rsidR="00120898" w:rsidRPr="0067595B" w:rsidRDefault="00120898" w:rsidP="005748BA">
            <w:pPr>
              <w:jc w:val="center"/>
              <w:rPr>
                <w:rFonts w:cs="Arial"/>
                <w:lang w:val="en-ID"/>
              </w:rPr>
            </w:pPr>
            <w:r w:rsidRPr="0067595B">
              <w:rPr>
                <w:rFonts w:cs="Arial"/>
                <w:lang w:val="en-ID"/>
              </w:rPr>
              <w:t>Judul</w:t>
            </w:r>
          </w:p>
        </w:tc>
        <w:tc>
          <w:tcPr>
            <w:tcW w:w="3541" w:type="dxa"/>
            <w:shd w:val="clear" w:color="auto" w:fill="auto"/>
            <w:vAlign w:val="center"/>
          </w:tcPr>
          <w:p w14:paraId="2B836E8B" w14:textId="77777777" w:rsidR="00120898" w:rsidRPr="0067595B" w:rsidRDefault="00120898" w:rsidP="005748BA">
            <w:pPr>
              <w:jc w:val="center"/>
              <w:rPr>
                <w:rFonts w:cs="Arial"/>
                <w:lang w:val="en-ID"/>
              </w:rPr>
            </w:pPr>
            <w:r w:rsidRPr="0067595B">
              <w:rPr>
                <w:rFonts w:cs="Arial"/>
                <w:lang w:val="en-ID"/>
              </w:rPr>
              <w:t>Deskripsi</w:t>
            </w:r>
          </w:p>
        </w:tc>
      </w:tr>
      <w:tr w:rsidR="00120898" w:rsidRPr="0067595B" w14:paraId="32A031CE" w14:textId="77777777" w:rsidTr="008B7A13">
        <w:tc>
          <w:tcPr>
            <w:tcW w:w="601" w:type="dxa"/>
            <w:shd w:val="clear" w:color="auto" w:fill="auto"/>
          </w:tcPr>
          <w:p w14:paraId="3CF7952C" w14:textId="52FF1F93" w:rsidR="00120898" w:rsidRPr="0067595B" w:rsidRDefault="00AD5F86" w:rsidP="005748BA">
            <w:pPr>
              <w:jc w:val="center"/>
              <w:rPr>
                <w:rFonts w:cs="Arial"/>
                <w:lang w:val="en-ID"/>
              </w:rPr>
            </w:pPr>
            <w:r>
              <w:rPr>
                <w:rFonts w:cs="Arial"/>
                <w:lang w:val="en-ID"/>
              </w:rPr>
              <w:t>1</w:t>
            </w:r>
          </w:p>
        </w:tc>
        <w:tc>
          <w:tcPr>
            <w:tcW w:w="1700" w:type="dxa"/>
            <w:shd w:val="clear" w:color="auto" w:fill="auto"/>
          </w:tcPr>
          <w:p w14:paraId="1F68F668" w14:textId="77777777" w:rsidR="001264F5" w:rsidRPr="0067595B" w:rsidRDefault="001264F5" w:rsidP="001264F5">
            <w:pPr>
              <w:spacing w:line="240" w:lineRule="auto"/>
              <w:rPr>
                <w:rFonts w:eastAsia="Times New Roman" w:cs="Arial"/>
                <w:sz w:val="24"/>
                <w:szCs w:val="24"/>
              </w:rPr>
            </w:pPr>
            <w:commentRangeStart w:id="857"/>
            <w:r w:rsidRPr="0067595B">
              <w:rPr>
                <w:rFonts w:eastAsia="Times New Roman" w:cs="Arial"/>
                <w:sz w:val="24"/>
                <w:szCs w:val="24"/>
              </w:rPr>
              <w:t>Rohman, Ramdhan Saepul</w:t>
            </w:r>
          </w:p>
          <w:p w14:paraId="18C1BAF7" w14:textId="77777777" w:rsidR="001264F5" w:rsidRPr="0067595B" w:rsidRDefault="001264F5" w:rsidP="001264F5">
            <w:pPr>
              <w:spacing w:line="240" w:lineRule="auto"/>
              <w:rPr>
                <w:rFonts w:eastAsia="Times New Roman" w:cs="Arial"/>
                <w:sz w:val="24"/>
                <w:szCs w:val="24"/>
              </w:rPr>
            </w:pPr>
            <w:r w:rsidRPr="0067595B">
              <w:rPr>
                <w:rFonts w:eastAsia="Times New Roman" w:cs="Arial"/>
                <w:sz w:val="24"/>
                <w:szCs w:val="24"/>
              </w:rPr>
              <w:t>Ermawati, Erni</w:t>
            </w:r>
          </w:p>
          <w:p w14:paraId="5B2E5EA2" w14:textId="77777777" w:rsidR="001264F5" w:rsidRPr="0067595B" w:rsidRDefault="001264F5" w:rsidP="001264F5">
            <w:pPr>
              <w:spacing w:line="240" w:lineRule="auto"/>
              <w:rPr>
                <w:rFonts w:eastAsia="Times New Roman" w:cs="Arial"/>
                <w:sz w:val="24"/>
                <w:szCs w:val="24"/>
              </w:rPr>
            </w:pPr>
            <w:r w:rsidRPr="0067595B">
              <w:rPr>
                <w:rFonts w:eastAsia="Times New Roman" w:cs="Arial"/>
                <w:sz w:val="24"/>
                <w:szCs w:val="24"/>
              </w:rPr>
              <w:t>Farlina, Yusti</w:t>
            </w:r>
          </w:p>
          <w:p w14:paraId="0122935A" w14:textId="5E43260E" w:rsidR="00120898" w:rsidRPr="0067595B" w:rsidRDefault="001264F5" w:rsidP="001264F5">
            <w:pPr>
              <w:jc w:val="both"/>
              <w:rPr>
                <w:rFonts w:cs="Arial"/>
                <w:lang w:val="en-ID"/>
              </w:rPr>
            </w:pPr>
            <w:r w:rsidRPr="0067595B">
              <w:rPr>
                <w:rFonts w:eastAsia="Times New Roman" w:cs="Arial"/>
                <w:sz w:val="24"/>
                <w:szCs w:val="24"/>
              </w:rPr>
              <w:t>Syabaniah, dan Rifa Nurafifah</w:t>
            </w:r>
            <w:commentRangeEnd w:id="857"/>
            <w:r w:rsidR="0015704A">
              <w:rPr>
                <w:rStyle w:val="CommentReference"/>
              </w:rPr>
              <w:commentReference w:id="857"/>
            </w:r>
          </w:p>
        </w:tc>
        <w:tc>
          <w:tcPr>
            <w:tcW w:w="2090" w:type="dxa"/>
            <w:shd w:val="clear" w:color="auto" w:fill="auto"/>
          </w:tcPr>
          <w:p w14:paraId="267B996C" w14:textId="67A553DD" w:rsidR="00120898" w:rsidRPr="0067595B" w:rsidRDefault="001264F5" w:rsidP="005748BA">
            <w:pPr>
              <w:jc w:val="both"/>
              <w:rPr>
                <w:rFonts w:cs="Arial"/>
                <w:lang w:val="en-ID"/>
              </w:rPr>
            </w:pPr>
            <w:r w:rsidRPr="0067595B">
              <w:rPr>
                <w:rFonts w:cs="Arial"/>
              </w:rPr>
              <w:t xml:space="preserve">Rancang Bangun Web </w:t>
            </w:r>
            <w:del w:id="858" w:author="Windows User" w:date="2020-12-14T19:05:00Z">
              <w:r w:rsidRPr="0067595B" w:rsidDel="00880625">
                <w:rPr>
                  <w:rFonts w:cs="Arial"/>
                </w:rPr>
                <w:delText>E-Learning</w:delText>
              </w:r>
            </w:del>
            <w:ins w:id="859" w:author="Windows User" w:date="2020-12-14T19:05:00Z">
              <w:r w:rsidR="00880625">
                <w:rPr>
                  <w:rFonts w:cs="Arial"/>
                </w:rPr>
                <w:t>E-Learning</w:t>
              </w:r>
            </w:ins>
            <w:r w:rsidRPr="0067595B">
              <w:rPr>
                <w:rFonts w:cs="Arial"/>
              </w:rPr>
              <w:t xml:space="preserve"> Untuk Pengelolaan Mata Pelajaran Tik Pada Smpit Adzkia Sukabumi</w:t>
            </w:r>
          </w:p>
        </w:tc>
        <w:tc>
          <w:tcPr>
            <w:tcW w:w="3541" w:type="dxa"/>
            <w:shd w:val="clear" w:color="auto" w:fill="auto"/>
          </w:tcPr>
          <w:p w14:paraId="5D8E2EA4" w14:textId="201029D8" w:rsidR="00120898" w:rsidRPr="0067595B" w:rsidRDefault="001264F5" w:rsidP="00C92906">
            <w:pPr>
              <w:jc w:val="both"/>
              <w:rPr>
                <w:rFonts w:cs="Arial"/>
                <w:lang w:val="en-ID"/>
              </w:rPr>
            </w:pPr>
            <w:r w:rsidRPr="0067595B">
              <w:rPr>
                <w:rFonts w:cs="Arial"/>
              </w:rPr>
              <w:t xml:space="preserve">Hasil penelitian ini berupa web yang dapat mempermudah </w:t>
            </w:r>
            <w:del w:id="860" w:author="Windows User" w:date="2020-12-14T19:04:00Z">
              <w:r w:rsidRPr="0067595B" w:rsidDel="00880625">
                <w:rPr>
                  <w:rFonts w:cs="Arial"/>
                </w:rPr>
                <w:delText>guru</w:delText>
              </w:r>
            </w:del>
            <w:ins w:id="861" w:author="Windows User" w:date="2020-12-14T19:04:00Z">
              <w:r w:rsidR="00880625">
                <w:rPr>
                  <w:rFonts w:cs="Arial"/>
                </w:rPr>
                <w:t>Guru</w:t>
              </w:r>
            </w:ins>
            <w:r w:rsidRPr="0067595B">
              <w:rPr>
                <w:rFonts w:cs="Arial"/>
              </w:rPr>
              <w:t xml:space="preserve"> dalam memberikan bahan ajar (materi pembelajaran), latihan soal serta juga didukung dengan adanya forum diskusi yang me</w:t>
            </w:r>
            <w:r w:rsidRPr="00AD5F86">
              <w:rPr>
                <w:rFonts w:cs="Arial"/>
              </w:rPr>
              <w:t xml:space="preserve">mungkinkan </w:t>
            </w:r>
            <w:del w:id="862" w:author="Windows User" w:date="2020-12-14T19:04:00Z">
              <w:r w:rsidRPr="00AD5F86" w:rsidDel="00880625">
                <w:rPr>
                  <w:rFonts w:cs="Arial"/>
                </w:rPr>
                <w:delText>siswa</w:delText>
              </w:r>
            </w:del>
            <w:ins w:id="863" w:author="Windows User" w:date="2020-12-14T19:04:00Z">
              <w:r w:rsidR="00880625" w:rsidRPr="00AD5F86">
                <w:rPr>
                  <w:rFonts w:cs="Arial"/>
                </w:rPr>
                <w:t>Siswa</w:t>
              </w:r>
            </w:ins>
            <w:r w:rsidRPr="00AD5F86">
              <w:rPr>
                <w:rFonts w:cs="Arial"/>
              </w:rPr>
              <w:t xml:space="preserve"> dapat saling berinteraksi dengan </w:t>
            </w:r>
            <w:del w:id="864" w:author="Windows User" w:date="2020-12-14T19:04:00Z">
              <w:r w:rsidRPr="00AD5F86" w:rsidDel="00880625">
                <w:rPr>
                  <w:rFonts w:cs="Arial"/>
                </w:rPr>
                <w:delText>guru</w:delText>
              </w:r>
            </w:del>
            <w:ins w:id="865" w:author="Windows User" w:date="2020-12-14T19:04:00Z">
              <w:r w:rsidR="00880625" w:rsidRPr="00AD5F86">
                <w:rPr>
                  <w:rFonts w:cs="Arial"/>
                </w:rPr>
                <w:t>Guru</w:t>
              </w:r>
            </w:ins>
            <w:r w:rsidRPr="00AD5F86">
              <w:rPr>
                <w:rFonts w:cs="Arial"/>
              </w:rPr>
              <w:t xml:space="preserve"> terkait</w:t>
            </w:r>
            <w:r w:rsidR="0015704A" w:rsidRPr="00AD5F86">
              <w:rPr>
                <w:rFonts w:cs="Arial"/>
              </w:rPr>
              <w:t xml:space="preserve"> </w:t>
            </w:r>
            <w:r w:rsidR="001429E1" w:rsidRPr="00AD5F86">
              <w:rPr>
                <w:rFonts w:cs="Arial"/>
              </w:rPr>
              <w:fldChar w:fldCharType="begin" w:fldLock="1"/>
            </w:r>
            <w:r w:rsidR="00571678" w:rsidRPr="00AD5F86">
              <w:rPr>
                <w:rFonts w:cs="Arial"/>
              </w:rPr>
              <w:instrText>ADDIN CSL_CITATION {"citationItems":[{"id":"ITEM-1","itemData":{"DOI":"10.31294/swabumi.v6i1.3320","ISSN":"2355-990X","abstract":"Sekolah merupakan dunia pendidikan yang syarat akan kegiatan belajar mengajar. Banyak cara yang dapat dilakukan untuk kegiatan belajar mengajar ini, mulai dari cara yang paling mudah sampai dengan cara yang cukup sulit untuk dilakukan. E-learningini sendiri merupakan alternatif yang dapat mempermudah kegiatan belajar mengajar antar guru dan siswa tanpa harus bertatap muka antara keduanya. Itulah kenapa kegiatan ini dikatakan sebagai kegiatan yang mudah dan dapat dilakukan dimanapun dan kapanpun. Pada setiap kegiatan belajar di sekolah selalu diselingi dengan adanya ujian. Maka dari itu, demi terlaksananya ujian dengan lancar dan agar siswa tidak salah dalam menjawab soal, maka dibuatlah soal latihan serta ulasan materi yang ditampikan dalam sebuah halaman web. Hal ini bertujuan untuk menguji kemampuan siswa dan juga sebagai acuan bagi siswa dalam menjawab soal-soal ujian yang mungkin tidak jauh berbeda dengan soal latihan serta materi dari matapelajaran yang diberikan. Disamping guru dan siswa dapat melakukan aktivitas masing-masing, mereka juga dapat saling berkomunikasi antara satu sama lain melalui forum diskusi yang telah disediakan ketika siswa mengalami kesulitan dalam mengakses web.","author":[{"dropping-particle":"","family":"Rohman","given":"Ramdhan Saepul","non-dropping-particle":"","parse-names":false,"suffix":""},{"dropping-particle":"","family":"Ermawati","given":"Erni","non-dropping-particle":"","parse-names":false,"suffix":""},{"dropping-particle":"","family":"Farlina","given":"Yusti","non-dropping-particle":"","parse-names":false,"suffix":""},{"dropping-particle":"","family":"Syabaniah","given":"Rifa Nurafifah","non-dropping-particle":"","parse-names":false,"suffix":""}],"container-title":"Swabumi","id":"ITEM-1","issue":"1","issued":{"date-parts":[["2018"]]},"page":"85-90","title":"Rancang Bangun Web E-Learning Untuk Pengelolaan Mata Pelajaran Tik Pada Smpit Adzkia Sukabumi","type":"article-journal","volume":"6"},"uris":["http://www.mendeley.com/documents/?uuid=c2701a74-3510-48b7-a382-e7649eadb422"]}],"mendeley":{"formattedCitation":"[1]","plainTextFormattedCitation":"[1]","previouslyFormattedCitation":"[1]"},"properties":{"noteIndex":0},"schema":"https://github.com/citation-style-language/schema/raw/master/csl-citation.json"}</w:instrText>
            </w:r>
            <w:r w:rsidR="001429E1" w:rsidRPr="00AD5F86">
              <w:rPr>
                <w:rFonts w:cs="Arial"/>
              </w:rPr>
              <w:fldChar w:fldCharType="separate"/>
            </w:r>
            <w:r w:rsidR="001429E1" w:rsidRPr="00AD5F86">
              <w:rPr>
                <w:rFonts w:cs="Arial"/>
                <w:noProof/>
              </w:rPr>
              <w:t>[1]</w:t>
            </w:r>
            <w:r w:rsidR="001429E1" w:rsidRPr="00AD5F86">
              <w:rPr>
                <w:rFonts w:cs="Arial"/>
              </w:rPr>
              <w:fldChar w:fldCharType="end"/>
            </w:r>
            <w:r w:rsidR="0015704A" w:rsidRPr="00AD5F86">
              <w:rPr>
                <w:rFonts w:cs="Arial"/>
              </w:rPr>
              <w:t>.</w:t>
            </w:r>
          </w:p>
        </w:tc>
      </w:tr>
      <w:tr w:rsidR="00120898" w:rsidRPr="0067595B" w14:paraId="34648B5A" w14:textId="77777777" w:rsidTr="008B7A13">
        <w:tc>
          <w:tcPr>
            <w:tcW w:w="601" w:type="dxa"/>
            <w:shd w:val="clear" w:color="auto" w:fill="auto"/>
          </w:tcPr>
          <w:p w14:paraId="46A378B6" w14:textId="3DFB8EB5" w:rsidR="00120898" w:rsidRPr="0067595B" w:rsidRDefault="00AD5F86" w:rsidP="005748BA">
            <w:pPr>
              <w:jc w:val="center"/>
              <w:rPr>
                <w:rFonts w:cs="Arial"/>
                <w:lang w:val="en-ID"/>
              </w:rPr>
            </w:pPr>
            <w:r>
              <w:rPr>
                <w:rFonts w:cs="Arial"/>
                <w:lang w:val="en-ID"/>
              </w:rPr>
              <w:t>2</w:t>
            </w:r>
          </w:p>
        </w:tc>
        <w:tc>
          <w:tcPr>
            <w:tcW w:w="1700" w:type="dxa"/>
            <w:shd w:val="clear" w:color="auto" w:fill="auto"/>
          </w:tcPr>
          <w:p w14:paraId="0CC329AC" w14:textId="77777777" w:rsidR="001429E1" w:rsidRPr="0067595B" w:rsidRDefault="001429E1" w:rsidP="001429E1">
            <w:pPr>
              <w:spacing w:line="240" w:lineRule="auto"/>
              <w:rPr>
                <w:rFonts w:eastAsia="Times New Roman" w:cs="Arial"/>
                <w:sz w:val="24"/>
                <w:szCs w:val="24"/>
              </w:rPr>
            </w:pPr>
            <w:commentRangeStart w:id="866"/>
            <w:r w:rsidRPr="0067595B">
              <w:rPr>
                <w:rFonts w:eastAsia="Times New Roman" w:cs="Arial"/>
                <w:sz w:val="24"/>
                <w:szCs w:val="24"/>
              </w:rPr>
              <w:t>Kristanto, Titus</w:t>
            </w:r>
          </w:p>
          <w:p w14:paraId="36226F72" w14:textId="77777777" w:rsidR="001429E1" w:rsidRPr="0067595B" w:rsidRDefault="001429E1" w:rsidP="001429E1">
            <w:pPr>
              <w:spacing w:line="240" w:lineRule="auto"/>
              <w:rPr>
                <w:rFonts w:eastAsia="Times New Roman" w:cs="Arial"/>
                <w:sz w:val="24"/>
                <w:szCs w:val="24"/>
              </w:rPr>
            </w:pPr>
            <w:r w:rsidRPr="0067595B">
              <w:rPr>
                <w:rFonts w:eastAsia="Times New Roman" w:cs="Arial"/>
                <w:sz w:val="24"/>
                <w:szCs w:val="24"/>
              </w:rPr>
              <w:t>Hapsari, Rinci Kembang</w:t>
            </w:r>
          </w:p>
          <w:p w14:paraId="621A3896" w14:textId="77777777" w:rsidR="001429E1" w:rsidRPr="0067595B" w:rsidRDefault="001429E1" w:rsidP="001429E1">
            <w:pPr>
              <w:spacing w:line="240" w:lineRule="auto"/>
              <w:rPr>
                <w:rFonts w:eastAsia="Times New Roman" w:cs="Arial"/>
                <w:sz w:val="24"/>
                <w:szCs w:val="24"/>
              </w:rPr>
            </w:pPr>
            <w:r w:rsidRPr="0067595B">
              <w:rPr>
                <w:rFonts w:eastAsia="Times New Roman" w:cs="Arial"/>
                <w:sz w:val="24"/>
                <w:szCs w:val="24"/>
              </w:rPr>
              <w:t>Nita, Vinda Setia</w:t>
            </w:r>
          </w:p>
          <w:p w14:paraId="085AC5E6" w14:textId="05F95041" w:rsidR="00120898" w:rsidRPr="0067595B" w:rsidRDefault="001429E1" w:rsidP="001429E1">
            <w:pPr>
              <w:jc w:val="both"/>
              <w:rPr>
                <w:rFonts w:cs="Arial"/>
                <w:lang w:val="en-ID"/>
              </w:rPr>
            </w:pPr>
            <w:r w:rsidRPr="0067595B">
              <w:rPr>
                <w:rFonts w:eastAsia="Times New Roman" w:cs="Arial"/>
                <w:sz w:val="24"/>
                <w:szCs w:val="24"/>
              </w:rPr>
              <w:t>Maimunah, dan Siti</w:t>
            </w:r>
            <w:commentRangeEnd w:id="866"/>
            <w:r w:rsidR="0015704A">
              <w:rPr>
                <w:rStyle w:val="CommentReference"/>
              </w:rPr>
              <w:commentReference w:id="866"/>
            </w:r>
          </w:p>
        </w:tc>
        <w:tc>
          <w:tcPr>
            <w:tcW w:w="2090" w:type="dxa"/>
            <w:shd w:val="clear" w:color="auto" w:fill="auto"/>
          </w:tcPr>
          <w:p w14:paraId="1D66ABA0" w14:textId="4C8F37ED" w:rsidR="00120898" w:rsidRPr="00AD5F86" w:rsidRDefault="001429E1" w:rsidP="005748BA">
            <w:pPr>
              <w:jc w:val="both"/>
              <w:rPr>
                <w:rFonts w:cs="Arial"/>
                <w:lang w:val="en-ID"/>
              </w:rPr>
            </w:pPr>
            <w:r w:rsidRPr="00AD5F86">
              <w:rPr>
                <w:rFonts w:cs="Arial"/>
              </w:rPr>
              <w:t xml:space="preserve">Rancang Bangun Aplikasi </w:t>
            </w:r>
            <w:del w:id="867" w:author="Windows User" w:date="2020-12-14T19:05:00Z">
              <w:r w:rsidRPr="00AD5F86" w:rsidDel="00880625">
                <w:rPr>
                  <w:rFonts w:cs="Arial"/>
                </w:rPr>
                <w:delText>E-Learning</w:delText>
              </w:r>
            </w:del>
            <w:ins w:id="868" w:author="Windows User" w:date="2020-12-14T19:05:00Z">
              <w:r w:rsidR="00880625" w:rsidRPr="00AD5F86">
                <w:rPr>
                  <w:rFonts w:cs="Arial"/>
                </w:rPr>
                <w:t>E-Learning</w:t>
              </w:r>
            </w:ins>
            <w:r w:rsidRPr="00AD5F86">
              <w:rPr>
                <w:rFonts w:cs="Arial"/>
              </w:rPr>
              <w:t xml:space="preserve"> Berbasis Multiplatform untuk Mata Pelajaran Bahasa Indonesia dengan Menggunakan Pendekatan </w:t>
            </w:r>
            <w:r w:rsidRPr="00AD5F86">
              <w:rPr>
                <w:rFonts w:cs="Arial"/>
                <w:i/>
              </w:rPr>
              <w:t>Technology Acceptance Model</w:t>
            </w:r>
            <w:r w:rsidRPr="00AD5F86">
              <w:rPr>
                <w:rFonts w:cs="Arial"/>
              </w:rPr>
              <w:t xml:space="preserve"> (TAM)</w:t>
            </w:r>
          </w:p>
        </w:tc>
        <w:tc>
          <w:tcPr>
            <w:tcW w:w="3541" w:type="dxa"/>
            <w:shd w:val="clear" w:color="auto" w:fill="auto"/>
          </w:tcPr>
          <w:p w14:paraId="600B8119" w14:textId="71AA278F" w:rsidR="00120898" w:rsidRPr="00AD5F86" w:rsidRDefault="00571678" w:rsidP="001429E1">
            <w:pPr>
              <w:jc w:val="both"/>
              <w:rPr>
                <w:rFonts w:cs="Arial"/>
                <w:lang w:val="en-ID"/>
              </w:rPr>
            </w:pPr>
            <w:r w:rsidRPr="00AD5F86">
              <w:rPr>
                <w:rFonts w:cs="Arial"/>
                <w:lang w:val="en-ID"/>
              </w:rPr>
              <w:t xml:space="preserve">Menghasilkan aplikasi pembelajaran Bahasa Indonesia berbasis multiplatform dengan menyesuaikan materi serta animasi bagi </w:t>
            </w:r>
            <w:del w:id="869" w:author="Windows User" w:date="2020-12-14T19:04:00Z">
              <w:r w:rsidRPr="00AD5F86" w:rsidDel="00880625">
                <w:rPr>
                  <w:rFonts w:cs="Arial"/>
                  <w:lang w:val="en-ID"/>
                </w:rPr>
                <w:delText>siswa</w:delText>
              </w:r>
            </w:del>
            <w:ins w:id="870" w:author="Windows User" w:date="2020-12-14T19:04:00Z">
              <w:r w:rsidR="00880625" w:rsidRPr="00AD5F86">
                <w:rPr>
                  <w:rFonts w:cs="Arial"/>
                  <w:lang w:val="en-ID"/>
                </w:rPr>
                <w:t>Siswa</w:t>
              </w:r>
            </w:ins>
            <w:r w:rsidRPr="00AD5F86">
              <w:rPr>
                <w:rFonts w:cs="Arial"/>
                <w:lang w:val="en-ID"/>
              </w:rPr>
              <w:t xml:space="preserve">. </w:t>
            </w:r>
            <w:r w:rsidR="001429E1" w:rsidRPr="00AD5F86">
              <w:rPr>
                <w:rFonts w:cs="Arial"/>
                <w:lang w:val="en-ID"/>
              </w:rPr>
              <w:t>Dalam pembangunan sistem ini menggunakan Menggunakan Pendekatan</w:t>
            </w:r>
            <w:ins w:id="871" w:author="Windows User" w:date="2020-12-14T09:45:00Z">
              <w:r w:rsidR="00B83178" w:rsidRPr="00AD5F86">
                <w:rPr>
                  <w:rFonts w:cs="Arial"/>
                  <w:lang w:val="en-ID"/>
                </w:rPr>
                <w:t xml:space="preserve"> </w:t>
              </w:r>
            </w:ins>
            <w:del w:id="872" w:author="Windows User" w:date="2020-12-14T09:45:00Z">
              <w:r w:rsidR="001429E1" w:rsidRPr="00AD5F86" w:rsidDel="00B83178">
                <w:rPr>
                  <w:rFonts w:cs="Arial"/>
                  <w:i/>
                  <w:lang w:val="en-ID"/>
                </w:rPr>
                <w:delText xml:space="preserve"> </w:delText>
              </w:r>
            </w:del>
            <w:r w:rsidR="001429E1" w:rsidRPr="00AD5F86">
              <w:rPr>
                <w:rFonts w:cs="Arial"/>
                <w:i/>
                <w:lang w:val="en-ID"/>
              </w:rPr>
              <w:t>Technology Acceptance Model</w:t>
            </w:r>
            <w:r w:rsidR="001429E1" w:rsidRPr="00AD5F86">
              <w:rPr>
                <w:rFonts w:cs="Arial"/>
                <w:lang w:val="en-ID"/>
              </w:rPr>
              <w:t xml:space="preserve"> (TAM)</w:t>
            </w:r>
            <w:r w:rsidRPr="00AD5F86">
              <w:rPr>
                <w:rFonts w:cs="Arial"/>
                <w:lang w:val="en-ID"/>
              </w:rPr>
              <w:t xml:space="preserve">. Dari pendekatan TAM dihasilkan respon yag cukup baik bagi </w:t>
            </w:r>
            <w:del w:id="873" w:author="Windows User" w:date="2020-12-14T19:04:00Z">
              <w:r w:rsidRPr="00AD5F86" w:rsidDel="00880625">
                <w:rPr>
                  <w:rFonts w:cs="Arial"/>
                  <w:lang w:val="en-ID"/>
                </w:rPr>
                <w:delText>siswa</w:delText>
              </w:r>
            </w:del>
            <w:ins w:id="874" w:author="Windows User" w:date="2020-12-14T19:04:00Z">
              <w:r w:rsidR="00880625" w:rsidRPr="00AD5F86">
                <w:rPr>
                  <w:rFonts w:cs="Arial"/>
                  <w:lang w:val="en-ID"/>
                </w:rPr>
                <w:t>Siswa</w:t>
              </w:r>
            </w:ins>
            <w:r w:rsidRPr="00AD5F86">
              <w:rPr>
                <w:rFonts w:cs="Arial"/>
                <w:lang w:val="en-ID"/>
              </w:rPr>
              <w:t xml:space="preserve"> dalam menggunakan media aplikasi </w:t>
            </w:r>
            <w:del w:id="875" w:author="Windows User" w:date="2020-12-14T19:05:00Z">
              <w:r w:rsidRPr="00AD5F86" w:rsidDel="00880625">
                <w:rPr>
                  <w:rFonts w:cs="Arial"/>
                  <w:lang w:val="en-ID"/>
                </w:rPr>
                <w:delText>e-learning</w:delText>
              </w:r>
            </w:del>
            <w:ins w:id="876" w:author="Windows User" w:date="2020-12-14T19:05:00Z">
              <w:r w:rsidR="00880625" w:rsidRPr="00AD5F86">
                <w:rPr>
                  <w:rFonts w:cs="Arial"/>
                  <w:lang w:val="en-ID"/>
                </w:rPr>
                <w:t>E-Learning</w:t>
              </w:r>
            </w:ins>
            <w:r w:rsidR="0015704A" w:rsidRPr="00AD5F86">
              <w:rPr>
                <w:rFonts w:cs="Arial"/>
                <w:lang w:val="en-ID"/>
              </w:rPr>
              <w:t xml:space="preserve"> </w:t>
            </w:r>
            <w:r w:rsidRPr="00AD5F86">
              <w:rPr>
                <w:rFonts w:cs="Arial"/>
                <w:lang w:val="en-ID"/>
              </w:rPr>
              <w:fldChar w:fldCharType="begin" w:fldLock="1"/>
            </w:r>
            <w:r w:rsidR="000328F2" w:rsidRPr="00AD5F86">
              <w:rPr>
                <w:rFonts w:cs="Arial"/>
                <w:lang w:val="en-ID"/>
              </w:rPr>
              <w:instrText>ADDIN CSL_CITATION {"citationItems":[{"id":"ITEM-1","itemData":{"DOI":"10.28932/jutisi.v1i3.408","ISSN":"2443-2210","abstract":"Indonesian Language Lessons for 2nd grader of Elementary School with Standard of Competency 4 is the subject to discuss writing of short story with the correct words, capital words usage and the usage of correct full stop marker in the upright continued writing letters. The multiplatform application design is to seek solutions to problem learning method less attractive. This applications are operated in three operating systems, Windows, Android, and Ubuntu. This research employes approach of Technology Acceptance Model (TAM) by involving teachers and 2nd graders from Medalem II Public Elementary School in Tuban and Bangah 1 Public Elementary School in Sidoarjo. The data in research were colleted using questionnaires. In addition to using questionnaires, tests were conducted by giving Pre-Test and Post-Test that was, aimed at determininge the differences between the values obtained from the students before and after using the application.","author":[{"dropping-particle":"","family":"Kristanto","given":"Titus","non-dropping-particle":"","parse-names":false,"suffix":""},{"dropping-particle":"","family":"Hapsari","given":"Rinci Kembang","non-dropping-particle":"","parse-names":false,"suffix":""},{"dropping-particle":"","family":"Nita","given":"Vinda Setia","non-dropping-particle":"","parse-names":false,"suffix":""},{"dropping-particle":"","family":"Maimunah","given":"Siti","non-dropping-particle":"","parse-names":false,"suffix":""}],"container-title":"Jurnal Teknik Informatika dan Sistem Informasi","id":"ITEM-1","issue":"3","issued":{"date-parts":[["2015"]]},"page":"279-290","title":"Rancang Bangun Aplikasi E-Learning Berbasis Multiplatform untuk Mata Pelajaran Bahasa Indonesia dengan Menggunakan Pendekatan Technology Acceptance Model (TAM)","type":"article-journal","volume":"1"},"uris":["http://www.mendeley.com/documents/?uuid=bcd131ea-d0ed-4727-af88-efc4b817af12"]}],"mendeley":{"formattedCitation":"[2]","plainTextFormattedCitation":"[2]","previouslyFormattedCitation":"[2]"},"properties":{"noteIndex":0},"schema":"https://github.com/citation-style-language/schema/raw/master/csl-citation.json"}</w:instrText>
            </w:r>
            <w:r w:rsidRPr="00AD5F86">
              <w:rPr>
                <w:rFonts w:cs="Arial"/>
                <w:lang w:val="en-ID"/>
              </w:rPr>
              <w:fldChar w:fldCharType="separate"/>
            </w:r>
            <w:r w:rsidRPr="00AD5F86">
              <w:rPr>
                <w:rFonts w:cs="Arial"/>
                <w:noProof/>
                <w:lang w:val="en-ID"/>
              </w:rPr>
              <w:t>[2]</w:t>
            </w:r>
            <w:r w:rsidRPr="00AD5F86">
              <w:rPr>
                <w:rFonts w:cs="Arial"/>
                <w:lang w:val="en-ID"/>
              </w:rPr>
              <w:fldChar w:fldCharType="end"/>
            </w:r>
            <w:r w:rsidR="0015704A" w:rsidRPr="00AD5F86">
              <w:rPr>
                <w:rFonts w:cs="Arial"/>
                <w:lang w:val="en-ID"/>
              </w:rPr>
              <w:t>.</w:t>
            </w:r>
          </w:p>
        </w:tc>
      </w:tr>
      <w:tr w:rsidR="00B83178" w:rsidRPr="0067595B" w14:paraId="4B276FAD" w14:textId="77777777" w:rsidTr="008B7A13">
        <w:trPr>
          <w:ins w:id="877" w:author="Windows User" w:date="2020-12-14T09:45:00Z"/>
        </w:trPr>
        <w:tc>
          <w:tcPr>
            <w:tcW w:w="601" w:type="dxa"/>
            <w:shd w:val="clear" w:color="auto" w:fill="auto"/>
          </w:tcPr>
          <w:p w14:paraId="339F4DDD" w14:textId="18CA9809" w:rsidR="00B83178" w:rsidRPr="0067595B" w:rsidRDefault="00AD5F86" w:rsidP="005748BA">
            <w:pPr>
              <w:jc w:val="center"/>
              <w:rPr>
                <w:ins w:id="878" w:author="Windows User" w:date="2020-12-14T09:45:00Z"/>
                <w:rFonts w:cs="Arial"/>
                <w:lang w:val="en-ID"/>
              </w:rPr>
            </w:pPr>
            <w:r>
              <w:rPr>
                <w:rFonts w:cs="Arial"/>
                <w:lang w:val="en-ID"/>
              </w:rPr>
              <w:t>3</w:t>
            </w:r>
          </w:p>
        </w:tc>
        <w:tc>
          <w:tcPr>
            <w:tcW w:w="1700" w:type="dxa"/>
            <w:shd w:val="clear" w:color="auto" w:fill="auto"/>
          </w:tcPr>
          <w:p w14:paraId="017AE07F" w14:textId="3071241F" w:rsidR="00B83178" w:rsidRPr="0067595B" w:rsidRDefault="00B83178" w:rsidP="001429E1">
            <w:pPr>
              <w:spacing w:line="240" w:lineRule="auto"/>
              <w:rPr>
                <w:ins w:id="879" w:author="Windows User" w:date="2020-12-14T09:45:00Z"/>
                <w:rFonts w:eastAsia="Times New Roman" w:cs="Arial"/>
                <w:sz w:val="24"/>
                <w:szCs w:val="24"/>
              </w:rPr>
            </w:pPr>
            <w:commentRangeStart w:id="880"/>
            <w:ins w:id="881" w:author="Windows User" w:date="2020-12-14T09:47:00Z">
              <w:r>
                <w:t>Ramadian Agus Triyono</w:t>
              </w:r>
            </w:ins>
            <w:commentRangeEnd w:id="880"/>
            <w:r w:rsidR="0015704A">
              <w:rPr>
                <w:rStyle w:val="CommentReference"/>
              </w:rPr>
              <w:commentReference w:id="880"/>
            </w:r>
          </w:p>
        </w:tc>
        <w:tc>
          <w:tcPr>
            <w:tcW w:w="2090" w:type="dxa"/>
            <w:shd w:val="clear" w:color="auto" w:fill="auto"/>
          </w:tcPr>
          <w:p w14:paraId="62030701" w14:textId="5E987BCC" w:rsidR="00B83178" w:rsidRPr="00AD5F86" w:rsidRDefault="00B83178" w:rsidP="005748BA">
            <w:pPr>
              <w:jc w:val="both"/>
              <w:rPr>
                <w:ins w:id="882" w:author="Windows User" w:date="2020-12-14T09:45:00Z"/>
                <w:rFonts w:cs="Arial"/>
              </w:rPr>
            </w:pPr>
            <w:ins w:id="883" w:author="Windows User" w:date="2020-12-14T09:47:00Z">
              <w:r w:rsidRPr="00AD5F86">
                <w:t xml:space="preserve">Pengembangan aplikasi </w:t>
              </w:r>
            </w:ins>
            <w:ins w:id="884" w:author="Windows User" w:date="2020-12-14T19:05:00Z">
              <w:r w:rsidR="00880625" w:rsidRPr="00AD5F86">
                <w:t>E-Learning</w:t>
              </w:r>
            </w:ins>
            <w:ins w:id="885" w:author="Windows User" w:date="2020-12-14T09:47:00Z">
              <w:r w:rsidRPr="00AD5F86">
                <w:t xml:space="preserve"> berbasis web </w:t>
              </w:r>
              <w:r w:rsidRPr="00AD5F86">
                <w:lastRenderedPageBreak/>
                <w:t xml:space="preserve">dengan </w:t>
              </w:r>
              <w:commentRangeStart w:id="886"/>
              <w:r w:rsidRPr="00AD5F86">
                <w:t>php</w:t>
              </w:r>
            </w:ins>
            <w:commentRangeEnd w:id="886"/>
            <w:r w:rsidR="0015704A" w:rsidRPr="00AD5F86">
              <w:rPr>
                <w:rStyle w:val="CommentReference"/>
              </w:rPr>
              <w:commentReference w:id="886"/>
            </w:r>
            <w:ins w:id="887" w:author="Windows User" w:date="2020-12-14T09:47:00Z">
              <w:r w:rsidRPr="00AD5F86">
                <w:t xml:space="preserve"> dan </w:t>
              </w:r>
              <w:commentRangeStart w:id="888"/>
              <w:r w:rsidRPr="00AD5F86">
                <w:t xml:space="preserve">my sql </w:t>
              </w:r>
            </w:ins>
            <w:commentRangeEnd w:id="888"/>
            <w:r w:rsidR="0015704A" w:rsidRPr="00AD5F86">
              <w:rPr>
                <w:rStyle w:val="CommentReference"/>
              </w:rPr>
              <w:commentReference w:id="888"/>
            </w:r>
            <w:ins w:id="889" w:author="Windows User" w:date="2020-12-14T09:47:00Z">
              <w:r w:rsidRPr="00AD5F86">
                <w:t xml:space="preserve">studi kasus </w:t>
              </w:r>
            </w:ins>
            <w:r w:rsidR="00AD5F86" w:rsidRPr="00AD5F86">
              <w:t>SMP N</w:t>
            </w:r>
            <w:commentRangeStart w:id="890"/>
            <w:ins w:id="891" w:author="Windows User" w:date="2020-12-14T09:47:00Z">
              <w:r w:rsidRPr="00AD5F86">
                <w:t xml:space="preserve"> 1 </w:t>
              </w:r>
            </w:ins>
            <w:r w:rsidR="00AD5F86" w:rsidRPr="00AD5F86">
              <w:t>A</w:t>
            </w:r>
            <w:ins w:id="892" w:author="Windows User" w:date="2020-12-14T09:47:00Z">
              <w:r w:rsidRPr="00AD5F86">
                <w:t>rjosari</w:t>
              </w:r>
            </w:ins>
            <w:commentRangeEnd w:id="890"/>
            <w:r w:rsidR="0015704A" w:rsidRPr="00AD5F86">
              <w:rPr>
                <w:rStyle w:val="CommentReference"/>
              </w:rPr>
              <w:commentReference w:id="890"/>
            </w:r>
          </w:p>
        </w:tc>
        <w:tc>
          <w:tcPr>
            <w:tcW w:w="3541" w:type="dxa"/>
            <w:shd w:val="clear" w:color="auto" w:fill="auto"/>
          </w:tcPr>
          <w:p w14:paraId="2930AB46" w14:textId="68E343BA" w:rsidR="00B83178" w:rsidRPr="00AD5F86" w:rsidRDefault="00B83178">
            <w:pPr>
              <w:jc w:val="both"/>
              <w:rPr>
                <w:ins w:id="893" w:author="Windows User" w:date="2020-12-14T09:45:00Z"/>
                <w:rFonts w:cs="Arial"/>
                <w:lang w:val="en-ID"/>
              </w:rPr>
            </w:pPr>
            <w:ins w:id="894" w:author="Windows User" w:date="2020-12-14T09:49:00Z">
              <w:r w:rsidRPr="00AD5F86">
                <w:rPr>
                  <w:rFonts w:cs="Arial"/>
                </w:rPr>
                <w:lastRenderedPageBreak/>
                <w:t>Hasil penelitian ini berupa</w:t>
              </w:r>
            </w:ins>
            <w:ins w:id="895" w:author="Windows User" w:date="2020-12-14T09:52:00Z">
              <w:r w:rsidRPr="00AD5F86">
                <w:rPr>
                  <w:rFonts w:cs="Arial"/>
                </w:rPr>
                <w:t xml:space="preserve"> web yang dapat </w:t>
              </w:r>
            </w:ins>
            <w:ins w:id="896" w:author="Windows User" w:date="2020-12-14T09:53:00Z">
              <w:r w:rsidRPr="00AD5F86">
                <w:rPr>
                  <w:rFonts w:cs="Arial"/>
                </w:rPr>
                <w:t>mendukung proses pembelajaran tata</w:t>
              </w:r>
            </w:ins>
            <w:ins w:id="897" w:author="Windows User" w:date="2020-12-14T09:54:00Z">
              <w:r w:rsidR="001566B2" w:rsidRPr="00AD5F86">
                <w:rPr>
                  <w:rFonts w:cs="Arial"/>
                </w:rPr>
                <w:t xml:space="preserve">pan muka dan  </w:t>
              </w:r>
              <w:r w:rsidR="001566B2" w:rsidRPr="00AD5F86">
                <w:rPr>
                  <w:rFonts w:cs="Arial"/>
                </w:rPr>
                <w:lastRenderedPageBreak/>
                <w:t xml:space="preserve">mempermudah </w:t>
              </w:r>
            </w:ins>
            <w:ins w:id="898" w:author="Windows User" w:date="2020-12-14T19:04:00Z">
              <w:r w:rsidR="00880625" w:rsidRPr="00AD5F86">
                <w:rPr>
                  <w:rFonts w:cs="Arial"/>
                </w:rPr>
                <w:t>Siswa</w:t>
              </w:r>
            </w:ins>
            <w:ins w:id="899" w:author="Windows User" w:date="2020-12-14T09:54:00Z">
              <w:r w:rsidR="001566B2" w:rsidRPr="00AD5F86">
                <w:rPr>
                  <w:rFonts w:cs="Arial"/>
                </w:rPr>
                <w:t xml:space="preserve"> dalam mendapatkan materi</w:t>
              </w:r>
            </w:ins>
            <w:r w:rsidR="0015704A" w:rsidRPr="00AD5F86">
              <w:rPr>
                <w:rFonts w:cs="Arial"/>
              </w:rPr>
              <w:t xml:space="preserve"> </w:t>
            </w:r>
            <w:ins w:id="900" w:author="Windows User" w:date="2020-12-14T10:02:00Z">
              <w:r w:rsidR="001566B2" w:rsidRPr="00AD5F86">
                <w:rPr>
                  <w:rFonts w:cs="Arial"/>
                </w:rPr>
                <w:fldChar w:fldCharType="begin" w:fldLock="1"/>
              </w:r>
            </w:ins>
            <w:r w:rsidR="00074CEF" w:rsidRPr="00AD5F86">
              <w:rPr>
                <w:rFonts w:cs="Arial"/>
              </w:rPr>
              <w:instrText>ADDIN CSL_CITATION {"citationItems":[{"id":"ITEM-1","itemData":{"abstract":"Good quality education is one key to the progress of civilization and improvement of living standard of a nation. In order to achieve a good quality of education needed an integrated learning process by using different methods of learning and innovation that allows a continuous learning not limited by space and time. Teaching and learning activities between teachers and students with the conventional method through face to face that had been applied to the weakness of the method of learning with face-to- face methods in SMPN 1 Arjosari can be minimized by providing learning facilities online or e-learning which can be accessed by all students at any and anywhere as long as connected to the internet. The scope of the problem under study is how to design and implement e-learning Junior High School 1 Arjosari. The purpose of this research is the availability of e-learning application of State High School (SMP) 1 Arjosari, while the expected benefits of this research is the ease for students in conducting learning activities without time and space is limited, while the objective of this study was teachers and school students Government Secondary 1 Arjosari. The method used in this work is the method of library practice, observation, interviews, analysis, design and pilot projects. With the application of e-learning co- produced learning facilities outside learning with face to face methods.","author":[{"dropping-particle":"","family":"Khamidah","given":"Kun","non-dropping-particle":"","parse-names":false,"suffix":""},{"dropping-particle":"","family":"Triyono","given":"Ramadian Agus","non-dropping-particle":"","parse-names":false,"suffix":""}],"container-title":"IJNS-Indonesian Jurnal on Networking and Security","id":"ITEM-1","issue":"2","issued":{"date-parts":[["2013"]]},"page":"11-17","title":"Pengembangan Aplikasi E-Learning Berbasis Web Dengan Php Dan MySql Studi Kasus SMPN 1 Arjosari","type":"article-journal","volume":"2"},"uris":["http://www.mendeley.com/documents/?uuid=b175eb90-1e0e-4ddd-a8ad-604c1412a00b"]}],"mendeley":{"formattedCitation":"[3]","plainTextFormattedCitation":"[3]","previouslyFormattedCitation":"[3]"},"properties":{"noteIndex":0},"schema":"https://github.com/citation-style-language/schema/raw/master/csl-citation.json"}</w:instrText>
            </w:r>
            <w:r w:rsidR="001566B2" w:rsidRPr="00AD5F86">
              <w:rPr>
                <w:rFonts w:cs="Arial"/>
              </w:rPr>
              <w:fldChar w:fldCharType="separate"/>
            </w:r>
            <w:r w:rsidR="001566B2" w:rsidRPr="00AD5F86">
              <w:rPr>
                <w:rFonts w:cs="Arial"/>
                <w:noProof/>
              </w:rPr>
              <w:t>[3]</w:t>
            </w:r>
            <w:ins w:id="901" w:author="Windows User" w:date="2020-12-14T10:02:00Z">
              <w:r w:rsidR="001566B2" w:rsidRPr="00AD5F86">
                <w:rPr>
                  <w:rFonts w:cs="Arial"/>
                </w:rPr>
                <w:fldChar w:fldCharType="end"/>
              </w:r>
            </w:ins>
            <w:r w:rsidR="0015704A" w:rsidRPr="00AD5F86">
              <w:rPr>
                <w:rFonts w:cs="Arial"/>
              </w:rPr>
              <w:t>.</w:t>
            </w:r>
            <w:ins w:id="902" w:author="Windows User" w:date="2020-12-14T09:58:00Z">
              <w:r w:rsidR="001566B2" w:rsidRPr="00AD5F86">
                <w:rPr>
                  <w:rFonts w:cs="Arial"/>
                  <w:lang w:val="en-ID"/>
                </w:rPr>
                <w:t xml:space="preserve"> </w:t>
              </w:r>
            </w:ins>
          </w:p>
        </w:tc>
      </w:tr>
      <w:tr w:rsidR="001566B2" w:rsidRPr="0067595B" w14:paraId="490559BC" w14:textId="77777777" w:rsidTr="008B7A13">
        <w:trPr>
          <w:ins w:id="903" w:author="Windows User" w:date="2020-12-14T09:56:00Z"/>
        </w:trPr>
        <w:tc>
          <w:tcPr>
            <w:tcW w:w="601" w:type="dxa"/>
            <w:shd w:val="clear" w:color="auto" w:fill="auto"/>
          </w:tcPr>
          <w:p w14:paraId="0B2770DF" w14:textId="358D72DD" w:rsidR="001566B2" w:rsidRDefault="00AD5F86" w:rsidP="005748BA">
            <w:pPr>
              <w:jc w:val="center"/>
              <w:rPr>
                <w:ins w:id="904" w:author="Windows User" w:date="2020-12-14T09:56:00Z"/>
                <w:rFonts w:cs="Arial"/>
                <w:lang w:val="en-ID"/>
              </w:rPr>
            </w:pPr>
            <w:r>
              <w:rPr>
                <w:rFonts w:cs="Arial"/>
                <w:lang w:val="en-ID"/>
              </w:rPr>
              <w:lastRenderedPageBreak/>
              <w:t>4</w:t>
            </w:r>
          </w:p>
        </w:tc>
        <w:tc>
          <w:tcPr>
            <w:tcW w:w="1700" w:type="dxa"/>
            <w:shd w:val="clear" w:color="auto" w:fill="auto"/>
          </w:tcPr>
          <w:p w14:paraId="0321D0F7" w14:textId="05D433AB" w:rsidR="001566B2" w:rsidRDefault="007247F6" w:rsidP="001429E1">
            <w:pPr>
              <w:spacing w:line="240" w:lineRule="auto"/>
              <w:rPr>
                <w:ins w:id="905" w:author="Windows User" w:date="2020-12-14T09:56:00Z"/>
              </w:rPr>
            </w:pPr>
            <w:ins w:id="906" w:author="Windows User" w:date="2020-12-14T10:06:00Z">
              <w:r>
                <w:t xml:space="preserve">Wahyu Eko Susanto dan Yoanna Galuh Ayu Astuti </w:t>
              </w:r>
            </w:ins>
          </w:p>
        </w:tc>
        <w:tc>
          <w:tcPr>
            <w:tcW w:w="2090" w:type="dxa"/>
            <w:shd w:val="clear" w:color="auto" w:fill="auto"/>
          </w:tcPr>
          <w:p w14:paraId="435A3ED0" w14:textId="2E175DD5" w:rsidR="001566B2" w:rsidRPr="00AD5F86" w:rsidRDefault="007247F6" w:rsidP="005748BA">
            <w:pPr>
              <w:jc w:val="both"/>
              <w:rPr>
                <w:ins w:id="907" w:author="Windows User" w:date="2020-12-14T09:56:00Z"/>
              </w:rPr>
            </w:pPr>
            <w:ins w:id="908" w:author="Windows User" w:date="2020-12-14T10:06:00Z">
              <w:r w:rsidRPr="00AD5F86">
                <w:t xml:space="preserve">Perancangan </w:t>
              </w:r>
            </w:ins>
            <w:ins w:id="909" w:author="Windows User" w:date="2020-12-14T19:05:00Z">
              <w:r w:rsidR="00880625" w:rsidRPr="00AD5F86">
                <w:t>E-Learning</w:t>
              </w:r>
            </w:ins>
            <w:ins w:id="910" w:author="Windows User" w:date="2020-12-14T10:06:00Z">
              <w:r w:rsidRPr="00AD5F86">
                <w:t xml:space="preserve"> Berbasis Web </w:t>
              </w:r>
            </w:ins>
            <w:r w:rsidR="0015704A" w:rsidRPr="00AD5F86">
              <w:t>p</w:t>
            </w:r>
            <w:ins w:id="911" w:author="Windows User" w:date="2020-12-14T10:06:00Z">
              <w:r w:rsidRPr="00AD5F86">
                <w:t>ada SMP Negeri 3 Patuk Gunungkidul Yogyakarta</w:t>
              </w:r>
            </w:ins>
          </w:p>
        </w:tc>
        <w:tc>
          <w:tcPr>
            <w:tcW w:w="3541" w:type="dxa"/>
            <w:shd w:val="clear" w:color="auto" w:fill="auto"/>
          </w:tcPr>
          <w:p w14:paraId="78289C69" w14:textId="1905A169" w:rsidR="001566B2" w:rsidRPr="00AD5F86" w:rsidRDefault="007247F6">
            <w:pPr>
              <w:jc w:val="both"/>
              <w:rPr>
                <w:ins w:id="912" w:author="Windows User" w:date="2020-12-14T09:56:00Z"/>
                <w:rFonts w:cs="Arial"/>
              </w:rPr>
            </w:pPr>
            <w:ins w:id="913" w:author="Windows User" w:date="2020-12-14T10:06:00Z">
              <w:r w:rsidRPr="00AD5F86">
                <w:rPr>
                  <w:rFonts w:cs="Arial"/>
                </w:rPr>
                <w:t xml:space="preserve">Hasil penelitian ini berupa </w:t>
              </w:r>
            </w:ins>
            <w:r w:rsidR="00AD5F86" w:rsidRPr="00AD5F86">
              <w:rPr>
                <w:rFonts w:cs="Arial"/>
                <w:i/>
              </w:rPr>
              <w:t>W</w:t>
            </w:r>
            <w:ins w:id="914" w:author="Windows User" w:date="2020-12-14T10:06:00Z">
              <w:r w:rsidRPr="00AD5F86">
                <w:rPr>
                  <w:rFonts w:cs="Arial"/>
                  <w:i/>
                </w:rPr>
                <w:t>eb</w:t>
              </w:r>
            </w:ins>
            <w:ins w:id="915" w:author="Windows User" w:date="2020-12-14T10:08:00Z">
              <w:r w:rsidRPr="00AD5F86">
                <w:rPr>
                  <w:rFonts w:cs="Arial"/>
                </w:rPr>
                <w:t xml:space="preserve"> </w:t>
              </w:r>
              <w:r w:rsidRPr="00AD5F86">
                <w:t xml:space="preserve">bisa memudahkan </w:t>
              </w:r>
            </w:ins>
            <w:ins w:id="916" w:author="Windows User" w:date="2020-12-14T19:04:00Z">
              <w:r w:rsidR="00880625" w:rsidRPr="00AD5F86">
                <w:t>Siswa</w:t>
              </w:r>
            </w:ins>
            <w:ins w:id="917" w:author="Windows User" w:date="2020-12-14T10:08:00Z">
              <w:r w:rsidRPr="00AD5F86">
                <w:t xml:space="preserve"> dalam proses belajar secara mandiri di luar jam pembelajaran sekolah.</w:t>
              </w:r>
            </w:ins>
            <w:ins w:id="918" w:author="Windows User" w:date="2020-12-14T10:07:00Z">
              <w:r w:rsidRPr="00AD5F86">
                <w:rPr>
                  <w:rFonts w:cs="Arial"/>
                </w:rPr>
                <w:t xml:space="preserve"> </w:t>
              </w:r>
            </w:ins>
            <w:ins w:id="919" w:author="Windows User" w:date="2020-12-14T10:08:00Z">
              <w:r w:rsidRPr="00AD5F86">
                <w:rPr>
                  <w:rFonts w:cs="Arial"/>
                </w:rPr>
                <w:t>Web ini memiliki</w:t>
              </w:r>
            </w:ins>
            <w:ins w:id="920" w:author="Windows User" w:date="2020-12-14T10:07:00Z">
              <w:r w:rsidRPr="00AD5F86">
                <w:rPr>
                  <w:rFonts w:cs="Arial"/>
                </w:rPr>
                <w:t xml:space="preserve"> beberapa fitur yaitu </w:t>
              </w:r>
              <w:r w:rsidRPr="00AD5F86">
                <w:t xml:space="preserve">memudahkan </w:t>
              </w:r>
            </w:ins>
            <w:ins w:id="921" w:author="Windows User" w:date="2020-12-14T19:04:00Z">
              <w:r w:rsidR="00880625" w:rsidRPr="00AD5F86">
                <w:t>Guru</w:t>
              </w:r>
            </w:ins>
            <w:ins w:id="922" w:author="Windows User" w:date="2020-12-14T10:07:00Z">
              <w:r w:rsidRPr="00AD5F86">
                <w:t xml:space="preserve"> dalam memberikan materi tambahan, tugas tambahan, serta memantau perkembangan nilai </w:t>
              </w:r>
            </w:ins>
            <w:ins w:id="923" w:author="Windows User" w:date="2020-12-14T19:04:00Z">
              <w:r w:rsidR="00880625" w:rsidRPr="00AD5F86">
                <w:t>Siswa</w:t>
              </w:r>
            </w:ins>
            <w:ins w:id="924" w:author="Windows User" w:date="2020-12-14T10:07:00Z">
              <w:r w:rsidRPr="00AD5F86">
                <w:t xml:space="preserve">, </w:t>
              </w:r>
              <w:r w:rsidRPr="00AD5F86">
                <w:rPr>
                  <w:i/>
                  <w:rPrChange w:id="925" w:author="Windows User" w:date="2020-12-14T10:09:00Z">
                    <w:rPr/>
                  </w:rPrChange>
                </w:rPr>
                <w:t>forum</w:t>
              </w:r>
              <w:r w:rsidRPr="00AD5F86">
                <w:t xml:space="preserve"> diskusi</w:t>
              </w:r>
            </w:ins>
            <w:ins w:id="926" w:author="Windows User" w:date="2020-12-14T10:09:00Z">
              <w:r w:rsidRPr="00AD5F86">
                <w:t xml:space="preserve"> dan fasilitas pesan </w:t>
              </w:r>
            </w:ins>
            <w:ins w:id="927" w:author="Windows User" w:date="2020-12-14T19:04:00Z">
              <w:r w:rsidR="00880625" w:rsidRPr="00AD5F86">
                <w:t>Guru</w:t>
              </w:r>
            </w:ins>
            <w:ins w:id="928" w:author="Windows User" w:date="2020-12-14T10:09:00Z">
              <w:r w:rsidRPr="00AD5F86">
                <w:t xml:space="preserve"> dan </w:t>
              </w:r>
            </w:ins>
            <w:ins w:id="929" w:author="Windows User" w:date="2020-12-14T19:04:00Z">
              <w:r w:rsidR="00880625" w:rsidRPr="00AD5F86">
                <w:t>Siswa</w:t>
              </w:r>
            </w:ins>
            <w:ins w:id="930" w:author="Windows User" w:date="2020-12-14T10:09:00Z">
              <w:r w:rsidRPr="00AD5F86">
                <w:t xml:space="preserve"> dapat saling berinteraksi di luar jam pembelajaran sekolah</w:t>
              </w:r>
            </w:ins>
            <w:r w:rsidR="0015704A" w:rsidRPr="00AD5F86">
              <w:t xml:space="preserve"> </w:t>
            </w:r>
            <w:ins w:id="931" w:author="Windows User" w:date="2020-12-14T10:09:00Z">
              <w:r w:rsidR="00074CEF" w:rsidRPr="00AD5F86">
                <w:fldChar w:fldCharType="begin" w:fldLock="1"/>
              </w:r>
            </w:ins>
            <w:r w:rsidR="00074CEF" w:rsidRPr="00AD5F86">
              <w:instrText>ADDIN CSL_CITATION {"citationItems":[{"id":"ITEM-1","itemData":{"abstract":"Perkembangan teknologi saat ini sudah berkembang sangat pesat dan seluruh kegiatan manusia bergantung pada kecanggihan teknologi. Banyak sekolah dan tempat kursus yang sudah menggunakan E-Learning dalam proses belajar mengajar. SMP Negeri 3 Patuk Gunungkidul memiliki laboratorium komputer dengan akses internet tetapi tidak memiliki sarana pendukung seperti E-Learning. Proses belajar mengajar pun hanya berlangsung di sekolah. Dengan kata lain proses belajar mengajar antara guru dan siswa sangat terbatas, hal tersebut menyebabkan kurangnya intensitas interaksi pembelajaran antara guru dengan siswa. Dalam penelitian ini, akan dirancang E-Learning berbasis web sebagai sarana pendukung proses belajar mengajar antara guru dan siswa yang dapat diakses dimana saja dan kapan saja. Metode penelitian untuk mengumpulkan data yang dilakukan antara lain wawancara, observasi, dan studi pustaka. Sedangkan metode untuk perancangan E-Learning menggunakan metode waterfall, dengan tahapan analisis kebutuhan perangkat lunak, desain, pembuatan kode program, dan pengujian. Sedangkan alat bantu yang digunakan adalah ERD, LRS, dan struktur navigasi. Berdasarkan hasil pengujian, disimpulkan bahwa E-Learning dapat digunakan sebagai sarana pendukung proses belajar mengajar antara guru dan siswa yang dapat diakses dimana saja dan kapan saja serta dapat meningkatkan intensitas interaksi antara guru dengan siswa. Kata kunci: E-Learning, Web, SMP Negeri 3 Patuk","author":[{"dropping-particle":"","family":"Susanto","given":"Wahyu Eko","non-dropping-particle":"","parse-names":false,"suffix":""},{"dropping-particle":"","family":"Ayu","given":"Yoanna Galuh Astuti","non-dropping-particle":"","parse-names":false,"suffix":""}],"container-title":"Bianglala Informatika","id":"ITEM-1","issue":"2","issued":{"date-parts":[["2017"]]},"title":"Perancangan E-Learning Berbasis Web Pada SMP Negeri 3 Patuk Gunungkidul Yogyakarta","type":"article-journal","volume":"5"},"uris":["http://www.mendeley.com/documents/?uuid=2f109464-846b-47d9-9853-0623315ba88f"]}],"mendeley":{"formattedCitation":"[4]","plainTextFormattedCitation":"[4]"},"properties":{"noteIndex":0},"schema":"https://github.com/citation-style-language/schema/raw/master/csl-citation.json"}</w:instrText>
            </w:r>
            <w:r w:rsidR="00074CEF" w:rsidRPr="00AD5F86">
              <w:fldChar w:fldCharType="separate"/>
            </w:r>
            <w:r w:rsidR="00074CEF" w:rsidRPr="00AD5F86">
              <w:rPr>
                <w:noProof/>
              </w:rPr>
              <w:t>[4]</w:t>
            </w:r>
            <w:ins w:id="932" w:author="Windows User" w:date="2020-12-14T10:09:00Z">
              <w:r w:rsidR="00074CEF" w:rsidRPr="00AD5F86">
                <w:fldChar w:fldCharType="end"/>
              </w:r>
            </w:ins>
            <w:r w:rsidR="0015704A" w:rsidRPr="00AD5F86">
              <w:t>.</w:t>
            </w:r>
          </w:p>
        </w:tc>
      </w:tr>
    </w:tbl>
    <w:p w14:paraId="25DB5EAD" w14:textId="77777777" w:rsidR="008B7A13" w:rsidRPr="0067595B" w:rsidRDefault="008B7A13" w:rsidP="00D1277A">
      <w:pPr>
        <w:ind w:firstLine="720"/>
        <w:jc w:val="both"/>
        <w:rPr>
          <w:rFonts w:cs="Arial"/>
        </w:rPr>
      </w:pPr>
    </w:p>
    <w:p w14:paraId="4D03E00A" w14:textId="413FBE41" w:rsidR="00D1277A" w:rsidRPr="0067595B" w:rsidRDefault="00D1277A" w:rsidP="00D1277A">
      <w:pPr>
        <w:ind w:firstLine="720"/>
        <w:jc w:val="both"/>
        <w:rPr>
          <w:rFonts w:cs="Arial"/>
        </w:rPr>
      </w:pPr>
      <w:r w:rsidRPr="0067595B">
        <w:rPr>
          <w:rFonts w:cs="Arial"/>
        </w:rPr>
        <w:t xml:space="preserve">Berdasarkan hasil penelitian sebelumnya yang sudah penulis jabarkan diatas, sistem informasi yang akan dibangun merupakan sistem informasi </w:t>
      </w:r>
      <w:ins w:id="933" w:author="Microsoft Office User" w:date="2020-12-07T08:14:00Z">
        <w:del w:id="934" w:author="Windows User" w:date="2020-12-14T19:05:00Z">
          <w:r w:rsidR="004E6516" w:rsidDel="00880625">
            <w:rPr>
              <w:rFonts w:cs="Arial"/>
            </w:rPr>
            <w:delText>E</w:delText>
          </w:r>
          <w:r w:rsidR="004E6516" w:rsidRPr="0067595B" w:rsidDel="00880625">
            <w:rPr>
              <w:rFonts w:cs="Arial"/>
            </w:rPr>
            <w:delText>-</w:delText>
          </w:r>
          <w:r w:rsidR="004E6516" w:rsidDel="00880625">
            <w:rPr>
              <w:rFonts w:cs="Arial"/>
            </w:rPr>
            <w:delText>L</w:delText>
          </w:r>
          <w:r w:rsidR="004E6516" w:rsidRPr="0067595B" w:rsidDel="00880625">
            <w:rPr>
              <w:rFonts w:cs="Arial"/>
            </w:rPr>
            <w:delText>earning</w:delText>
          </w:r>
        </w:del>
      </w:ins>
      <w:ins w:id="935" w:author="Windows User" w:date="2020-12-14T19:05:00Z">
        <w:r w:rsidR="00880625">
          <w:rPr>
            <w:rFonts w:cs="Arial"/>
          </w:rPr>
          <w:t>E-Learning</w:t>
        </w:r>
      </w:ins>
      <w:del w:id="936" w:author="Microsoft Office User" w:date="2020-12-07T08:14:00Z">
        <w:r w:rsidRPr="0067595B" w:rsidDel="004E6516">
          <w:rPr>
            <w:rFonts w:cs="Arial"/>
          </w:rPr>
          <w:delText>e-learning</w:delText>
        </w:r>
      </w:del>
      <w:r w:rsidRPr="0067595B">
        <w:rPr>
          <w:rFonts w:cs="Arial"/>
        </w:rPr>
        <w:t xml:space="preserve"> yang dalam sistem ini </w:t>
      </w:r>
      <w:r w:rsidRPr="007E25C4">
        <w:rPr>
          <w:rFonts w:cs="Arial"/>
        </w:rPr>
        <w:t xml:space="preserve">memberikan </w:t>
      </w:r>
      <w:r w:rsidRPr="007E25C4">
        <w:rPr>
          <w:rStyle w:val="fontstyle01"/>
          <w:sz w:val="22"/>
          <w:szCs w:val="22"/>
          <w:lang w:val="en-ID"/>
          <w:rPrChange w:id="937" w:author="Windows User" w:date="2021-05-31T20:37:00Z">
            <w:rPr>
              <w:rStyle w:val="fontstyle01"/>
              <w:lang w:val="en-ID"/>
            </w:rPr>
          </w:rPrChange>
        </w:rPr>
        <w:t xml:space="preserve">informasi jadwal pelajaran, mengakses materi, menerima pemberitahuan yang di buat oleh </w:t>
      </w:r>
      <w:del w:id="938" w:author="Windows User" w:date="2020-12-14T19:04:00Z">
        <w:r w:rsidRPr="007E25C4" w:rsidDel="00880625">
          <w:rPr>
            <w:rStyle w:val="fontstyle01"/>
            <w:sz w:val="22"/>
            <w:szCs w:val="22"/>
            <w:lang w:val="en-ID"/>
            <w:rPrChange w:id="939" w:author="Windows User" w:date="2021-05-31T20:37:00Z">
              <w:rPr>
                <w:rStyle w:val="fontstyle01"/>
                <w:lang w:val="en-ID"/>
              </w:rPr>
            </w:rPrChange>
          </w:rPr>
          <w:delText>guru</w:delText>
        </w:r>
      </w:del>
      <w:ins w:id="940" w:author="Windows User" w:date="2020-12-14T19:04:00Z">
        <w:r w:rsidR="00880625" w:rsidRPr="007E25C4">
          <w:rPr>
            <w:rStyle w:val="fontstyle01"/>
            <w:sz w:val="22"/>
            <w:szCs w:val="22"/>
            <w:lang w:val="en-ID"/>
            <w:rPrChange w:id="941" w:author="Windows User" w:date="2021-05-31T20:37:00Z">
              <w:rPr>
                <w:rStyle w:val="fontstyle01"/>
                <w:lang w:val="en-ID"/>
              </w:rPr>
            </w:rPrChange>
          </w:rPr>
          <w:t>Guru</w:t>
        </w:r>
      </w:ins>
      <w:r w:rsidRPr="007E25C4">
        <w:rPr>
          <w:rStyle w:val="fontstyle01"/>
          <w:sz w:val="22"/>
          <w:szCs w:val="22"/>
          <w:lang w:val="en-ID"/>
          <w:rPrChange w:id="942" w:author="Windows User" w:date="2021-05-31T20:37:00Z">
            <w:rPr>
              <w:rStyle w:val="fontstyle01"/>
              <w:lang w:val="en-ID"/>
            </w:rPr>
          </w:rPrChange>
        </w:rPr>
        <w:t>, dapat mengerjakan tugas</w:t>
      </w:r>
      <w:del w:id="943" w:author="Windows User" w:date="2021-05-31T20:37:00Z">
        <w:r w:rsidRPr="007E25C4" w:rsidDel="00456D6A">
          <w:rPr>
            <w:rStyle w:val="fontstyle01"/>
            <w:sz w:val="22"/>
            <w:szCs w:val="22"/>
            <w:lang w:val="en-ID"/>
            <w:rPrChange w:id="944" w:author="Windows User" w:date="2021-05-31T20:37:00Z">
              <w:rPr>
                <w:rStyle w:val="fontstyle01"/>
                <w:lang w:val="en-ID"/>
              </w:rPr>
            </w:rPrChange>
          </w:rPr>
          <w:delText xml:space="preserve">, dan kuis </w:delText>
        </w:r>
      </w:del>
      <w:del w:id="945" w:author="Windows User" w:date="2021-05-31T20:38:00Z">
        <w:r w:rsidRPr="007E25C4" w:rsidDel="007E25C4">
          <w:rPr>
            <w:rStyle w:val="fontstyle01"/>
            <w:sz w:val="22"/>
            <w:szCs w:val="22"/>
            <w:lang w:val="en-ID"/>
            <w:rPrChange w:id="946" w:author="Windows User" w:date="2021-05-31T20:37:00Z">
              <w:rPr>
                <w:rStyle w:val="fontstyle01"/>
                <w:lang w:val="en-ID"/>
              </w:rPr>
            </w:rPrChange>
          </w:rPr>
          <w:delText xml:space="preserve">bagi </w:delText>
        </w:r>
      </w:del>
      <w:del w:id="947" w:author="Windows User" w:date="2020-12-14T19:04:00Z">
        <w:r w:rsidRPr="007E25C4" w:rsidDel="00880625">
          <w:rPr>
            <w:rStyle w:val="fontstyle01"/>
            <w:sz w:val="22"/>
            <w:szCs w:val="22"/>
            <w:lang w:val="en-ID"/>
            <w:rPrChange w:id="948" w:author="Windows User" w:date="2021-05-31T20:37:00Z">
              <w:rPr>
                <w:rStyle w:val="fontstyle01"/>
                <w:lang w:val="en-ID"/>
              </w:rPr>
            </w:rPrChange>
          </w:rPr>
          <w:delText>sisw</w:delText>
        </w:r>
      </w:del>
      <w:ins w:id="949" w:author="Windows User" w:date="2021-05-31T20:38:00Z">
        <w:r w:rsidR="007E25C4">
          <w:rPr>
            <w:rStyle w:val="fontstyle01"/>
            <w:sz w:val="22"/>
            <w:szCs w:val="22"/>
            <w:lang w:val="en-ID"/>
          </w:rPr>
          <w:t>,</w:t>
        </w:r>
      </w:ins>
      <w:del w:id="950" w:author="Windows User" w:date="2020-12-14T19:04:00Z">
        <w:r w:rsidRPr="007E25C4" w:rsidDel="00880625">
          <w:rPr>
            <w:rStyle w:val="fontstyle01"/>
            <w:sz w:val="22"/>
            <w:szCs w:val="22"/>
            <w:lang w:val="en-ID"/>
            <w:rPrChange w:id="951" w:author="Windows User" w:date="2021-05-31T20:37:00Z">
              <w:rPr>
                <w:rStyle w:val="fontstyle01"/>
                <w:lang w:val="en-ID"/>
              </w:rPr>
            </w:rPrChange>
          </w:rPr>
          <w:delText>a</w:delText>
        </w:r>
      </w:del>
      <w:r w:rsidRPr="007E25C4">
        <w:rPr>
          <w:rStyle w:val="fontstyle01"/>
          <w:sz w:val="22"/>
          <w:szCs w:val="22"/>
          <w:lang w:val="en-ID"/>
          <w:rPrChange w:id="952" w:author="Windows User" w:date="2021-05-31T20:37:00Z">
            <w:rPr>
              <w:rStyle w:val="fontstyle01"/>
              <w:lang w:val="en-ID"/>
            </w:rPr>
          </w:rPrChange>
        </w:rPr>
        <w:t xml:space="preserve"> sedangkan </w:t>
      </w:r>
      <w:del w:id="953" w:author="Windows User" w:date="2020-12-14T19:04:00Z">
        <w:r w:rsidRPr="007E25C4" w:rsidDel="00880625">
          <w:rPr>
            <w:rStyle w:val="fontstyle01"/>
            <w:sz w:val="22"/>
            <w:szCs w:val="22"/>
            <w:lang w:val="en-ID"/>
            <w:rPrChange w:id="954" w:author="Windows User" w:date="2021-05-31T20:37:00Z">
              <w:rPr>
                <w:rStyle w:val="fontstyle01"/>
                <w:lang w:val="en-ID"/>
              </w:rPr>
            </w:rPrChange>
          </w:rPr>
          <w:delText>guru</w:delText>
        </w:r>
      </w:del>
      <w:ins w:id="955" w:author="Windows User" w:date="2020-12-14T19:04:00Z">
        <w:r w:rsidR="00880625" w:rsidRPr="007E25C4">
          <w:rPr>
            <w:rStyle w:val="fontstyle01"/>
            <w:sz w:val="22"/>
            <w:szCs w:val="22"/>
            <w:lang w:val="en-ID"/>
            <w:rPrChange w:id="956" w:author="Windows User" w:date="2021-05-31T20:37:00Z">
              <w:rPr>
                <w:rStyle w:val="fontstyle01"/>
                <w:lang w:val="en-ID"/>
              </w:rPr>
            </w:rPrChange>
          </w:rPr>
          <w:t>Guru</w:t>
        </w:r>
      </w:ins>
      <w:r w:rsidRPr="007E25C4">
        <w:rPr>
          <w:rStyle w:val="fontstyle01"/>
          <w:sz w:val="22"/>
          <w:szCs w:val="22"/>
          <w:lang w:val="en-ID"/>
          <w:rPrChange w:id="957" w:author="Windows User" w:date="2021-05-31T20:37:00Z">
            <w:rPr>
              <w:rStyle w:val="fontstyle01"/>
              <w:lang w:val="en-ID"/>
            </w:rPr>
          </w:rPrChange>
        </w:rPr>
        <w:t xml:space="preserve"> dapat mengelola data pelajaran, menambah tugas pelajaran, </w:t>
      </w:r>
      <w:ins w:id="958" w:author="Windows User" w:date="2021-03-23T19:21:00Z">
        <w:r w:rsidR="00E17700" w:rsidRPr="007E25C4">
          <w:rPr>
            <w:rStyle w:val="fontstyle01"/>
            <w:sz w:val="22"/>
            <w:szCs w:val="22"/>
            <w:lang w:val="en-ID"/>
            <w:rPrChange w:id="959" w:author="Windows User" w:date="2021-05-31T20:37:00Z">
              <w:rPr>
                <w:rStyle w:val="fontstyle01"/>
                <w:lang w:val="en-ID"/>
              </w:rPr>
            </w:rPrChange>
          </w:rPr>
          <w:t xml:space="preserve">dan </w:t>
        </w:r>
      </w:ins>
      <w:r w:rsidRPr="007E25C4">
        <w:rPr>
          <w:rStyle w:val="fontstyle01"/>
          <w:sz w:val="22"/>
          <w:szCs w:val="22"/>
          <w:lang w:val="en-ID"/>
          <w:rPrChange w:id="960" w:author="Windows User" w:date="2021-05-31T20:37:00Z">
            <w:rPr>
              <w:rStyle w:val="fontstyle01"/>
              <w:lang w:val="en-ID"/>
            </w:rPr>
          </w:rPrChange>
        </w:rPr>
        <w:t>menambah tugas</w:t>
      </w:r>
      <w:ins w:id="961" w:author="Windows User" w:date="2021-03-23T19:21:00Z">
        <w:r w:rsidR="00E17700" w:rsidRPr="007E25C4">
          <w:rPr>
            <w:rStyle w:val="fontstyle01"/>
            <w:sz w:val="22"/>
            <w:szCs w:val="22"/>
            <w:lang w:val="en-ID"/>
            <w:rPrChange w:id="962" w:author="Windows User" w:date="2021-05-31T20:37:00Z">
              <w:rPr>
                <w:rStyle w:val="fontstyle01"/>
                <w:lang w:val="en-ID"/>
              </w:rPr>
            </w:rPrChange>
          </w:rPr>
          <w:t>.</w:t>
        </w:r>
      </w:ins>
      <w:del w:id="963" w:author="Windows User" w:date="2021-03-23T19:21:00Z">
        <w:r w:rsidRPr="007E25C4" w:rsidDel="00E17700">
          <w:rPr>
            <w:rStyle w:val="fontstyle01"/>
            <w:sz w:val="22"/>
            <w:szCs w:val="22"/>
            <w:lang w:val="en-ID"/>
            <w:rPrChange w:id="964" w:author="Windows User" w:date="2021-05-31T20:37:00Z">
              <w:rPr>
                <w:rStyle w:val="fontstyle01"/>
                <w:lang w:val="en-ID"/>
              </w:rPr>
            </w:rPrChange>
          </w:rPr>
          <w:delText xml:space="preserve"> dan membuat quiz</w:delText>
        </w:r>
        <w:r w:rsidRPr="007E25C4" w:rsidDel="00E17700">
          <w:rPr>
            <w:rFonts w:cs="Arial"/>
          </w:rPr>
          <w:delText>.</w:delText>
        </w:r>
      </w:del>
      <w:r w:rsidRPr="007E25C4">
        <w:rPr>
          <w:rFonts w:cs="Arial"/>
        </w:rPr>
        <w:t xml:space="preserve"> Dalam pembangunan sistem ini, beberapa penelitian diatas penulis jadikan acuan dalam mendukung pembangunan Sistem Informasi </w:t>
      </w:r>
      <w:ins w:id="965" w:author="Microsoft Office User" w:date="2020-12-07T08:14:00Z">
        <w:del w:id="966" w:author="Windows User" w:date="2020-12-14T19:05:00Z">
          <w:r w:rsidR="004E6516" w:rsidRPr="007E25C4" w:rsidDel="00880625">
            <w:rPr>
              <w:rFonts w:cs="Arial"/>
              <w:i/>
              <w:rPrChange w:id="967" w:author="Windows User" w:date="2021-05-31T20:37:00Z">
                <w:rPr>
                  <w:rFonts w:cs="Arial"/>
                </w:rPr>
              </w:rPrChange>
            </w:rPr>
            <w:delText>E-Learning</w:delText>
          </w:r>
        </w:del>
      </w:ins>
      <w:ins w:id="968" w:author="Windows User" w:date="2020-12-14T19:05:00Z">
        <w:r w:rsidR="00880625" w:rsidRPr="007E25C4">
          <w:rPr>
            <w:rFonts w:cs="Arial"/>
            <w:i/>
            <w:rPrChange w:id="969" w:author="Windows User" w:date="2021-05-31T20:37:00Z">
              <w:rPr>
                <w:rFonts w:cs="Arial"/>
              </w:rPr>
            </w:rPrChange>
          </w:rPr>
          <w:t>E-Learning</w:t>
        </w:r>
      </w:ins>
      <w:del w:id="970" w:author="Microsoft Office User" w:date="2020-12-07T08:14:00Z">
        <w:r w:rsidRPr="007E25C4" w:rsidDel="004E6516">
          <w:rPr>
            <w:rFonts w:cs="Arial"/>
            <w:i/>
            <w:rPrChange w:id="971" w:author="Windows User" w:date="2021-05-31T20:37:00Z">
              <w:rPr>
                <w:rFonts w:cs="Arial"/>
              </w:rPr>
            </w:rPrChange>
          </w:rPr>
          <w:delText>e-learning</w:delText>
        </w:r>
      </w:del>
      <w:r w:rsidRPr="007E25C4">
        <w:rPr>
          <w:rFonts w:cs="Arial"/>
        </w:rPr>
        <w:t xml:space="preserve"> di SMK TI Bali Global Karangasem Menggunakan Framework Laravel</w:t>
      </w:r>
      <w:r w:rsidRPr="0067595B">
        <w:rPr>
          <w:rFonts w:cs="Arial"/>
        </w:rPr>
        <w:t>.</w:t>
      </w:r>
    </w:p>
    <w:p w14:paraId="58298C9A" w14:textId="77777777" w:rsidR="00D1277A" w:rsidRPr="0067595B" w:rsidRDefault="00D1277A" w:rsidP="00120898">
      <w:pPr>
        <w:jc w:val="both"/>
        <w:rPr>
          <w:rFonts w:cs="Arial"/>
        </w:rPr>
      </w:pPr>
    </w:p>
    <w:p w14:paraId="13FF007A" w14:textId="182626E5" w:rsidR="0070315B" w:rsidRPr="0067595B" w:rsidRDefault="0070315B" w:rsidP="0070315B">
      <w:pPr>
        <w:pStyle w:val="Heading2"/>
        <w:numPr>
          <w:ilvl w:val="0"/>
          <w:numId w:val="9"/>
        </w:numPr>
        <w:ind w:hanging="720"/>
        <w:rPr>
          <w:rFonts w:cs="Arial"/>
          <w:lang w:val="en-ID"/>
        </w:rPr>
      </w:pPr>
      <w:bookmarkStart w:id="972" w:name="_Toc94356943"/>
      <w:r w:rsidRPr="0067595B">
        <w:rPr>
          <w:rFonts w:cs="Arial"/>
          <w:lang w:val="en-ID"/>
        </w:rPr>
        <w:t>Sistem</w:t>
      </w:r>
      <w:bookmarkEnd w:id="972"/>
    </w:p>
    <w:p w14:paraId="0AAEDA3D" w14:textId="63F78C6B" w:rsidR="00672382" w:rsidRPr="0067595B" w:rsidRDefault="00672382" w:rsidP="001D52B2">
      <w:pPr>
        <w:ind w:firstLine="720"/>
        <w:jc w:val="both"/>
        <w:rPr>
          <w:rFonts w:cs="Arial"/>
          <w:lang w:val="en-ID"/>
        </w:rPr>
      </w:pPr>
      <w:r w:rsidRPr="0067595B">
        <w:rPr>
          <w:rFonts w:cs="Arial"/>
          <w:lang w:val="en-ID"/>
        </w:rPr>
        <w:t>Sistem</w:t>
      </w:r>
      <w:r w:rsidR="00E65201" w:rsidRPr="0067595B">
        <w:rPr>
          <w:rFonts w:cs="Arial"/>
          <w:lang w:val="en-ID"/>
        </w:rPr>
        <w:t xml:space="preserve"> </w:t>
      </w:r>
      <w:r w:rsidR="0019223C" w:rsidRPr="0067595B">
        <w:rPr>
          <w:rFonts w:cs="Arial"/>
          <w:lang w:val="en-ID"/>
        </w:rPr>
        <w:t>merupakan</w:t>
      </w:r>
      <w:r w:rsidR="00B242FD" w:rsidRPr="0067595B">
        <w:rPr>
          <w:rFonts w:cs="Arial"/>
          <w:lang w:val="en-ID"/>
        </w:rPr>
        <w:t xml:space="preserve"> kumpulan elemen-elemen yang saling terkait antara satu dengan yang lain yang tak dapat dipisahkan, untuk mencapai satu tujuan tertentu. S</w:t>
      </w:r>
      <w:r w:rsidR="001D52B2" w:rsidRPr="0067595B">
        <w:rPr>
          <w:rFonts w:cs="Arial"/>
          <w:lang w:val="en-ID"/>
        </w:rPr>
        <w:t xml:space="preserve">ecara </w:t>
      </w:r>
      <w:r w:rsidR="00B242FD" w:rsidRPr="0067595B">
        <w:rPr>
          <w:rFonts w:cs="Arial"/>
          <w:lang w:val="en-ID"/>
        </w:rPr>
        <w:t>sederhana, suatu sis</w:t>
      </w:r>
      <w:r w:rsidR="00B242FD" w:rsidRPr="00AD5F86">
        <w:rPr>
          <w:rFonts w:cs="Arial"/>
          <w:lang w:val="en-ID"/>
        </w:rPr>
        <w:t xml:space="preserve">tem dapat diartikan sebagai suatu kumpulan atau himpunan dari unsur, komponen, atau </w:t>
      </w:r>
      <w:commentRangeStart w:id="973"/>
      <w:r w:rsidR="00B242FD" w:rsidRPr="00AD5F86">
        <w:rPr>
          <w:rFonts w:cs="Arial"/>
          <w:i/>
          <w:lang w:val="en-ID"/>
        </w:rPr>
        <w:t>variable</w:t>
      </w:r>
      <w:commentRangeEnd w:id="973"/>
      <w:r w:rsidR="00EA52C6" w:rsidRPr="00AD5F86">
        <w:rPr>
          <w:rStyle w:val="CommentReference"/>
          <w:i/>
        </w:rPr>
        <w:commentReference w:id="973"/>
      </w:r>
      <w:r w:rsidR="00B242FD" w:rsidRPr="00AD5F86">
        <w:rPr>
          <w:rFonts w:cs="Arial"/>
          <w:lang w:val="en-ID"/>
        </w:rPr>
        <w:t xml:space="preserve"> yang terorganisir, saling </w:t>
      </w:r>
      <w:r w:rsidR="00B242FD" w:rsidRPr="00AD5F86">
        <w:rPr>
          <w:rFonts w:cs="Arial"/>
          <w:i/>
          <w:lang w:val="en-ID"/>
        </w:rPr>
        <w:t>berintegrasi</w:t>
      </w:r>
      <w:r w:rsidR="00AD5F86" w:rsidRPr="00AD5F86">
        <w:rPr>
          <w:rFonts w:cs="Arial"/>
          <w:i/>
          <w:lang w:val="en-ID"/>
        </w:rPr>
        <w:t>,</w:t>
      </w:r>
      <w:r w:rsidR="00B242FD" w:rsidRPr="00AD5F86">
        <w:rPr>
          <w:rFonts w:cs="Arial"/>
          <w:lang w:val="en-ID"/>
        </w:rPr>
        <w:t xml:space="preserve"> saling tergantung satu sama lain, dan terpadu. Sebuah sistem terdiri atas bagian-bagian atau komponen yang terpadu untuk satu tujuan</w:t>
      </w:r>
      <w:r w:rsidR="00EA52C6" w:rsidRPr="00AD5F86">
        <w:rPr>
          <w:rFonts w:cs="Arial"/>
          <w:lang w:val="en-ID"/>
        </w:rPr>
        <w:t xml:space="preserve"> </w:t>
      </w:r>
      <w:r w:rsidR="00B242FD" w:rsidRPr="00AD5F86">
        <w:rPr>
          <w:rFonts w:cs="Arial"/>
          <w:lang w:val="en-ID"/>
        </w:rPr>
        <w:fldChar w:fldCharType="begin" w:fldLock="1"/>
      </w:r>
      <w:r w:rsidR="00074CEF" w:rsidRPr="00AD5F86">
        <w:rPr>
          <w:rFonts w:cs="Arial"/>
          <w:lang w:val="en-ID"/>
        </w:rPr>
        <w:instrText>ADDIN CSL_CITATION {"citationItems":[{"id":"ITEM-1","itemData":{"DOI":"10.4074/S0003503310002034","ISSN":"1693-752X","abstract":"Pada Creative Studio Photo komputer belum di gunakan secara optimal, khususnya pada bagian pembukuan dan pencetakan atau pengorderan foto, hal ini sangat mempengaruhi kualitas informasi yang di hasilkan. Oleh sebab itu di perlukan suatu mekanisme yang baik dalam mengelola data-data dan metode pengaksesannya untuk menghasilkan informasi berkualitas. Pengolahan data-data tersebut merupakan suatu hal yang sangat penting di perlukan dalam suatu perusahaan , maka di perlukan suatu sistem yang berkapasitas besar yang dapat di gunakan untuk mengolah dan menampung data tersebut. Kelebihan dari sistem baru adalah mempunyai kemampuan dalam mengolah data dan dapat menghasilkan laporan dalam bentuk grafik sehingga pimpinan perusahaan dapat mengetahui keadaan perusahaan. Diharapkan dengan adanya sistem baru akan dapat mencapai tingkat yang lebih efektif dan efisien, sehingga rancangan ini dapat digunakan sepenuhnya oleh bagian order untuk mendapatkan informasi yang dapat digunakan sebagai pengambilan keputusan.","author":[{"dropping-particle":"","family":"Saputra","given":"Rusli","non-dropping-particle":"","parse-names":false,"suffix":""}],"container-title":"Jurnal Momentum","id":"ITEM-1","issue":"2","issued":{"date-parts":[["2015"]]},"page":"86-93","title":"Desain Sistem Informasi Order Photo Pada Creative Studio Photo Dengan Menggunakan Bahasa Pemrograman Visual Basic.Net 2010","type":"article-journal","volume":"110"},"uris":["http://www.mendeley.com/documents/?uuid=80d4a278-f9e2-41cc-9041-d174e8b28525"]}],"mendeley":{"formattedCitation":"[5]","plainTextFormattedCitation":"[5]","previouslyFormattedCitation":"[4]"},"properties":{"noteIndex":0},"schema":"https://github.com/citation-style-language/schema/raw/master/csl-citation.json"}</w:instrText>
      </w:r>
      <w:r w:rsidR="00B242FD" w:rsidRPr="00AD5F86">
        <w:rPr>
          <w:rFonts w:cs="Arial"/>
          <w:lang w:val="en-ID"/>
        </w:rPr>
        <w:fldChar w:fldCharType="separate"/>
      </w:r>
      <w:r w:rsidR="00074CEF" w:rsidRPr="00AD5F86">
        <w:rPr>
          <w:rFonts w:cs="Arial"/>
          <w:noProof/>
          <w:lang w:val="en-ID"/>
        </w:rPr>
        <w:t>[5]</w:t>
      </w:r>
      <w:r w:rsidR="00B242FD" w:rsidRPr="00AD5F86">
        <w:rPr>
          <w:rFonts w:cs="Arial"/>
          <w:lang w:val="en-ID"/>
        </w:rPr>
        <w:fldChar w:fldCharType="end"/>
      </w:r>
      <w:r w:rsidR="00EA52C6" w:rsidRPr="00AD5F86">
        <w:rPr>
          <w:rFonts w:cs="Arial"/>
          <w:lang w:val="en-ID"/>
        </w:rPr>
        <w:t>.</w:t>
      </w:r>
    </w:p>
    <w:p w14:paraId="6F8E7D02" w14:textId="77777777" w:rsidR="00462966" w:rsidRPr="0067595B" w:rsidRDefault="00462966" w:rsidP="001D52B2">
      <w:pPr>
        <w:ind w:firstLine="720"/>
        <w:jc w:val="both"/>
        <w:rPr>
          <w:rFonts w:cs="Arial"/>
          <w:lang w:val="en-ID"/>
        </w:rPr>
      </w:pPr>
    </w:p>
    <w:p w14:paraId="272FC739" w14:textId="298C9FF7" w:rsidR="00CE235E" w:rsidRPr="0067595B" w:rsidRDefault="0070315B" w:rsidP="00CE235E">
      <w:pPr>
        <w:pStyle w:val="Heading2"/>
        <w:numPr>
          <w:ilvl w:val="0"/>
          <w:numId w:val="9"/>
        </w:numPr>
        <w:ind w:hanging="720"/>
        <w:rPr>
          <w:rFonts w:cs="Arial"/>
          <w:lang w:val="en-ID"/>
        </w:rPr>
      </w:pPr>
      <w:bookmarkStart w:id="974" w:name="_Toc94356944"/>
      <w:r w:rsidRPr="0067595B">
        <w:rPr>
          <w:rFonts w:cs="Arial"/>
          <w:lang w:val="en-ID"/>
        </w:rPr>
        <w:lastRenderedPageBreak/>
        <w:t>Informasi</w:t>
      </w:r>
      <w:bookmarkEnd w:id="974"/>
    </w:p>
    <w:p w14:paraId="12E19CAD" w14:textId="393B5443" w:rsidR="00B242FD" w:rsidRPr="0067595B" w:rsidRDefault="001D52B2" w:rsidP="00E04BA9">
      <w:pPr>
        <w:ind w:firstLine="720"/>
        <w:jc w:val="both"/>
        <w:rPr>
          <w:rFonts w:cs="Arial"/>
          <w:lang w:val="en-ID"/>
        </w:rPr>
      </w:pPr>
      <w:r w:rsidRPr="0067595B">
        <w:rPr>
          <w:rFonts w:cs="Arial"/>
          <w:lang w:val="en-ID"/>
        </w:rPr>
        <w:t xml:space="preserve">Informasi adalah data yang telah diolah menjadi bentuk lain yang lebih berguna atau bernilai bagi yang pemakai dan dapat dijadikan sebagai bahan dalam pengambilan keputusan. Sumber </w:t>
      </w:r>
      <w:r w:rsidR="00E04BA9" w:rsidRPr="0067595B">
        <w:rPr>
          <w:rFonts w:cs="Arial"/>
          <w:lang w:val="en-ID"/>
        </w:rPr>
        <w:t>dari informasi adalah data. Data adalah kenyataan yang menggambarkan suatu kejadian-kejadian dan kesatuan kenyataan. Data merupakan bentuk yang masih mentah sehingga perlu diolah lebih lanjut agar mempunyai nilai atau kegunanaan bagi pemakainya</w:t>
      </w:r>
      <w:r w:rsidR="00EA52C6">
        <w:rPr>
          <w:rFonts w:cs="Arial"/>
          <w:lang w:val="en-ID"/>
        </w:rPr>
        <w:t xml:space="preserve"> </w:t>
      </w:r>
      <w:r w:rsidR="002A2629" w:rsidRPr="00AD5F86">
        <w:rPr>
          <w:rFonts w:cs="Arial"/>
          <w:lang w:val="en-ID"/>
        </w:rPr>
        <w:fldChar w:fldCharType="begin" w:fldLock="1"/>
      </w:r>
      <w:r w:rsidR="00074CEF" w:rsidRPr="00AD5F86">
        <w:rPr>
          <w:rFonts w:cs="Arial"/>
          <w:lang w:val="en-ID"/>
        </w:rPr>
        <w:instrText>ADDIN CSL_CITATION {"citationItems":[{"id":"ITEM-1","itemData":{"DOI":"10.29407/intensif.v1i2.799","ISSN":"2580-409X","abstract":"Perkembangan teknologi yang begitu cepat menuntut sekolah untuk memberikan pelayanan yang optimal kepada siswanya khususnya di SMK Negeri 1 Jiwan. Meningkatkan kualitas sistem informasi merupakan salah satu cara untuk mendukung pelayanan terhadap siswa. Sistem informasi pembayaran administrasi dirancang sesuai dengan keadaan di sekolah. Pengumpulan data dilakukan dengan menggunakan metode interview dan Metode observasi. Penelitian ini menghasilkan perancangan sistem informasi menggunakan Microsoft Visual basic 6.0 yang dapat membantu SMK Negeri 1 Jiwan untuk memberi pelayanan dalam pembayaran administrasi siswanya. Kata","author":[{"dropping-particle":"","family":"Pamungkas","given":"Ridho","non-dropping-particle":"","parse-names":false,"suffix":""}],"container-title":"Intensif","id":"ITEM-1","issue":"2","issued":{"date-parts":[["2017"]]},"page":"129","title":"Perancangan Sistem Informasi Pembayaran Administrasi SMK Negeri 1 Jiwan","type":"article-journal","volume":"1"},"uris":["http://www.mendeley.com/documents/?uuid=caeda831-eed6-4657-a521-f0e033453cfc"]}],"mendeley":{"formattedCitation":"[6]","plainTextFormattedCitation":"[6]","previouslyFormattedCitation":"[5]"},"properties":{"noteIndex":0},"schema":"https://github.com/citation-style-language/schema/raw/master/csl-citation.json"}</w:instrText>
      </w:r>
      <w:r w:rsidR="002A2629" w:rsidRPr="00AD5F86">
        <w:rPr>
          <w:rFonts w:cs="Arial"/>
          <w:lang w:val="en-ID"/>
        </w:rPr>
        <w:fldChar w:fldCharType="separate"/>
      </w:r>
      <w:r w:rsidR="00074CEF" w:rsidRPr="00AD5F86">
        <w:rPr>
          <w:rFonts w:cs="Arial"/>
          <w:noProof/>
          <w:lang w:val="en-ID"/>
        </w:rPr>
        <w:t>[6]</w:t>
      </w:r>
      <w:r w:rsidR="002A2629" w:rsidRPr="00AD5F86">
        <w:rPr>
          <w:rFonts w:cs="Arial"/>
          <w:lang w:val="en-ID"/>
        </w:rPr>
        <w:fldChar w:fldCharType="end"/>
      </w:r>
      <w:r w:rsidR="00EA52C6" w:rsidRPr="00AD5F86">
        <w:rPr>
          <w:rFonts w:cs="Arial"/>
          <w:lang w:val="en-ID"/>
        </w:rPr>
        <w:t>.</w:t>
      </w:r>
      <w:r w:rsidR="00E04BA9" w:rsidRPr="00AD5F86">
        <w:rPr>
          <w:rFonts w:cs="Arial"/>
          <w:lang w:val="en-ID"/>
        </w:rPr>
        <w:t xml:space="preserve"> Kualitas</w:t>
      </w:r>
      <w:r w:rsidR="00E04BA9" w:rsidRPr="0067595B">
        <w:rPr>
          <w:rFonts w:cs="Arial"/>
          <w:lang w:val="en-ID"/>
        </w:rPr>
        <w:t xml:space="preserve"> infomasi tergantung pada beberapa hal </w:t>
      </w:r>
      <w:r w:rsidR="00EA52C6" w:rsidRPr="0067595B">
        <w:rPr>
          <w:rFonts w:cs="Arial"/>
          <w:lang w:val="en-ID"/>
        </w:rPr>
        <w:t>yaitu:</w:t>
      </w:r>
    </w:p>
    <w:p w14:paraId="17891BCD" w14:textId="77777777" w:rsidR="00E04BA9" w:rsidRPr="0067595B" w:rsidRDefault="00E04BA9" w:rsidP="00E04BA9">
      <w:pPr>
        <w:pStyle w:val="ListParagraph"/>
        <w:numPr>
          <w:ilvl w:val="0"/>
          <w:numId w:val="14"/>
        </w:numPr>
        <w:ind w:left="567"/>
        <w:rPr>
          <w:rFonts w:cs="Arial"/>
          <w:lang w:val="en-ID"/>
        </w:rPr>
      </w:pPr>
      <w:r w:rsidRPr="0067595B">
        <w:rPr>
          <w:rFonts w:cs="Arial"/>
          <w:lang w:val="en-ID"/>
        </w:rPr>
        <w:t>Akurat, berarti informasi harus bebas dari kesalahan-kesalahan.</w:t>
      </w:r>
    </w:p>
    <w:p w14:paraId="5273A813" w14:textId="77777777" w:rsidR="00E04BA9" w:rsidRPr="0067595B" w:rsidRDefault="00E04BA9" w:rsidP="00E04BA9">
      <w:pPr>
        <w:pStyle w:val="ListParagraph"/>
        <w:numPr>
          <w:ilvl w:val="0"/>
          <w:numId w:val="14"/>
        </w:numPr>
        <w:ind w:left="567"/>
        <w:rPr>
          <w:rFonts w:cs="Arial"/>
          <w:lang w:val="en-ID"/>
        </w:rPr>
      </w:pPr>
      <w:r w:rsidRPr="0067595B">
        <w:rPr>
          <w:rFonts w:cs="Arial"/>
          <w:lang w:val="en-ID"/>
        </w:rPr>
        <w:t>Tepat waktu, informasi yang diterima harus tepat pada waktunya.</w:t>
      </w:r>
    </w:p>
    <w:p w14:paraId="22E0BBEF" w14:textId="18AAB376" w:rsidR="00E04BA9" w:rsidRDefault="00E04BA9" w:rsidP="00E04BA9">
      <w:pPr>
        <w:pStyle w:val="ListParagraph"/>
        <w:numPr>
          <w:ilvl w:val="0"/>
          <w:numId w:val="14"/>
        </w:numPr>
        <w:ind w:left="567"/>
        <w:rPr>
          <w:ins w:id="975" w:author="Windows User" w:date="2020-12-14T10:31:00Z"/>
          <w:rFonts w:cs="Arial"/>
          <w:lang w:val="en-ID"/>
        </w:rPr>
      </w:pPr>
      <w:r w:rsidRPr="0067595B">
        <w:rPr>
          <w:rFonts w:cs="Arial"/>
          <w:lang w:val="en-ID"/>
        </w:rPr>
        <w:t>Relevan, informasi harus mempunyai manfaat bagi penerima.</w:t>
      </w:r>
    </w:p>
    <w:p w14:paraId="67B37BFF" w14:textId="77777777" w:rsidR="00806E12" w:rsidRPr="0067595B" w:rsidRDefault="00806E12">
      <w:pPr>
        <w:pStyle w:val="ListParagraph"/>
        <w:ind w:left="567"/>
        <w:rPr>
          <w:rFonts w:cs="Arial"/>
          <w:lang w:val="en-ID"/>
        </w:rPr>
        <w:pPrChange w:id="976" w:author="Windows User" w:date="2020-12-14T10:31:00Z">
          <w:pPr>
            <w:pStyle w:val="ListParagraph"/>
            <w:numPr>
              <w:numId w:val="14"/>
            </w:numPr>
            <w:ind w:left="567" w:hanging="360"/>
          </w:pPr>
        </w:pPrChange>
      </w:pPr>
    </w:p>
    <w:p w14:paraId="63988FF8" w14:textId="33883118" w:rsidR="0070315B" w:rsidRPr="0067595B" w:rsidRDefault="0070315B" w:rsidP="0070315B">
      <w:pPr>
        <w:pStyle w:val="Heading2"/>
        <w:numPr>
          <w:ilvl w:val="0"/>
          <w:numId w:val="9"/>
        </w:numPr>
        <w:ind w:hanging="720"/>
        <w:rPr>
          <w:rFonts w:cs="Arial"/>
          <w:lang w:val="en-ID"/>
        </w:rPr>
      </w:pPr>
      <w:bookmarkStart w:id="977" w:name="_Toc94356945"/>
      <w:r w:rsidRPr="0067595B">
        <w:rPr>
          <w:rFonts w:cs="Arial"/>
          <w:lang w:val="en-ID"/>
        </w:rPr>
        <w:t>Sistem Informasi</w:t>
      </w:r>
      <w:bookmarkEnd w:id="977"/>
    </w:p>
    <w:p w14:paraId="0E34F32F" w14:textId="1BA10BF2" w:rsidR="00E74B43" w:rsidRPr="00AD5F86" w:rsidRDefault="00E74B43" w:rsidP="00E74B43">
      <w:pPr>
        <w:ind w:firstLine="720"/>
        <w:jc w:val="both"/>
        <w:rPr>
          <w:rFonts w:cs="Arial"/>
        </w:rPr>
      </w:pPr>
      <w:r w:rsidRPr="0067595B">
        <w:rPr>
          <w:rFonts w:cs="Arial"/>
        </w:rPr>
        <w:t xml:space="preserve">Sistem </w:t>
      </w:r>
      <w:r w:rsidR="003473FB" w:rsidRPr="00AD5F86">
        <w:rPr>
          <w:rFonts w:cs="Arial"/>
        </w:rPr>
        <w:t>I</w:t>
      </w:r>
      <w:r w:rsidRPr="00AD5F86">
        <w:rPr>
          <w:rFonts w:cs="Arial"/>
        </w:rPr>
        <w:t>nformasi adalah suatu sistem yang tujuannya menghasilkan informasi. Sebagai suatu sistem, untuk dapat memahami sistem informasi, akan lebih baik jika konsep dari sistem itu dipahami terlebih dahulu. Demikian juga sebagai sistem penghasil informasi, maka knsep informasi perlu dipahami terlebih dahulu.</w:t>
      </w:r>
    </w:p>
    <w:p w14:paraId="20621211" w14:textId="3E7BE835" w:rsidR="00E74B43" w:rsidRPr="00176CF1" w:rsidRDefault="00E74B43" w:rsidP="00176CF1">
      <w:pPr>
        <w:ind w:firstLine="709"/>
        <w:rPr>
          <w:rFonts w:cs="Arial"/>
          <w:lang w:val="en-ID"/>
        </w:rPr>
      </w:pPr>
      <w:r w:rsidRPr="00176CF1">
        <w:rPr>
          <w:rFonts w:cs="Arial"/>
        </w:rPr>
        <w:t xml:space="preserve">Sistem </w:t>
      </w:r>
      <w:r w:rsidR="003473FB" w:rsidRPr="00176CF1">
        <w:rPr>
          <w:rFonts w:cs="Arial"/>
        </w:rPr>
        <w:t>I</w:t>
      </w:r>
      <w:r w:rsidRPr="00176CF1">
        <w:rPr>
          <w:rFonts w:cs="Arial"/>
        </w:rPr>
        <w:t xml:space="preserve">nformasi di kembangkan dan di bangun karena memiliki manfaat </w:t>
      </w:r>
      <w:r w:rsidR="00176CF1">
        <w:rPr>
          <w:rFonts w:cs="Arial"/>
        </w:rPr>
        <w:t>yang besar bagi komponen sistem</w:t>
      </w:r>
      <w:commentRangeStart w:id="978"/>
      <w:r w:rsidR="00176CF1" w:rsidRPr="00176CF1">
        <w:rPr>
          <w:rFonts w:cs="Arial"/>
        </w:rPr>
        <w:fldChar w:fldCharType="begin" w:fldLock="1"/>
      </w:r>
      <w:r w:rsidR="00176CF1" w:rsidRPr="00176CF1">
        <w:rPr>
          <w:rFonts w:cs="Arial"/>
        </w:rPr>
        <w:instrText>ADDIN CSL_CITATION {"citationItems":[{"id":"ITEM-1","itemData":{"DOI":"10.4074/S0003503310002034","ISSN":"1693-752X","abstract":"Pada Creative Studio Photo komputer belum di gunakan secara optimal, khususnya pada bagian pembukuan dan pencetakan atau pengorderan foto, hal ini sangat mempengaruhi kualitas informasi yang di hasilkan. Oleh sebab itu di perlukan suatu mekanisme yang baik dalam mengelola data-data dan metode pengaksesannya untuk menghasilkan informasi berkualitas. Pengolahan data-data tersebut merupakan suatu hal yang sangat penting di perlukan dalam suatu perusahaan , maka di perlukan suatu sistem yang berkapasitas besar yang dapat di gunakan untuk mengolah dan menampung data tersebut. Kelebihan dari sistem baru adalah mempunyai kemampuan dalam mengolah data dan dapat menghasilkan laporan dalam bentuk grafik sehingga pimpinan perusahaan dapat mengetahui keadaan perusahaan. Diharapkan dengan adanya sistem baru akan dapat mencapai tingkat yang lebih efektif dan efisien, sehingga rancangan ini dapat digunakan sepenuhnya oleh bagian order untuk mendapatkan informasi yang dapat digunakan sebagai pengambilan keputusan.","author":[{"dropping-particle":"","family":"Saputra","given":"Rusli","non-dropping-particle":"","parse-names":false,"suffix":""}],"container-title":"Jurnal Momentum","id":"ITEM-1","issue":"2","issued":{"date-parts":[["2015"]]},"page":"86-93","title":"Desain Sistem Informasi Order Photo Pada Creative Studio Photo Dengan Menggunakan Bahasa Pemrograman Visual Basic.Net 2010","type":"article-journal","volume":"110"},"uris":["http://www.mendeley.com/documents/?uuid=80d4a278-f9e2-41cc-9041-d174e8b28525"]}],"mendeley":{"formattedCitation":"[5]","plainTextFormattedCitation":"[5]","previouslyFormattedCitation":"[4]"},"properties":{"noteIndex":0},"schema":"https://github.com/citation-style-language/schema/raw/master/csl-citation.json"}</w:instrText>
      </w:r>
      <w:r w:rsidR="00176CF1" w:rsidRPr="00176CF1">
        <w:rPr>
          <w:rFonts w:cs="Arial"/>
        </w:rPr>
        <w:fldChar w:fldCharType="separate"/>
      </w:r>
      <w:r w:rsidR="00176CF1" w:rsidRPr="00176CF1">
        <w:rPr>
          <w:rFonts w:cs="Arial"/>
          <w:noProof/>
        </w:rPr>
        <w:t>[5]</w:t>
      </w:r>
      <w:r w:rsidR="00176CF1" w:rsidRPr="00176CF1">
        <w:rPr>
          <w:rFonts w:cs="Arial"/>
        </w:rPr>
        <w:fldChar w:fldCharType="end"/>
      </w:r>
      <w:r w:rsidR="00176CF1" w:rsidRPr="00176CF1">
        <w:rPr>
          <w:rFonts w:cs="Arial"/>
        </w:rPr>
        <w:t>.</w:t>
      </w:r>
      <w:commentRangeEnd w:id="978"/>
      <w:r w:rsidR="00176CF1">
        <w:rPr>
          <w:rStyle w:val="CommentReference"/>
        </w:rPr>
        <w:commentReference w:id="978"/>
      </w:r>
      <w:r w:rsidR="00176CF1">
        <w:rPr>
          <w:rFonts w:cs="Arial"/>
        </w:rPr>
        <w:t xml:space="preserve"> </w:t>
      </w:r>
      <w:r w:rsidRPr="0067595B">
        <w:rPr>
          <w:rFonts w:cs="Arial"/>
        </w:rPr>
        <w:t xml:space="preserve">Manfaat tersebut dapat di klasifikasi sebagai </w:t>
      </w:r>
      <w:r w:rsidR="003473FB" w:rsidRPr="0067595B">
        <w:rPr>
          <w:rFonts w:cs="Arial"/>
        </w:rPr>
        <w:t>berikut:</w:t>
      </w:r>
      <w:r w:rsidRPr="0067595B">
        <w:rPr>
          <w:rFonts w:cs="Arial"/>
        </w:rPr>
        <w:t xml:space="preserve"> </w:t>
      </w:r>
    </w:p>
    <w:p w14:paraId="6D5BCE4B" w14:textId="77777777" w:rsidR="00E74B43" w:rsidRPr="00AD5F86" w:rsidRDefault="00E74B43" w:rsidP="00E74B43">
      <w:pPr>
        <w:numPr>
          <w:ilvl w:val="1"/>
          <w:numId w:val="6"/>
        </w:numPr>
        <w:ind w:left="709"/>
        <w:jc w:val="both"/>
        <w:rPr>
          <w:rFonts w:cs="Arial"/>
        </w:rPr>
      </w:pPr>
      <w:r w:rsidRPr="0067595B">
        <w:rPr>
          <w:rFonts w:cs="Arial"/>
        </w:rPr>
        <w:t>Menguran</w:t>
      </w:r>
      <w:r w:rsidRPr="00AD5F86">
        <w:rPr>
          <w:rFonts w:cs="Arial"/>
        </w:rPr>
        <w:t xml:space="preserve">gi biaya. </w:t>
      </w:r>
    </w:p>
    <w:p w14:paraId="76061552" w14:textId="0EE390AC" w:rsidR="00E74B43" w:rsidRPr="00AD5F86" w:rsidRDefault="00E74B43" w:rsidP="00E74B43">
      <w:pPr>
        <w:numPr>
          <w:ilvl w:val="1"/>
          <w:numId w:val="6"/>
        </w:numPr>
        <w:ind w:left="709"/>
        <w:jc w:val="both"/>
        <w:rPr>
          <w:rFonts w:cs="Arial"/>
        </w:rPr>
      </w:pPr>
      <w:r w:rsidRPr="00AD5F86">
        <w:rPr>
          <w:rFonts w:cs="Arial"/>
        </w:rPr>
        <w:t xml:space="preserve">Mengurangi kesalahan. </w:t>
      </w:r>
    </w:p>
    <w:p w14:paraId="626CD137" w14:textId="77777777" w:rsidR="00E74B43" w:rsidRPr="00AD5F86" w:rsidRDefault="00E74B43" w:rsidP="00E74B43">
      <w:pPr>
        <w:numPr>
          <w:ilvl w:val="1"/>
          <w:numId w:val="6"/>
        </w:numPr>
        <w:ind w:left="709"/>
        <w:jc w:val="both"/>
        <w:rPr>
          <w:rFonts w:cs="Arial"/>
        </w:rPr>
      </w:pPr>
      <w:r w:rsidRPr="00AD5F86">
        <w:rPr>
          <w:rFonts w:cs="Arial"/>
        </w:rPr>
        <w:t xml:space="preserve">Meningkatkan kecepatan aktifitas. </w:t>
      </w:r>
    </w:p>
    <w:p w14:paraId="03A31083" w14:textId="77777777" w:rsidR="00E74B43" w:rsidRPr="00AD5F86" w:rsidRDefault="00E74B43" w:rsidP="00E74B43">
      <w:pPr>
        <w:numPr>
          <w:ilvl w:val="1"/>
          <w:numId w:val="6"/>
        </w:numPr>
        <w:ind w:left="709"/>
        <w:jc w:val="both"/>
        <w:rPr>
          <w:rFonts w:cs="Arial"/>
        </w:rPr>
      </w:pPr>
      <w:r w:rsidRPr="00AD5F86">
        <w:rPr>
          <w:rFonts w:cs="Arial"/>
        </w:rPr>
        <w:t xml:space="preserve">Meningkatkan perencanaan dan pengendalian manajemen. </w:t>
      </w:r>
    </w:p>
    <w:p w14:paraId="21BD29CA" w14:textId="3D78B8C6" w:rsidR="00E74B43" w:rsidRPr="0067595B" w:rsidRDefault="00E74B43" w:rsidP="00E74B43">
      <w:pPr>
        <w:ind w:firstLine="567"/>
        <w:jc w:val="both"/>
        <w:rPr>
          <w:rFonts w:cs="Arial"/>
        </w:rPr>
      </w:pPr>
      <w:r w:rsidRPr="00AD5F86">
        <w:rPr>
          <w:rFonts w:cs="Arial"/>
        </w:rPr>
        <w:t xml:space="preserve">Manfaat </w:t>
      </w:r>
      <w:r w:rsidR="003473FB" w:rsidRPr="00AD5F86">
        <w:rPr>
          <w:rFonts w:cs="Arial"/>
        </w:rPr>
        <w:t>S</w:t>
      </w:r>
      <w:r w:rsidRPr="00AD5F86">
        <w:rPr>
          <w:rFonts w:cs="Arial"/>
        </w:rPr>
        <w:t xml:space="preserve">istem </w:t>
      </w:r>
      <w:r w:rsidR="003473FB" w:rsidRPr="00AD5F86">
        <w:rPr>
          <w:rFonts w:cs="Arial"/>
        </w:rPr>
        <w:t>I</w:t>
      </w:r>
      <w:r w:rsidRPr="00AD5F86">
        <w:rPr>
          <w:rFonts w:cs="Arial"/>
        </w:rPr>
        <w:t>nformasi</w:t>
      </w:r>
      <w:r w:rsidRPr="0067595B">
        <w:rPr>
          <w:rFonts w:cs="Arial"/>
        </w:rPr>
        <w:t xml:space="preserve"> dalam bentuk keuntungan berujud (</w:t>
      </w:r>
      <w:r w:rsidRPr="0067595B">
        <w:rPr>
          <w:rFonts w:cs="Arial"/>
          <w:i/>
        </w:rPr>
        <w:t>tangible benefits</w:t>
      </w:r>
      <w:r w:rsidRPr="0067595B">
        <w:rPr>
          <w:rFonts w:cs="Arial"/>
        </w:rPr>
        <w:t>) dan tidak berujud (</w:t>
      </w:r>
      <w:r w:rsidRPr="0067595B">
        <w:rPr>
          <w:rFonts w:cs="Arial"/>
          <w:i/>
        </w:rPr>
        <w:t>intangible benefits</w:t>
      </w:r>
      <w:r w:rsidR="008B7A13" w:rsidRPr="0067595B">
        <w:rPr>
          <w:rFonts w:cs="Arial"/>
        </w:rPr>
        <w:t>) yaitu</w:t>
      </w:r>
      <w:r w:rsidRPr="0067595B">
        <w:rPr>
          <w:rFonts w:cs="Arial"/>
        </w:rPr>
        <w:t>:</w:t>
      </w:r>
    </w:p>
    <w:p w14:paraId="70F8E6B3" w14:textId="249A2C63" w:rsidR="00E74B43" w:rsidRPr="0067595B" w:rsidRDefault="00E74B43" w:rsidP="00E74B43">
      <w:pPr>
        <w:ind w:firstLine="349"/>
        <w:jc w:val="both"/>
        <w:rPr>
          <w:rFonts w:cs="Arial"/>
        </w:rPr>
      </w:pPr>
      <w:r w:rsidRPr="0067595B">
        <w:rPr>
          <w:rFonts w:cs="Arial"/>
        </w:rPr>
        <w:t>Keuntungan berwujud (</w:t>
      </w:r>
      <w:r w:rsidR="008B7A13" w:rsidRPr="0067595B">
        <w:rPr>
          <w:rFonts w:cs="Arial"/>
          <w:i/>
        </w:rPr>
        <w:t>tangible benefits</w:t>
      </w:r>
      <w:r w:rsidRPr="0067595B">
        <w:rPr>
          <w:rFonts w:cs="Arial"/>
        </w:rPr>
        <w:t>) ant</w:t>
      </w:r>
      <w:r w:rsidR="008B7A13" w:rsidRPr="0067595B">
        <w:rPr>
          <w:rFonts w:cs="Arial"/>
        </w:rPr>
        <w:t>ara lain</w:t>
      </w:r>
      <w:r w:rsidRPr="0067595B">
        <w:rPr>
          <w:rFonts w:cs="Arial"/>
        </w:rPr>
        <w:t xml:space="preserve">: </w:t>
      </w:r>
    </w:p>
    <w:p w14:paraId="17B74356" w14:textId="77777777" w:rsidR="00E74B43" w:rsidRPr="0067595B" w:rsidRDefault="00E74B43" w:rsidP="00E74B43">
      <w:pPr>
        <w:numPr>
          <w:ilvl w:val="1"/>
          <w:numId w:val="16"/>
        </w:numPr>
        <w:ind w:left="709"/>
        <w:jc w:val="both"/>
        <w:rPr>
          <w:rFonts w:cs="Arial"/>
        </w:rPr>
      </w:pPr>
      <w:r w:rsidRPr="0067595B">
        <w:rPr>
          <w:rFonts w:cs="Arial"/>
        </w:rPr>
        <w:t xml:space="preserve">Pengurangan-pengurangan biaya operasi. </w:t>
      </w:r>
    </w:p>
    <w:p w14:paraId="6C9EF9B4" w14:textId="77777777" w:rsidR="00E74B43" w:rsidRPr="0067595B" w:rsidRDefault="00E74B43" w:rsidP="00E74B43">
      <w:pPr>
        <w:numPr>
          <w:ilvl w:val="1"/>
          <w:numId w:val="16"/>
        </w:numPr>
        <w:ind w:left="709"/>
        <w:jc w:val="both"/>
        <w:rPr>
          <w:rFonts w:cs="Arial"/>
        </w:rPr>
      </w:pPr>
      <w:r w:rsidRPr="0067595B">
        <w:rPr>
          <w:rFonts w:cs="Arial"/>
        </w:rPr>
        <w:t xml:space="preserve">Pengurangan kesalahan-kesalahan telekomunikasi. </w:t>
      </w:r>
    </w:p>
    <w:p w14:paraId="29DE68D3" w14:textId="71E783AC" w:rsidR="00E74B43" w:rsidRPr="0067595B" w:rsidRDefault="008B7A13" w:rsidP="00E74B43">
      <w:pPr>
        <w:ind w:firstLine="349"/>
        <w:jc w:val="both"/>
        <w:rPr>
          <w:rFonts w:cs="Arial"/>
        </w:rPr>
      </w:pPr>
      <w:r w:rsidRPr="0067595B">
        <w:rPr>
          <w:rFonts w:cs="Arial"/>
        </w:rPr>
        <w:t>Keuntungan tidak berwujud (</w:t>
      </w:r>
      <w:r w:rsidR="00E74B43" w:rsidRPr="0067595B">
        <w:rPr>
          <w:rFonts w:cs="Arial"/>
          <w:i/>
        </w:rPr>
        <w:t>intangible benefits</w:t>
      </w:r>
      <w:r w:rsidR="00E74B43" w:rsidRPr="0067595B">
        <w:rPr>
          <w:rFonts w:cs="Arial"/>
        </w:rPr>
        <w:t xml:space="preserve">) antara </w:t>
      </w:r>
      <w:r w:rsidR="003473FB" w:rsidRPr="0067595B">
        <w:rPr>
          <w:rFonts w:cs="Arial"/>
        </w:rPr>
        <w:t>lain:</w:t>
      </w:r>
      <w:r w:rsidR="00E74B43" w:rsidRPr="0067595B">
        <w:rPr>
          <w:rFonts w:cs="Arial"/>
        </w:rPr>
        <w:t xml:space="preserve"> </w:t>
      </w:r>
    </w:p>
    <w:p w14:paraId="546838FF" w14:textId="77777777" w:rsidR="00E74B43" w:rsidRPr="0067595B" w:rsidRDefault="00E74B43" w:rsidP="00E74B43">
      <w:pPr>
        <w:numPr>
          <w:ilvl w:val="1"/>
          <w:numId w:val="15"/>
        </w:numPr>
        <w:ind w:left="709"/>
        <w:jc w:val="both"/>
        <w:rPr>
          <w:rFonts w:cs="Arial"/>
        </w:rPr>
      </w:pPr>
      <w:r w:rsidRPr="0067595B">
        <w:rPr>
          <w:rFonts w:cs="Arial"/>
        </w:rPr>
        <w:t xml:space="preserve">Peningkatan pelayanan lebih baik. </w:t>
      </w:r>
    </w:p>
    <w:p w14:paraId="3D5F8061" w14:textId="77777777" w:rsidR="00E74B43" w:rsidRPr="0067595B" w:rsidRDefault="00E74B43" w:rsidP="00E74B43">
      <w:pPr>
        <w:numPr>
          <w:ilvl w:val="1"/>
          <w:numId w:val="15"/>
        </w:numPr>
        <w:ind w:left="709"/>
        <w:jc w:val="both"/>
        <w:rPr>
          <w:rFonts w:cs="Arial"/>
        </w:rPr>
      </w:pPr>
      <w:r w:rsidRPr="0067595B">
        <w:rPr>
          <w:rFonts w:cs="Arial"/>
        </w:rPr>
        <w:t xml:space="preserve">Peningkatan kepuasan kerja personil. </w:t>
      </w:r>
    </w:p>
    <w:p w14:paraId="3E25B582" w14:textId="09B87D53" w:rsidR="00462966" w:rsidRPr="00176CF1" w:rsidRDefault="00E74B43" w:rsidP="000124A9">
      <w:pPr>
        <w:pStyle w:val="ListParagraph"/>
        <w:numPr>
          <w:ilvl w:val="1"/>
          <w:numId w:val="15"/>
        </w:numPr>
        <w:ind w:left="709"/>
        <w:rPr>
          <w:rFonts w:cs="Arial"/>
          <w:lang w:val="en-ID"/>
        </w:rPr>
      </w:pPr>
      <w:r w:rsidRPr="00176CF1">
        <w:rPr>
          <w:rFonts w:cs="Arial"/>
        </w:rPr>
        <w:t>Peningkatan pengambilan keputusan</w:t>
      </w:r>
      <w:r w:rsidR="00176CF1">
        <w:rPr>
          <w:rFonts w:cs="Arial"/>
        </w:rPr>
        <w:t>.</w:t>
      </w:r>
    </w:p>
    <w:p w14:paraId="308173FB" w14:textId="1C9FBAC9" w:rsidR="0070315B" w:rsidRPr="0067595B" w:rsidRDefault="0070315B" w:rsidP="0070315B">
      <w:pPr>
        <w:pStyle w:val="Heading2"/>
        <w:numPr>
          <w:ilvl w:val="0"/>
          <w:numId w:val="9"/>
        </w:numPr>
        <w:ind w:hanging="720"/>
        <w:rPr>
          <w:rFonts w:cs="Arial"/>
          <w:lang w:val="en-ID"/>
        </w:rPr>
      </w:pPr>
      <w:bookmarkStart w:id="979" w:name="_Toc94356946"/>
      <w:r w:rsidRPr="0067595B">
        <w:rPr>
          <w:rFonts w:cs="Arial"/>
          <w:lang w:val="en-ID"/>
        </w:rPr>
        <w:lastRenderedPageBreak/>
        <w:t>E-</w:t>
      </w:r>
      <w:ins w:id="980" w:author="Windows User" w:date="2020-12-07T08:49:00Z">
        <w:r w:rsidR="0017322F">
          <w:rPr>
            <w:rFonts w:cs="Arial"/>
            <w:lang w:val="en-ID"/>
          </w:rPr>
          <w:t>L</w:t>
        </w:r>
      </w:ins>
      <w:del w:id="981" w:author="Windows User" w:date="2020-12-07T08:49:00Z">
        <w:r w:rsidRPr="0067595B" w:rsidDel="0017322F">
          <w:rPr>
            <w:rFonts w:cs="Arial"/>
            <w:lang w:val="en-ID"/>
          </w:rPr>
          <w:delText>l</w:delText>
        </w:r>
      </w:del>
      <w:r w:rsidRPr="0067595B">
        <w:rPr>
          <w:rFonts w:cs="Arial"/>
          <w:lang w:val="en-ID"/>
        </w:rPr>
        <w:t>earning</w:t>
      </w:r>
      <w:bookmarkEnd w:id="979"/>
    </w:p>
    <w:p w14:paraId="12182FAE" w14:textId="0D92A4F5" w:rsidR="00581F67" w:rsidRPr="0067595B" w:rsidRDefault="00E47E88" w:rsidP="00E47E88">
      <w:pPr>
        <w:ind w:firstLine="720"/>
        <w:jc w:val="both"/>
        <w:rPr>
          <w:rFonts w:cs="Arial"/>
          <w:lang w:val="en-ID"/>
        </w:rPr>
      </w:pPr>
      <w:r w:rsidRPr="0067595B">
        <w:rPr>
          <w:rFonts w:cs="Arial"/>
          <w:lang w:val="en-ID"/>
        </w:rPr>
        <w:t>E</w:t>
      </w:r>
      <w:ins w:id="982" w:author="Windows User" w:date="2020-12-10T11:18:00Z">
        <w:r w:rsidR="00DD1014">
          <w:rPr>
            <w:rFonts w:cs="Arial"/>
            <w:lang w:val="en-ID"/>
          </w:rPr>
          <w:t>-</w:t>
        </w:r>
      </w:ins>
      <w:ins w:id="983" w:author="Windows User" w:date="2020-12-07T08:49:00Z">
        <w:r w:rsidR="0017322F">
          <w:rPr>
            <w:rFonts w:cs="Arial"/>
            <w:lang w:val="en-ID"/>
          </w:rPr>
          <w:t>L</w:t>
        </w:r>
      </w:ins>
      <w:del w:id="984" w:author="Windows User" w:date="2020-12-07T08:49:00Z">
        <w:r w:rsidRPr="0067595B" w:rsidDel="0017322F">
          <w:rPr>
            <w:rFonts w:cs="Arial"/>
            <w:lang w:val="en-ID"/>
          </w:rPr>
          <w:delText>l</w:delText>
        </w:r>
      </w:del>
      <w:r w:rsidRPr="0067595B">
        <w:rPr>
          <w:rFonts w:cs="Arial"/>
          <w:lang w:val="en-ID"/>
        </w:rPr>
        <w:t xml:space="preserve">earning merupakan sebuah inovasi yang mempunyai kontribusi sangat besar terhadap perubahan proses pembelajaran, dimana proses belajar tidak lagi hanya mendengarkan uraian materi dari </w:t>
      </w:r>
      <w:del w:id="985" w:author="Windows User" w:date="2020-12-14T19:04:00Z">
        <w:r w:rsidRPr="0067595B" w:rsidDel="00880625">
          <w:rPr>
            <w:rFonts w:cs="Arial"/>
            <w:lang w:val="en-ID"/>
          </w:rPr>
          <w:delText>guru</w:delText>
        </w:r>
      </w:del>
      <w:ins w:id="986" w:author="Windows User" w:date="2020-12-14T19:04:00Z">
        <w:r w:rsidR="00880625">
          <w:rPr>
            <w:rFonts w:cs="Arial"/>
            <w:lang w:val="en-ID"/>
          </w:rPr>
          <w:t>Guru</w:t>
        </w:r>
      </w:ins>
      <w:r w:rsidRPr="0067595B">
        <w:rPr>
          <w:rFonts w:cs="Arial"/>
          <w:lang w:val="en-ID"/>
        </w:rPr>
        <w:t xml:space="preserve"> tetapi </w:t>
      </w:r>
      <w:del w:id="987" w:author="Windows User" w:date="2020-12-14T19:04:00Z">
        <w:r w:rsidRPr="0067595B" w:rsidDel="00880625">
          <w:rPr>
            <w:rFonts w:cs="Arial"/>
            <w:lang w:val="en-ID"/>
          </w:rPr>
          <w:delText>siswa</w:delText>
        </w:r>
      </w:del>
      <w:ins w:id="988" w:author="Windows User" w:date="2020-12-14T19:04:00Z">
        <w:r w:rsidR="00880625">
          <w:rPr>
            <w:rFonts w:cs="Arial"/>
            <w:lang w:val="en-ID"/>
          </w:rPr>
          <w:t>Siswa</w:t>
        </w:r>
      </w:ins>
      <w:r w:rsidRPr="0067595B">
        <w:rPr>
          <w:rFonts w:cs="Arial"/>
          <w:lang w:val="en-ID"/>
        </w:rPr>
        <w:t xml:space="preserve"> juga melakukan aktivitas lain seperti mengamati, melakukan, mendemonstrasikan dan lain-lain. Materi bahan ajar dapat divisualisasikan dalam berbagai format dan bentuk yang lebih dinamis dan interaktif sehingga </w:t>
      </w:r>
      <w:del w:id="989" w:author="Windows User" w:date="2020-12-14T19:04:00Z">
        <w:r w:rsidRPr="0067595B" w:rsidDel="00880625">
          <w:rPr>
            <w:rFonts w:cs="Arial"/>
            <w:lang w:val="en-ID"/>
          </w:rPr>
          <w:delText>siswa</w:delText>
        </w:r>
      </w:del>
      <w:ins w:id="990" w:author="Windows User" w:date="2020-12-14T19:04:00Z">
        <w:r w:rsidR="00880625">
          <w:rPr>
            <w:rFonts w:cs="Arial"/>
            <w:lang w:val="en-ID"/>
          </w:rPr>
          <w:t>Siswa</w:t>
        </w:r>
      </w:ins>
      <w:r w:rsidRPr="0067595B">
        <w:rPr>
          <w:rFonts w:cs="Arial"/>
          <w:lang w:val="en-ID"/>
        </w:rPr>
        <w:t xml:space="preserve"> akan termotivasi untuk terlibat lebih jauh dalam proses pembelajaran tersebut.</w:t>
      </w:r>
    </w:p>
    <w:p w14:paraId="7376794F" w14:textId="7C5FA46A" w:rsidR="00E47E88" w:rsidRPr="0067595B" w:rsidRDefault="00271936" w:rsidP="00E47E88">
      <w:pPr>
        <w:ind w:firstLine="720"/>
        <w:jc w:val="both"/>
        <w:rPr>
          <w:rFonts w:cs="Arial"/>
        </w:rPr>
      </w:pPr>
      <w:ins w:id="991" w:author="Microsoft Office User" w:date="2020-12-07T08:15:00Z">
        <w:del w:id="992" w:author="Windows User" w:date="2020-12-14T19:05:00Z">
          <w:r w:rsidDel="00880625">
            <w:rPr>
              <w:rFonts w:cs="Arial"/>
            </w:rPr>
            <w:delText>E</w:delText>
          </w:r>
          <w:r w:rsidRPr="0067595B" w:rsidDel="00880625">
            <w:rPr>
              <w:rFonts w:cs="Arial"/>
            </w:rPr>
            <w:delText>-</w:delText>
          </w:r>
          <w:r w:rsidDel="00880625">
            <w:rPr>
              <w:rFonts w:cs="Arial"/>
            </w:rPr>
            <w:delText>L</w:delText>
          </w:r>
          <w:r w:rsidRPr="0067595B" w:rsidDel="00880625">
            <w:rPr>
              <w:rFonts w:cs="Arial"/>
            </w:rPr>
            <w:delText>earning</w:delText>
          </w:r>
        </w:del>
      </w:ins>
      <w:ins w:id="993" w:author="Windows User" w:date="2020-12-14T19:05:00Z">
        <w:r w:rsidR="00880625">
          <w:rPr>
            <w:rFonts w:cs="Arial"/>
          </w:rPr>
          <w:t>E-Learning</w:t>
        </w:r>
      </w:ins>
      <w:del w:id="994" w:author="Microsoft Office User" w:date="2020-12-07T08:15:00Z">
        <w:r w:rsidR="00E47E88" w:rsidRPr="0067595B" w:rsidDel="00271936">
          <w:rPr>
            <w:rFonts w:cs="Arial"/>
          </w:rPr>
          <w:delText>E-learning</w:delText>
        </w:r>
      </w:del>
      <w:r w:rsidR="00E47E88" w:rsidRPr="0067595B">
        <w:rPr>
          <w:rFonts w:cs="Arial"/>
        </w:rPr>
        <w:t xml:space="preserve"> memiliki karakteristik tidak bergantung pada tempat dan waktu, menyediakan fasilitas </w:t>
      </w:r>
      <w:commentRangeStart w:id="995"/>
      <w:r w:rsidR="00E47E88" w:rsidRPr="000124A9">
        <w:rPr>
          <w:rFonts w:cs="Arial"/>
          <w:i/>
        </w:rPr>
        <w:t>knowledge sharing</w:t>
      </w:r>
      <w:r w:rsidR="00E47E88" w:rsidRPr="0067595B">
        <w:rPr>
          <w:rFonts w:cs="Arial"/>
        </w:rPr>
        <w:t xml:space="preserve"> </w:t>
      </w:r>
      <w:commentRangeEnd w:id="995"/>
      <w:r w:rsidR="00BB73CB">
        <w:rPr>
          <w:rStyle w:val="CommentReference"/>
        </w:rPr>
        <w:commentReference w:id="995"/>
      </w:r>
      <w:r w:rsidR="00E47E88" w:rsidRPr="0067595B">
        <w:rPr>
          <w:rFonts w:cs="Arial"/>
        </w:rPr>
        <w:t xml:space="preserve">dan visualisasi pengetahuan lebih aktraktif. Pembelajaran berbasis web site yang merupakan bagian dari </w:t>
      </w:r>
      <w:ins w:id="996" w:author="Microsoft Office User" w:date="2020-12-07T08:15:00Z">
        <w:del w:id="997" w:author="Windows User" w:date="2020-12-14T19:05:00Z">
          <w:r w:rsidDel="00880625">
            <w:rPr>
              <w:rFonts w:cs="Arial"/>
            </w:rPr>
            <w:delText>E</w:delText>
          </w:r>
          <w:r w:rsidRPr="0067595B" w:rsidDel="00880625">
            <w:rPr>
              <w:rFonts w:cs="Arial"/>
            </w:rPr>
            <w:delText>-</w:delText>
          </w:r>
          <w:r w:rsidDel="00880625">
            <w:rPr>
              <w:rFonts w:cs="Arial"/>
            </w:rPr>
            <w:delText>L</w:delText>
          </w:r>
          <w:r w:rsidRPr="0067595B" w:rsidDel="00880625">
            <w:rPr>
              <w:rFonts w:cs="Arial"/>
            </w:rPr>
            <w:delText>earning</w:delText>
          </w:r>
        </w:del>
      </w:ins>
      <w:ins w:id="998" w:author="Windows User" w:date="2020-12-14T19:05:00Z">
        <w:r w:rsidR="00880625">
          <w:rPr>
            <w:rFonts w:cs="Arial"/>
          </w:rPr>
          <w:t>E-Learning</w:t>
        </w:r>
      </w:ins>
      <w:del w:id="999" w:author="Microsoft Office User" w:date="2020-12-07T08:15:00Z">
        <w:r w:rsidR="00E47E88" w:rsidRPr="0067595B" w:rsidDel="00271936">
          <w:rPr>
            <w:rFonts w:cs="Arial"/>
          </w:rPr>
          <w:delText>e-learning</w:delText>
        </w:r>
      </w:del>
      <w:r w:rsidR="00E47E88" w:rsidRPr="0067595B">
        <w:rPr>
          <w:rFonts w:cs="Arial"/>
        </w:rPr>
        <w:t xml:space="preserve"> meru</w:t>
      </w:r>
      <w:r w:rsidR="00F0549C" w:rsidRPr="0067595B">
        <w:rPr>
          <w:rFonts w:cs="Arial"/>
        </w:rPr>
        <w:t>pakan usaha untuk membuat transf</w:t>
      </w:r>
      <w:r w:rsidR="00E47E88" w:rsidRPr="0067595B">
        <w:rPr>
          <w:rFonts w:cs="Arial"/>
        </w:rPr>
        <w:t xml:space="preserve">ormasi proses belajar mengajar kedalam bentuk digital yang dijembatani oleh teknologi </w:t>
      </w:r>
      <w:r w:rsidR="000124A9" w:rsidRPr="000124A9">
        <w:rPr>
          <w:rFonts w:cs="Arial"/>
          <w:i/>
        </w:rPr>
        <w:t>I</w:t>
      </w:r>
      <w:commentRangeStart w:id="1000"/>
      <w:r w:rsidR="00E47E88" w:rsidRPr="00BB73CB">
        <w:rPr>
          <w:rFonts w:cs="Arial"/>
          <w:i/>
        </w:rPr>
        <w:t>nternet</w:t>
      </w:r>
      <w:commentRangeEnd w:id="1000"/>
      <w:r w:rsidR="00BB73CB">
        <w:rPr>
          <w:rStyle w:val="CommentReference"/>
        </w:rPr>
        <w:commentReference w:id="1000"/>
      </w:r>
      <w:r w:rsidR="00E47E88" w:rsidRPr="0067595B">
        <w:rPr>
          <w:rFonts w:cs="Arial"/>
        </w:rPr>
        <w:t>. Tujuan pembelajaran berbasis web ini menitik beratkan pada efisiensi proses belajar menga</w:t>
      </w:r>
      <w:r w:rsidR="00E47E88" w:rsidRPr="000124A9">
        <w:rPr>
          <w:rFonts w:cs="Arial"/>
        </w:rPr>
        <w:t>jar</w:t>
      </w:r>
      <w:r w:rsidR="00BB73CB" w:rsidRPr="000124A9">
        <w:rPr>
          <w:rFonts w:cs="Arial"/>
        </w:rPr>
        <w:t xml:space="preserve"> </w:t>
      </w:r>
      <w:r w:rsidR="00012187" w:rsidRPr="000124A9">
        <w:rPr>
          <w:rFonts w:cs="Arial"/>
        </w:rPr>
        <w:fldChar w:fldCharType="begin" w:fldLock="1"/>
      </w:r>
      <w:r w:rsidR="00074CEF" w:rsidRPr="000124A9">
        <w:rPr>
          <w:rFonts w:cs="Arial"/>
        </w:rPr>
        <w:instrText>ADDIN CSL_CITATION {"citationItems":[{"id":"ITEM-1","itemData":{"DOI":"10.24127/jpf.v8i2.2910","ISSN":"2337-5973","abstract":"Pendidikan merupakan kebutuhan sepanjang hayat. Setiap manusia membutuhkan pendidikan dimanapun ia berada dan sepanjang hidupnya. Dalam proses pembelajaran yang berkualitas terdapat beberapa aspek yang turut mempengaruhi salah satunya penggunaan media pembelajaran yang inovatif. Pada mata pelajaran fisika guru cenderung kurang kreatif dan inovatif dalam menerapkan media pembelajaran saat mengajar,sehingga kurangnya motivasi belajar siswa yang dapat mempengaruhi hasil belajar siswa. Perkembangan teknologi informasi dan komunikasi sekarang membuat media pembelajaran semakin berkembang salah satunya berbentuk e-learning. E-learning merupakan sebuah inovasi yang mempunyai kontribusi sangat besar terhadap perubahan proses pembelajaran sehingga guru mendapat media pembelajaran yang inovasi untuk diterapkan didalam kelas dan siswa pun tidak akan jenuh dalam pembelajaran. Untuk mengetahui apakah pengunaan media pembelajaran e-learning efektif dalam meningkatkan hasil belajar siswa maka kami melakukan penelitian dengan metode meta-analisis yaitu menggabungkan hasil 2 atau lebih penelitian sejenis yang menunjukan bahwa media pembelajaran e-learning sangat efektif dalam meningkatkan hasil belajar siswa dengan nilai efektifitas terendah 41,00% sampai tertinggi 94,47% dengan rata-rata 78,36%.","author":[{"dropping-particle":"","family":"Affandi","given":"Muhammad Rayhan","non-dropping-particle":"","parse-names":false,"suffix":""},{"dropping-particle":"","family":"Widyawati","given":"Maryscha","non-dropping-particle":"","parse-names":false,"suffix":""},{"dropping-particle":"","family":"Bhakti","given":"Yoga Budi","non-dropping-particle":"","parse-names":false,"suffix":""}],"container-title":"Jurnal Pendidikan Fisika","id":"ITEM-1","issue":"2","issued":{"date-parts":[["2020"]]},"page":"150","title":"Analisis Efektivitas Media Pembelajaran E-Learning Dalam Meningkatkan Hasil Belajar Siswa Sma Pada Pelajaran Fisika","type":"article-journal","volume":"8"},"uris":["http://www.mendeley.com/documents/?uuid=948bd349-d94d-407c-ac9f-b744e29bdcd0"]}],"mendeley":{"formattedCitation":"[7]","plainTextFormattedCitation":"[7]","previouslyFormattedCitation":"[6]"},"properties":{"noteIndex":0},"schema":"https://github.com/citation-style-language/schema/raw/master/csl-citation.json"}</w:instrText>
      </w:r>
      <w:r w:rsidR="00012187" w:rsidRPr="000124A9">
        <w:rPr>
          <w:rFonts w:cs="Arial"/>
        </w:rPr>
        <w:fldChar w:fldCharType="separate"/>
      </w:r>
      <w:r w:rsidR="00074CEF" w:rsidRPr="000124A9">
        <w:rPr>
          <w:rFonts w:cs="Arial"/>
          <w:noProof/>
        </w:rPr>
        <w:t>[7]</w:t>
      </w:r>
      <w:r w:rsidR="00012187" w:rsidRPr="000124A9">
        <w:rPr>
          <w:rFonts w:cs="Arial"/>
        </w:rPr>
        <w:fldChar w:fldCharType="end"/>
      </w:r>
      <w:r w:rsidR="00BB73CB" w:rsidRPr="000124A9">
        <w:rPr>
          <w:rFonts w:cs="Arial"/>
        </w:rPr>
        <w:t>.</w:t>
      </w:r>
    </w:p>
    <w:p w14:paraId="170C3A01" w14:textId="77777777" w:rsidR="00462966" w:rsidRPr="0067595B" w:rsidRDefault="00462966" w:rsidP="00E47E88">
      <w:pPr>
        <w:ind w:firstLine="720"/>
        <w:jc w:val="both"/>
        <w:rPr>
          <w:rFonts w:cs="Arial"/>
          <w:lang w:val="en-ID"/>
        </w:rPr>
      </w:pPr>
    </w:p>
    <w:p w14:paraId="2E77E955" w14:textId="3D50CCA1" w:rsidR="0070315B" w:rsidRPr="0067595B" w:rsidRDefault="0070315B" w:rsidP="0070315B">
      <w:pPr>
        <w:pStyle w:val="Heading2"/>
        <w:numPr>
          <w:ilvl w:val="0"/>
          <w:numId w:val="9"/>
        </w:numPr>
        <w:ind w:hanging="720"/>
        <w:rPr>
          <w:rFonts w:cs="Arial"/>
          <w:lang w:val="en-ID"/>
        </w:rPr>
      </w:pPr>
      <w:bookmarkStart w:id="1001" w:name="_Toc94356947"/>
      <w:r w:rsidRPr="0067595B">
        <w:rPr>
          <w:rFonts w:cs="Arial"/>
          <w:lang w:val="en-ID"/>
        </w:rPr>
        <w:t>SMK TI Bali Global Karangasem</w:t>
      </w:r>
      <w:bookmarkEnd w:id="1001"/>
    </w:p>
    <w:p w14:paraId="52A75F2B" w14:textId="77777777" w:rsidR="00773916" w:rsidRPr="0067595B" w:rsidRDefault="00773916" w:rsidP="00773916">
      <w:pPr>
        <w:pStyle w:val="ListParagraph"/>
        <w:ind w:left="0" w:firstLine="720"/>
        <w:jc w:val="both"/>
        <w:rPr>
          <w:rFonts w:cs="Arial"/>
        </w:rPr>
      </w:pPr>
      <w:r w:rsidRPr="0067595B">
        <w:rPr>
          <w:rFonts w:cs="Arial"/>
        </w:rPr>
        <w:t>SMK TI Bali Global Karangasem merupakan sekolah menengah kejuruan berstatus swasta yang terletak di Jalan Untung Surapati, No. 99x – Amlapura. Sekolah swasta yang memiliki kompetensi keahlian berkaitan dengan teknologi informasi diantaranya: Teknik Komputer Jaringan (TKJ), Rekayasa Perangkat Lunak (RPL), Multimedia (MM), Akuntansi (AK), dan Perhotelan (PH). Adapun visi dan misi SMK TI Bali Global Karangasem yaitu visi: Menjadi sekolah menengah kejuruan yang unggul dalam prestasi teknologi informasi dan budaya yang berwawasan global. Misi:</w:t>
      </w:r>
    </w:p>
    <w:p w14:paraId="79FAE649" w14:textId="53F052B4" w:rsidR="00773916" w:rsidRPr="0067595B" w:rsidRDefault="00773916" w:rsidP="00773916">
      <w:pPr>
        <w:pStyle w:val="ListParagraph"/>
        <w:numPr>
          <w:ilvl w:val="0"/>
          <w:numId w:val="19"/>
        </w:numPr>
        <w:jc w:val="both"/>
        <w:rPr>
          <w:rFonts w:cs="Arial"/>
        </w:rPr>
      </w:pPr>
      <w:r w:rsidRPr="0067595B">
        <w:rPr>
          <w:rFonts w:cs="Arial"/>
        </w:rPr>
        <w:t xml:space="preserve">Mendidik, melatih, dan membimbing </w:t>
      </w:r>
      <w:del w:id="1002" w:author="Windows User" w:date="2020-12-14T19:04:00Z">
        <w:r w:rsidRPr="0067595B" w:rsidDel="00880625">
          <w:rPr>
            <w:rFonts w:cs="Arial"/>
          </w:rPr>
          <w:delText>siswa</w:delText>
        </w:r>
      </w:del>
      <w:ins w:id="1003" w:author="Windows User" w:date="2020-12-14T19:04:00Z">
        <w:r w:rsidR="00880625">
          <w:rPr>
            <w:rFonts w:cs="Arial"/>
          </w:rPr>
          <w:t>Siswa</w:t>
        </w:r>
      </w:ins>
      <w:r w:rsidRPr="0067595B">
        <w:rPr>
          <w:rFonts w:cs="Arial"/>
        </w:rPr>
        <w:t xml:space="preserve"> untuk menjadi seorang yang kompeten dalam bidang Teknologi Informasi serta bertakwa kepada Tuhan Yang Maha Esa.</w:t>
      </w:r>
    </w:p>
    <w:p w14:paraId="29616D6A" w14:textId="77777777" w:rsidR="00773916" w:rsidRPr="0067595B" w:rsidRDefault="00773916" w:rsidP="00773916">
      <w:pPr>
        <w:pStyle w:val="ListParagraph"/>
        <w:numPr>
          <w:ilvl w:val="0"/>
          <w:numId w:val="19"/>
        </w:numPr>
        <w:jc w:val="both"/>
        <w:rPr>
          <w:rFonts w:cs="Arial"/>
        </w:rPr>
      </w:pPr>
      <w:r w:rsidRPr="0067595B">
        <w:rPr>
          <w:rFonts w:cs="Arial"/>
        </w:rPr>
        <w:t>Mengembangkan dan meningkatkan kerjasama dengan seluruh pihak yang terkait dengan berlandaskan kepada saling memberi manfaat.</w:t>
      </w:r>
    </w:p>
    <w:p w14:paraId="19AF4EC1" w14:textId="77777777" w:rsidR="00773916" w:rsidRPr="0067595B" w:rsidRDefault="00773916" w:rsidP="00773916">
      <w:pPr>
        <w:pStyle w:val="ListParagraph"/>
        <w:numPr>
          <w:ilvl w:val="0"/>
          <w:numId w:val="19"/>
        </w:numPr>
        <w:jc w:val="both"/>
        <w:rPr>
          <w:rFonts w:cs="Arial"/>
        </w:rPr>
      </w:pPr>
      <w:r w:rsidRPr="0067595B">
        <w:rPr>
          <w:rFonts w:cs="Arial"/>
        </w:rPr>
        <w:t>Menciptakan lingkungan sekolah yang kondusif dan menyenangkan demi keberhasilan proses belajar mengajar.</w:t>
      </w:r>
    </w:p>
    <w:p w14:paraId="756D1462" w14:textId="77777777" w:rsidR="00773916" w:rsidRPr="0067595B" w:rsidRDefault="00773916" w:rsidP="00773916">
      <w:pPr>
        <w:pStyle w:val="ListParagraph"/>
        <w:numPr>
          <w:ilvl w:val="0"/>
          <w:numId w:val="19"/>
        </w:numPr>
        <w:jc w:val="both"/>
        <w:rPr>
          <w:rFonts w:cs="Arial"/>
        </w:rPr>
      </w:pPr>
      <w:r w:rsidRPr="0067595B">
        <w:rPr>
          <w:rFonts w:cs="Arial"/>
        </w:rPr>
        <w:t>Menjadi sekolah yang patut dibanggakan serta menjadi idaman para lulusan SMP di Kabupaten Karangasem khususnya serta Provinsi Bali umumnya.</w:t>
      </w:r>
    </w:p>
    <w:p w14:paraId="74B3DE5F" w14:textId="77777777" w:rsidR="00773916" w:rsidRPr="0067595B" w:rsidRDefault="00773916" w:rsidP="00773916">
      <w:pPr>
        <w:pStyle w:val="ListParagraph"/>
        <w:numPr>
          <w:ilvl w:val="0"/>
          <w:numId w:val="19"/>
        </w:numPr>
        <w:jc w:val="both"/>
        <w:rPr>
          <w:rFonts w:cs="Arial"/>
        </w:rPr>
      </w:pPr>
      <w:r w:rsidRPr="0067595B">
        <w:rPr>
          <w:rFonts w:cs="Arial"/>
        </w:rPr>
        <w:lastRenderedPageBreak/>
        <w:t>Mengembangkan dan meningkatkan kegiatan ekstrakurikuler serta keterampilan lainnya yang mendukung terjadinya lulusan yang berkualitas.</w:t>
      </w:r>
    </w:p>
    <w:p w14:paraId="3366DC92" w14:textId="4DCEF051" w:rsidR="00773916" w:rsidRPr="0067595B" w:rsidRDefault="00773916" w:rsidP="00773916">
      <w:pPr>
        <w:pStyle w:val="ListParagraph"/>
        <w:numPr>
          <w:ilvl w:val="0"/>
          <w:numId w:val="19"/>
        </w:numPr>
        <w:jc w:val="both"/>
        <w:rPr>
          <w:rFonts w:cs="Arial"/>
        </w:rPr>
      </w:pPr>
      <w:r w:rsidRPr="0067595B">
        <w:rPr>
          <w:rFonts w:cs="Arial"/>
        </w:rPr>
        <w:t xml:space="preserve">Menjadi wadah yang menyenangan bagi seluruh komponen sekolah baik </w:t>
      </w:r>
      <w:del w:id="1004" w:author="Windows User" w:date="2020-12-14T19:04:00Z">
        <w:r w:rsidRPr="0067595B" w:rsidDel="00880625">
          <w:rPr>
            <w:rFonts w:cs="Arial"/>
          </w:rPr>
          <w:delText>siswa</w:delText>
        </w:r>
      </w:del>
      <w:ins w:id="1005" w:author="Windows User" w:date="2020-12-14T19:04:00Z">
        <w:r w:rsidR="00880625">
          <w:rPr>
            <w:rFonts w:cs="Arial"/>
          </w:rPr>
          <w:t>Siswa</w:t>
        </w:r>
      </w:ins>
      <w:r w:rsidRPr="0067595B">
        <w:rPr>
          <w:rFonts w:cs="Arial"/>
        </w:rPr>
        <w:t xml:space="preserve">, </w:t>
      </w:r>
      <w:del w:id="1006" w:author="Windows User" w:date="2020-12-14T19:04:00Z">
        <w:r w:rsidRPr="0067595B" w:rsidDel="00880625">
          <w:rPr>
            <w:rFonts w:cs="Arial"/>
          </w:rPr>
          <w:delText>guru</w:delText>
        </w:r>
      </w:del>
      <w:ins w:id="1007" w:author="Windows User" w:date="2020-12-14T19:04:00Z">
        <w:r w:rsidR="00880625">
          <w:rPr>
            <w:rFonts w:cs="Arial"/>
          </w:rPr>
          <w:t>Guru</w:t>
        </w:r>
      </w:ins>
      <w:r w:rsidRPr="0067595B">
        <w:rPr>
          <w:rFonts w:cs="Arial"/>
        </w:rPr>
        <w:t>, maupun karyawan.</w:t>
      </w:r>
    </w:p>
    <w:p w14:paraId="5FC71A39" w14:textId="224B9266" w:rsidR="005F28AC" w:rsidRDefault="00773916" w:rsidP="008B7A13">
      <w:pPr>
        <w:ind w:firstLine="720"/>
        <w:jc w:val="both"/>
        <w:rPr>
          <w:ins w:id="1008" w:author="Windows User" w:date="2020-12-14T10:31:00Z"/>
          <w:rFonts w:cs="Arial"/>
        </w:rPr>
      </w:pPr>
      <w:r w:rsidRPr="0067595B">
        <w:rPr>
          <w:rFonts w:cs="Arial"/>
        </w:rPr>
        <w:t xml:space="preserve">Fasilitas yang dimiliki oleh sekolah juga sudah memadai untuk melakukan berbagai macam kegiatan di sekolah. </w:t>
      </w:r>
      <w:del w:id="1009" w:author="Windows User" w:date="2020-12-14T19:04:00Z">
        <w:r w:rsidRPr="0067595B" w:rsidDel="00880625">
          <w:rPr>
            <w:rFonts w:cs="Arial"/>
          </w:rPr>
          <w:delText>Siswa</w:delText>
        </w:r>
      </w:del>
      <w:ins w:id="1010" w:author="Windows User" w:date="2020-12-14T19:04:00Z">
        <w:r w:rsidR="00880625">
          <w:rPr>
            <w:rFonts w:cs="Arial"/>
          </w:rPr>
          <w:t>Siswa</w:t>
        </w:r>
      </w:ins>
      <w:r w:rsidRPr="0067595B">
        <w:rPr>
          <w:rFonts w:cs="Arial"/>
        </w:rPr>
        <w:t xml:space="preserve"> yang sekolah di SMK TI Bali Global Karangasem di didik dan dibina agar menjadi generasi penerus yang unggul dalam prestasi di bidang teknologi dan buday</w:t>
      </w:r>
      <w:r w:rsidRPr="001C16AB">
        <w:rPr>
          <w:rFonts w:cs="Arial"/>
        </w:rPr>
        <w:t xml:space="preserve">a, dengan harapan </w:t>
      </w:r>
      <w:del w:id="1011" w:author="Windows User" w:date="2020-12-14T19:04:00Z">
        <w:r w:rsidRPr="001C16AB" w:rsidDel="00880625">
          <w:rPr>
            <w:rFonts w:cs="Arial"/>
          </w:rPr>
          <w:delText>siswa</w:delText>
        </w:r>
      </w:del>
      <w:ins w:id="1012" w:author="Windows User" w:date="2020-12-14T19:04:00Z">
        <w:r w:rsidR="00880625" w:rsidRPr="001C16AB">
          <w:rPr>
            <w:rFonts w:cs="Arial"/>
          </w:rPr>
          <w:t>Siswa</w:t>
        </w:r>
      </w:ins>
      <w:r w:rsidRPr="001C16AB">
        <w:rPr>
          <w:rFonts w:cs="Arial"/>
        </w:rPr>
        <w:t xml:space="preserve"> yang akan menginjak </w:t>
      </w:r>
      <w:r w:rsidR="00AB72D1" w:rsidRPr="001C16AB">
        <w:rPr>
          <w:rFonts w:cs="Arial"/>
        </w:rPr>
        <w:t>S</w:t>
      </w:r>
      <w:r w:rsidRPr="001C16AB">
        <w:rPr>
          <w:rFonts w:cs="Arial"/>
        </w:rPr>
        <w:t xml:space="preserve">ekolah </w:t>
      </w:r>
      <w:r w:rsidR="00AB72D1" w:rsidRPr="001C16AB">
        <w:rPr>
          <w:rFonts w:cs="Arial"/>
        </w:rPr>
        <w:t>M</w:t>
      </w:r>
      <w:r w:rsidRPr="001C16AB">
        <w:rPr>
          <w:rFonts w:cs="Arial"/>
        </w:rPr>
        <w:t xml:space="preserve">enengah </w:t>
      </w:r>
      <w:r w:rsidR="00AB72D1" w:rsidRPr="001C16AB">
        <w:rPr>
          <w:rFonts w:cs="Arial"/>
        </w:rPr>
        <w:t>K</w:t>
      </w:r>
      <w:r w:rsidRPr="001C16AB">
        <w:rPr>
          <w:rFonts w:cs="Arial"/>
        </w:rPr>
        <w:t>ejuruan</w:t>
      </w:r>
      <w:r w:rsidRPr="0067595B">
        <w:rPr>
          <w:rFonts w:cs="Arial"/>
        </w:rPr>
        <w:t xml:space="preserve"> agar dapat bergabung di SMK TI Bali Global Karangasem agar unggul dalam pengetahuan yang berkaitan dengan teknologi.</w:t>
      </w:r>
    </w:p>
    <w:p w14:paraId="21EA6DE4" w14:textId="77777777" w:rsidR="00806E12" w:rsidRPr="0067595B" w:rsidRDefault="00806E12" w:rsidP="008B7A13">
      <w:pPr>
        <w:ind w:firstLine="720"/>
        <w:jc w:val="both"/>
        <w:rPr>
          <w:rFonts w:cs="Arial"/>
        </w:rPr>
      </w:pPr>
    </w:p>
    <w:p w14:paraId="5AF227B2" w14:textId="613551CB" w:rsidR="0070315B" w:rsidRPr="0067595B" w:rsidRDefault="0070315B" w:rsidP="00C97293">
      <w:pPr>
        <w:pStyle w:val="Heading2"/>
        <w:numPr>
          <w:ilvl w:val="0"/>
          <w:numId w:val="9"/>
        </w:numPr>
        <w:ind w:hanging="720"/>
        <w:rPr>
          <w:rFonts w:cs="Arial"/>
          <w:lang w:val="en-ID"/>
        </w:rPr>
      </w:pPr>
      <w:bookmarkStart w:id="1013" w:name="_Toc94356948"/>
      <w:r w:rsidRPr="0067595B">
        <w:rPr>
          <w:rFonts w:cs="Arial"/>
          <w:lang w:val="en-ID"/>
        </w:rPr>
        <w:t xml:space="preserve">Framework </w:t>
      </w:r>
      <w:r w:rsidR="00C97293" w:rsidRPr="0067595B">
        <w:rPr>
          <w:rFonts w:cs="Arial"/>
          <w:lang w:val="en-ID"/>
        </w:rPr>
        <w:t>L</w:t>
      </w:r>
      <w:r w:rsidRPr="0067595B">
        <w:rPr>
          <w:rFonts w:cs="Arial"/>
          <w:lang w:val="en-ID"/>
        </w:rPr>
        <w:t>aravel</w:t>
      </w:r>
      <w:bookmarkEnd w:id="1013"/>
    </w:p>
    <w:p w14:paraId="564C1789" w14:textId="77777777" w:rsidR="008B7A13" w:rsidRPr="0067595B" w:rsidRDefault="00DA204A" w:rsidP="008B7A13">
      <w:pPr>
        <w:keepNext/>
        <w:jc w:val="center"/>
        <w:rPr>
          <w:rFonts w:cs="Arial"/>
        </w:rPr>
      </w:pPr>
      <w:r w:rsidRPr="0067595B">
        <w:rPr>
          <w:rFonts w:cs="Arial"/>
          <w:noProof/>
        </w:rPr>
        <w:drawing>
          <wp:inline distT="0" distB="0" distL="0" distR="0" wp14:anchorId="28CB7A98" wp14:editId="6F00D22B">
            <wp:extent cx="3289300" cy="1212850"/>
            <wp:effectExtent l="0" t="0" r="0" b="0"/>
            <wp:docPr id="1" name="Picture 1" descr="Laravellll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llllll"/>
                    <pic:cNvPicPr>
                      <a:picLocks noChangeAspect="1" noChangeArrowheads="1"/>
                    </pic:cNvPicPr>
                  </pic:nvPicPr>
                  <pic:blipFill>
                    <a:blip r:embed="rId62">
                      <a:extLst>
                        <a:ext uri="{28A0092B-C50C-407E-A947-70E740481C1C}">
                          <a14:useLocalDpi xmlns:a14="http://schemas.microsoft.com/office/drawing/2010/main" val="0"/>
                        </a:ext>
                      </a:extLst>
                    </a:blip>
                    <a:srcRect l="7294" t="26109" r="12239" b="23468"/>
                    <a:stretch>
                      <a:fillRect/>
                    </a:stretch>
                  </pic:blipFill>
                  <pic:spPr bwMode="auto">
                    <a:xfrm>
                      <a:off x="0" y="0"/>
                      <a:ext cx="3289300" cy="1212850"/>
                    </a:xfrm>
                    <a:prstGeom prst="rect">
                      <a:avLst/>
                    </a:prstGeom>
                    <a:noFill/>
                    <a:ln>
                      <a:noFill/>
                    </a:ln>
                  </pic:spPr>
                </pic:pic>
              </a:graphicData>
            </a:graphic>
          </wp:inline>
        </w:drawing>
      </w:r>
    </w:p>
    <w:p w14:paraId="558FCEAF" w14:textId="6145D00B" w:rsidR="003E1907" w:rsidRPr="0067595B" w:rsidRDefault="008B7A13" w:rsidP="008B7A13">
      <w:pPr>
        <w:pStyle w:val="Caption"/>
        <w:rPr>
          <w:rFonts w:cs="Arial"/>
          <w:lang w:val="en-US"/>
        </w:rPr>
      </w:pPr>
      <w:bookmarkStart w:id="1014" w:name="_Toc94361227"/>
      <w:r w:rsidRPr="0067595B">
        <w:rPr>
          <w:rFonts w:cs="Arial"/>
        </w:rPr>
        <w:t xml:space="preserve">Gambar 2. </w:t>
      </w:r>
      <w:r w:rsidRPr="0067595B">
        <w:rPr>
          <w:rFonts w:cs="Arial"/>
        </w:rPr>
        <w:fldChar w:fldCharType="begin"/>
      </w:r>
      <w:r w:rsidRPr="0067595B">
        <w:rPr>
          <w:rFonts w:cs="Arial"/>
        </w:rPr>
        <w:instrText xml:space="preserve"> SEQ Gambar_2. \* ARABIC </w:instrText>
      </w:r>
      <w:r w:rsidRPr="0067595B">
        <w:rPr>
          <w:rFonts w:cs="Arial"/>
        </w:rPr>
        <w:fldChar w:fldCharType="separate"/>
      </w:r>
      <w:r w:rsidR="00A21002">
        <w:rPr>
          <w:rFonts w:cs="Arial"/>
          <w:noProof/>
        </w:rPr>
        <w:t>1</w:t>
      </w:r>
      <w:r w:rsidRPr="0067595B">
        <w:rPr>
          <w:rFonts w:cs="Arial"/>
        </w:rPr>
        <w:fldChar w:fldCharType="end"/>
      </w:r>
      <w:r w:rsidRPr="0067595B">
        <w:rPr>
          <w:rFonts w:cs="Arial"/>
          <w:lang w:val="en-US"/>
        </w:rPr>
        <w:t xml:space="preserve"> Laravel</w:t>
      </w:r>
      <w:bookmarkEnd w:id="1014"/>
    </w:p>
    <w:p w14:paraId="20E7938E" w14:textId="54D30E04" w:rsidR="00DA204A" w:rsidRPr="0067595B" w:rsidRDefault="00DA204A" w:rsidP="00DA204A">
      <w:pPr>
        <w:ind w:firstLine="720"/>
        <w:jc w:val="both"/>
        <w:rPr>
          <w:rFonts w:cs="Arial"/>
        </w:rPr>
      </w:pPr>
      <w:r w:rsidRPr="0067595B">
        <w:rPr>
          <w:rFonts w:cs="Arial"/>
        </w:rPr>
        <w:t xml:space="preserve">Laravel adalah sebuah MVC </w:t>
      </w:r>
      <w:r w:rsidRPr="001C16AB">
        <w:rPr>
          <w:rFonts w:cs="Arial"/>
          <w:i/>
        </w:rPr>
        <w:t>web development framework</w:t>
      </w:r>
      <w:r w:rsidRPr="0067595B">
        <w:rPr>
          <w:rFonts w:cs="Arial"/>
        </w:rPr>
        <w:t xml:space="preserve"> yang didesain untuk meningkatkan kualitas perangkat lunak dengan mengurangi biaya pengembangan dan perbaikan serta meningkatkan produktifitas pekerjaan dengan sintak yang bersih dan fungsional yang dapat mengurangi banyak waktu untuk implementasi. Lavarel merupakan framework dengan versi PHP yang </w:t>
      </w:r>
      <w:r w:rsidRPr="001C16AB">
        <w:rPr>
          <w:rFonts w:cs="Arial"/>
          <w:i/>
        </w:rPr>
        <w:t>up-to-date,</w:t>
      </w:r>
      <w:r w:rsidRPr="0067595B">
        <w:rPr>
          <w:rFonts w:cs="Arial"/>
        </w:rPr>
        <w:t xml:space="preserve"> karena Laravel mensyaratkan PHP versi 5.3 keatas. Laravel merupakan framework PHP yang menekankan pada kesederhanaan dan fleksibilitas pada desainnya.</w:t>
      </w:r>
    </w:p>
    <w:p w14:paraId="41513476" w14:textId="1BDC5AA8" w:rsidR="00C0339C" w:rsidRPr="00E757D7" w:rsidRDefault="00DA204A" w:rsidP="00C0339C">
      <w:pPr>
        <w:ind w:firstLine="720"/>
        <w:jc w:val="both"/>
        <w:rPr>
          <w:ins w:id="1015" w:author="Windows User" w:date="2020-12-14T09:25:00Z"/>
          <w:rFonts w:cs="Arial"/>
        </w:rPr>
      </w:pPr>
      <w:r w:rsidRPr="0067595B">
        <w:rPr>
          <w:rFonts w:cs="Arial"/>
        </w:rPr>
        <w:t xml:space="preserve">Laravel memberikan keterbaruan alat untuk berinteraksi </w:t>
      </w:r>
      <w:r w:rsidRPr="001C16AB">
        <w:rPr>
          <w:rFonts w:cs="Arial"/>
        </w:rPr>
        <w:t xml:space="preserve">dengan </w:t>
      </w:r>
      <w:r w:rsidRPr="001C16AB">
        <w:rPr>
          <w:rFonts w:cs="Arial"/>
          <w:i/>
        </w:rPr>
        <w:t xml:space="preserve">database </w:t>
      </w:r>
      <w:r w:rsidRPr="001C16AB">
        <w:rPr>
          <w:rFonts w:cs="Arial"/>
        </w:rPr>
        <w:t>disebut dengan</w:t>
      </w:r>
      <w:r w:rsidRPr="001C16AB">
        <w:rPr>
          <w:rFonts w:cs="Arial"/>
          <w:i/>
        </w:rPr>
        <w:t xml:space="preserve"> migration</w:t>
      </w:r>
      <w:r w:rsidRPr="001C16AB">
        <w:rPr>
          <w:rFonts w:cs="Arial"/>
        </w:rPr>
        <w:t xml:space="preserve">. Dengan </w:t>
      </w:r>
      <w:r w:rsidRPr="001C16AB">
        <w:rPr>
          <w:rFonts w:cs="Arial"/>
          <w:i/>
        </w:rPr>
        <w:t>migration</w:t>
      </w:r>
      <w:r w:rsidRPr="001C16AB">
        <w:rPr>
          <w:rFonts w:cs="Arial"/>
        </w:rPr>
        <w:t xml:space="preserve">, pengembang dapat dengan mudah untuk melakukan modifikasi sebuah </w:t>
      </w:r>
      <w:r w:rsidRPr="001C16AB">
        <w:rPr>
          <w:rFonts w:cs="Arial"/>
          <w:i/>
        </w:rPr>
        <w:t>database</w:t>
      </w:r>
      <w:r w:rsidRPr="001C16AB">
        <w:rPr>
          <w:rFonts w:cs="Arial"/>
        </w:rPr>
        <w:t xml:space="preserve"> pada sebuah </w:t>
      </w:r>
      <w:r w:rsidRPr="001C16AB">
        <w:rPr>
          <w:rFonts w:cs="Arial"/>
          <w:i/>
        </w:rPr>
        <w:t>platform</w:t>
      </w:r>
      <w:r w:rsidRPr="001C16AB">
        <w:rPr>
          <w:rFonts w:cs="Arial"/>
        </w:rPr>
        <w:t xml:space="preserve"> secara independen karena implementasi skema</w:t>
      </w:r>
      <w:r w:rsidRPr="001C16AB">
        <w:rPr>
          <w:rFonts w:cs="Arial"/>
          <w:i/>
        </w:rPr>
        <w:t xml:space="preserve"> database</w:t>
      </w:r>
      <w:r w:rsidRPr="001C16AB">
        <w:rPr>
          <w:rFonts w:cs="Arial"/>
        </w:rPr>
        <w:t xml:space="preserve"> direpresentasikan dalam sebuah class. </w:t>
      </w:r>
      <w:r w:rsidRPr="001C16AB">
        <w:rPr>
          <w:rFonts w:cs="Arial"/>
          <w:i/>
        </w:rPr>
        <w:t>Migration</w:t>
      </w:r>
      <w:r w:rsidRPr="001C16AB">
        <w:rPr>
          <w:rFonts w:cs="Arial"/>
        </w:rPr>
        <w:t xml:space="preserve"> dapat berjalan</w:t>
      </w:r>
      <w:r w:rsidRPr="0067595B">
        <w:rPr>
          <w:rFonts w:cs="Arial"/>
        </w:rPr>
        <w:t xml:space="preserve"> pada beberapa basis data yang telah didukung Laravel (MySQL, PostgreSQL, MSSQL, dan SQLITE) dan untuk implementasi Active Record pada Laravel disebut Eloquent yang menggunakan standard modern OOP. Laravel juga memberikan sebuah </w:t>
      </w:r>
      <w:r w:rsidRPr="00E00E0A">
        <w:rPr>
          <w:rFonts w:cs="Arial"/>
          <w:i/>
          <w:rPrChange w:id="1016" w:author="Microsoft Office User" w:date="2020-12-07T08:10:00Z">
            <w:rPr>
              <w:rFonts w:cs="Arial"/>
            </w:rPr>
          </w:rPrChange>
        </w:rPr>
        <w:t>Command Line Interface</w:t>
      </w:r>
      <w:r w:rsidRPr="0067595B">
        <w:rPr>
          <w:rFonts w:cs="Arial"/>
        </w:rPr>
        <w:t xml:space="preserve"> </w:t>
      </w:r>
      <w:r w:rsidRPr="0067595B">
        <w:rPr>
          <w:rFonts w:cs="Arial"/>
        </w:rPr>
        <w:lastRenderedPageBreak/>
        <w:t xml:space="preserve">disebut dengan artisan dengan artisan, pengembang dapat berinteraksi dengan aplikasi untuk sebuah aksi seperti </w:t>
      </w:r>
      <w:r w:rsidRPr="00E00E0A">
        <w:rPr>
          <w:rFonts w:cs="Arial"/>
          <w:i/>
          <w:rPrChange w:id="1017" w:author="Microsoft Office User" w:date="2020-12-07T08:11:00Z">
            <w:rPr>
              <w:rFonts w:cs="Arial"/>
            </w:rPr>
          </w:rPrChange>
        </w:rPr>
        <w:t>migrations</w:t>
      </w:r>
      <w:r w:rsidRPr="0067595B">
        <w:rPr>
          <w:rFonts w:cs="Arial"/>
        </w:rPr>
        <w:t xml:space="preserve">, </w:t>
      </w:r>
      <w:r w:rsidRPr="00E00E0A">
        <w:rPr>
          <w:rFonts w:cs="Arial"/>
          <w:i/>
          <w:rPrChange w:id="1018" w:author="Microsoft Office User" w:date="2020-12-07T08:11:00Z">
            <w:rPr>
              <w:rFonts w:cs="Arial"/>
            </w:rPr>
          </w:rPrChange>
        </w:rPr>
        <w:t>testing</w:t>
      </w:r>
      <w:r w:rsidRPr="0067595B">
        <w:rPr>
          <w:rFonts w:cs="Arial"/>
        </w:rPr>
        <w:t xml:space="preserve">, atau membuat </w:t>
      </w:r>
      <w:r w:rsidRPr="00E00E0A">
        <w:rPr>
          <w:rFonts w:cs="Arial"/>
          <w:i/>
          <w:rPrChange w:id="1019" w:author="Microsoft Office User" w:date="2020-12-07T08:11:00Z">
            <w:rPr>
              <w:rFonts w:cs="Arial"/>
            </w:rPr>
          </w:rPrChange>
        </w:rPr>
        <w:t>controller</w:t>
      </w:r>
      <w:r w:rsidRPr="0067595B">
        <w:rPr>
          <w:rFonts w:cs="Arial"/>
        </w:rPr>
        <w:t xml:space="preserve"> dan model. Selain itu, </w:t>
      </w:r>
      <w:del w:id="1020" w:author="Microsoft Office User" w:date="2020-12-07T08:10:00Z">
        <w:r w:rsidRPr="0067595B" w:rsidDel="004D40EA">
          <w:rPr>
            <w:rFonts w:cs="Arial"/>
          </w:rPr>
          <w:delText>laravel</w:delText>
        </w:r>
      </w:del>
      <w:ins w:id="1021" w:author="Microsoft Office User" w:date="2020-12-07T08:10:00Z">
        <w:r w:rsidR="004D40EA">
          <w:rPr>
            <w:rFonts w:cs="Arial"/>
          </w:rPr>
          <w:t>L</w:t>
        </w:r>
        <w:r w:rsidR="004D40EA" w:rsidRPr="0067595B">
          <w:rPr>
            <w:rFonts w:cs="Arial"/>
          </w:rPr>
          <w:t>aravel</w:t>
        </w:r>
      </w:ins>
      <w:r w:rsidRPr="0067595B">
        <w:rPr>
          <w:rFonts w:cs="Arial"/>
        </w:rPr>
        <w:t xml:space="preserve"> </w:t>
      </w:r>
      <w:r w:rsidRPr="00E757D7">
        <w:rPr>
          <w:rFonts w:cs="Arial"/>
        </w:rPr>
        <w:t>juga memiliki Blade</w:t>
      </w:r>
      <w:r w:rsidRPr="00E757D7">
        <w:rPr>
          <w:rFonts w:cs="Arial"/>
          <w:i/>
        </w:rPr>
        <w:t xml:space="preserve"> template engine</w:t>
      </w:r>
      <w:r w:rsidRPr="00E757D7">
        <w:rPr>
          <w:rFonts w:cs="Arial"/>
        </w:rPr>
        <w:t xml:space="preserve"> yang memberikan estetika dan kebersiha</w:t>
      </w:r>
      <w:r w:rsidR="00C0339C" w:rsidRPr="00E757D7">
        <w:rPr>
          <w:rFonts w:cs="Arial"/>
        </w:rPr>
        <w:t xml:space="preserve">n kode pada </w:t>
      </w:r>
      <w:r w:rsidR="00C0339C" w:rsidRPr="00E757D7">
        <w:rPr>
          <w:rFonts w:cs="Arial"/>
          <w:i/>
        </w:rPr>
        <w:t>view</w:t>
      </w:r>
      <w:r w:rsidR="00C0339C" w:rsidRPr="00E757D7">
        <w:rPr>
          <w:rFonts w:cs="Arial"/>
        </w:rPr>
        <w:t xml:space="preserve"> secara parsial.</w:t>
      </w:r>
      <w:r w:rsidR="00C0339C" w:rsidRPr="00E757D7">
        <w:rPr>
          <w:rFonts w:cs="Arial"/>
        </w:rPr>
        <w:fldChar w:fldCharType="begin" w:fldLock="1"/>
      </w:r>
      <w:r w:rsidR="00074CEF" w:rsidRPr="00E757D7">
        <w:rPr>
          <w:rFonts w:cs="Arial"/>
        </w:rPr>
        <w:instrText>ADDIN CSL_CITATION {"citationItems":[{"id":"ITEM-1","itemData":{"DOI":"10.14421/jiska.2017.21-05","ISSN":"2527-5836","abstract":"Direktori bisnis adalah sebuah website atau media cetak yang berisi daftar berbagai bisnis dalam kategori tertentu. Dengan adanya Direktori bisnis pengusaha dan entrepreneur dapat menjangkau pasar yang tak terbatas oleh wilayah. Dalam Penelitian ini akan dibangun sebuah direktori bisnis bernama Bisnisbisnis.ID berbasis website. Penelitian ini lebih difokuskan pada pembuatan Modul Back-End Artikel dari website Bisnisbisnis.ID. Website dibangun dengan menggunakan Framework Laravel dan MySql sebagai database. Dari hasil penelitian ini didapatkan hasil yaitu modul artikel telah berhasil dibuat dan berdasarkan hasil pengujian menggunakan metode Black-Box testing didapati kesimpulan bahwa fungsi yang dibuat sudah sesuai dengan requirement system.","author":[{"dropping-particle":"","family":"Luthfi","given":"Farizan","non-dropping-particle":"","parse-names":false,"suffix":""}],"container-title":"penggunaan framework laravel dalam rancang bangun modul back-end artikel website bisnisbisnis.id","id":"ITEM-1","issue":"1","issued":{"date-parts":[["2017"]]},"page":"17","title":"Penggunaan Framework Laravel Dalam Rancang Bangun Modul Back-End Artikel Website Bisnisbisnis.ID","type":"article-journal","volume":"2"},"uris":["http://www.mendeley.com/documents/?uuid=8a01eb7f-21a5-4021-b0e3-743840dd132d"]}],"mendeley":{"formattedCitation":"[8]","plainTextFormattedCitation":"[8]","previouslyFormattedCitation":"[7]"},"properties":{"noteIndex":0},"schema":"https://github.com/citation-style-language/schema/raw/master/csl-citation.json"}</w:instrText>
      </w:r>
      <w:r w:rsidR="00C0339C" w:rsidRPr="00E757D7">
        <w:rPr>
          <w:rFonts w:cs="Arial"/>
        </w:rPr>
        <w:fldChar w:fldCharType="separate"/>
      </w:r>
      <w:r w:rsidR="00074CEF" w:rsidRPr="00E757D7">
        <w:rPr>
          <w:rFonts w:cs="Arial"/>
          <w:noProof/>
        </w:rPr>
        <w:t>[8]</w:t>
      </w:r>
      <w:r w:rsidR="00C0339C" w:rsidRPr="00E757D7">
        <w:rPr>
          <w:rFonts w:cs="Arial"/>
        </w:rPr>
        <w:fldChar w:fldCharType="end"/>
      </w:r>
    </w:p>
    <w:p w14:paraId="4DD8D8B2" w14:textId="77777777" w:rsidR="00F50E7C" w:rsidRPr="00E757D7" w:rsidRDefault="00F50E7C" w:rsidP="00F50E7C">
      <w:pPr>
        <w:ind w:firstLine="720"/>
        <w:rPr>
          <w:ins w:id="1022" w:author="Windows User" w:date="2020-12-14T09:25:00Z"/>
        </w:rPr>
      </w:pPr>
      <w:ins w:id="1023" w:author="Windows User" w:date="2020-12-14T09:25:00Z">
        <w:r w:rsidRPr="00E757D7">
          <w:t>Berikut beberapa alasan mengapa memilih dan menggunakan framework Laravel:</w:t>
        </w:r>
      </w:ins>
    </w:p>
    <w:p w14:paraId="12FE0AB8" w14:textId="77777777" w:rsidR="00F50E7C" w:rsidRPr="00E757D7" w:rsidRDefault="00F50E7C" w:rsidP="00B83178">
      <w:pPr>
        <w:pStyle w:val="ListParagraph"/>
        <w:numPr>
          <w:ilvl w:val="2"/>
          <w:numId w:val="42"/>
        </w:numPr>
        <w:ind w:left="709" w:hanging="346"/>
        <w:jc w:val="both"/>
        <w:rPr>
          <w:ins w:id="1024" w:author="Windows User" w:date="2020-12-14T09:25:00Z"/>
        </w:rPr>
      </w:pPr>
      <w:ins w:id="1025" w:author="Windows User" w:date="2020-12-14T09:25:00Z">
        <w:r w:rsidRPr="00E757D7">
          <w:t>Mudah dan Dokumentasi Lengkap</w:t>
        </w:r>
      </w:ins>
    </w:p>
    <w:p w14:paraId="36EDF775" w14:textId="77777777" w:rsidR="00F50E7C" w:rsidRPr="00E757D7" w:rsidRDefault="00F50E7C">
      <w:pPr>
        <w:pStyle w:val="ListParagraph"/>
        <w:ind w:left="709"/>
        <w:jc w:val="both"/>
        <w:rPr>
          <w:ins w:id="1026" w:author="Windows User" w:date="2020-12-14T09:25:00Z"/>
        </w:rPr>
        <w:pPrChange w:id="1027" w:author="Windows User" w:date="2020-12-14T09:26:00Z">
          <w:pPr>
            <w:pStyle w:val="ListParagraph"/>
            <w:ind w:left="709"/>
          </w:pPr>
        </w:pPrChange>
      </w:pPr>
      <w:ins w:id="1028" w:author="Windows User" w:date="2020-12-14T09:25:00Z">
        <w:r w:rsidRPr="00E757D7">
          <w:t>Platform Laravel menarik dan mudah digunakan. Jika seseorang bukan ahli dalam bidang web development, akan tetapi memiliki</w:t>
        </w:r>
        <w:r w:rsidRPr="00E757D7">
          <w:rPr>
            <w:i/>
          </w:rPr>
          <w:t xml:space="preserve"> basic</w:t>
        </w:r>
        <w:r w:rsidRPr="00E757D7">
          <w:t xml:space="preserve"> pemahaman PHP yang baik maka akan dengan mudah memahami strukturnya karena dokumentasi yang sangat baik, rapi, mudah dan jelas.</w:t>
        </w:r>
      </w:ins>
    </w:p>
    <w:p w14:paraId="623B0956" w14:textId="77777777" w:rsidR="00F50E7C" w:rsidRPr="00E757D7" w:rsidRDefault="00F50E7C" w:rsidP="00B83178">
      <w:pPr>
        <w:pStyle w:val="ListParagraph"/>
        <w:numPr>
          <w:ilvl w:val="2"/>
          <w:numId w:val="42"/>
        </w:numPr>
        <w:ind w:left="709" w:hanging="346"/>
        <w:jc w:val="both"/>
        <w:rPr>
          <w:ins w:id="1029" w:author="Windows User" w:date="2020-12-14T09:25:00Z"/>
        </w:rPr>
      </w:pPr>
      <w:ins w:id="1030" w:author="Windows User" w:date="2020-12-14T09:25:00Z">
        <w:r w:rsidRPr="00E757D7">
          <w:t>Open Source</w:t>
        </w:r>
      </w:ins>
    </w:p>
    <w:p w14:paraId="0DE20D2D" w14:textId="77777777" w:rsidR="00F50E7C" w:rsidRDefault="00F50E7C">
      <w:pPr>
        <w:pStyle w:val="ListParagraph"/>
        <w:ind w:left="709"/>
        <w:jc w:val="both"/>
        <w:rPr>
          <w:ins w:id="1031" w:author="Windows User" w:date="2020-12-14T09:25:00Z"/>
        </w:rPr>
        <w:pPrChange w:id="1032" w:author="Windows User" w:date="2020-12-14T09:26:00Z">
          <w:pPr>
            <w:pStyle w:val="ListParagraph"/>
            <w:ind w:left="709"/>
          </w:pPr>
        </w:pPrChange>
      </w:pPr>
      <w:ins w:id="1033" w:author="Windows User" w:date="2020-12-14T09:25:00Z">
        <w:r w:rsidRPr="00E757D7">
          <w:t xml:space="preserve">Laravel adalah framework </w:t>
        </w:r>
        <w:r w:rsidRPr="00E757D7">
          <w:rPr>
            <w:i/>
          </w:rPr>
          <w:t xml:space="preserve">open source </w:t>
        </w:r>
        <w:r w:rsidRPr="00E757D7">
          <w:t xml:space="preserve">yang dapat digunakan secara bebas, gratis, dan memungkinkan kita untuk membuat web aplikasi yang besar dan kompleks dengan mudah. Hanya dengan bermodalkan editor dan </w:t>
        </w:r>
        <w:r w:rsidRPr="00E757D7">
          <w:rPr>
            <w:i/>
          </w:rPr>
          <w:t>webserver</w:t>
        </w:r>
        <w:r w:rsidRPr="00E757D7">
          <w:t xml:space="preserve"> yang telah terinstal PH</w:t>
        </w:r>
        <w:r>
          <w:t>P untuk memulai karya yang akan dibuat.</w:t>
        </w:r>
      </w:ins>
    </w:p>
    <w:p w14:paraId="34201E29" w14:textId="77777777" w:rsidR="00F50E7C" w:rsidRDefault="00F50E7C" w:rsidP="00B83178">
      <w:pPr>
        <w:pStyle w:val="ListParagraph"/>
        <w:numPr>
          <w:ilvl w:val="2"/>
          <w:numId w:val="42"/>
        </w:numPr>
        <w:ind w:left="709" w:hanging="346"/>
        <w:jc w:val="both"/>
        <w:rPr>
          <w:ins w:id="1034" w:author="Windows User" w:date="2020-12-14T09:25:00Z"/>
        </w:rPr>
      </w:pPr>
      <w:ins w:id="1035" w:author="Windows User" w:date="2020-12-14T09:25:00Z">
        <w:r>
          <w:t>Arsitektur MVC</w:t>
        </w:r>
      </w:ins>
    </w:p>
    <w:p w14:paraId="4F31E82E" w14:textId="77777777" w:rsidR="00F50E7C" w:rsidRDefault="00F50E7C">
      <w:pPr>
        <w:pStyle w:val="ListParagraph"/>
        <w:ind w:left="709"/>
        <w:jc w:val="both"/>
        <w:rPr>
          <w:ins w:id="1036" w:author="Windows User" w:date="2020-12-14T09:25:00Z"/>
        </w:rPr>
        <w:pPrChange w:id="1037" w:author="Windows User" w:date="2020-12-14T09:26:00Z">
          <w:pPr>
            <w:pStyle w:val="ListParagraph"/>
            <w:ind w:left="709"/>
          </w:pPr>
        </w:pPrChange>
      </w:pPr>
      <w:ins w:id="1038" w:author="Windows User" w:date="2020-12-14T09:25:00Z">
        <w:r>
          <w:t xml:space="preserve">Dengan menggunakan pola MVC, dapat membuat struktur kode yang lebih rapi di mana pola tersebut memisahkan antara logika dan </w:t>
        </w:r>
        <w:r w:rsidRPr="0012625C">
          <w:rPr>
            <w:i/>
          </w:rPr>
          <w:t>view</w:t>
        </w:r>
        <w:r>
          <w:t xml:space="preserve">. Arsitektur MVC dapat meningkatkan </w:t>
        </w:r>
        <w:r>
          <w:rPr>
            <w:i/>
          </w:rPr>
          <w:t xml:space="preserve">performance, </w:t>
        </w:r>
        <w:r>
          <w:t xml:space="preserve">memiliki beberapa fungsi </w:t>
        </w:r>
        <w:r w:rsidRPr="0012625C">
          <w:rPr>
            <w:i/>
          </w:rPr>
          <w:t>built-in</w:t>
        </w:r>
        <w:r>
          <w:t xml:space="preserve"> (fungsi dapat langsung digunakan), dan penulisan dokumentasi yang lebih baik.</w:t>
        </w:r>
      </w:ins>
    </w:p>
    <w:p w14:paraId="48A50C05" w14:textId="77777777" w:rsidR="00F50E7C" w:rsidRPr="000F1924" w:rsidRDefault="00F50E7C" w:rsidP="00B83178">
      <w:pPr>
        <w:pStyle w:val="ListParagraph"/>
        <w:numPr>
          <w:ilvl w:val="2"/>
          <w:numId w:val="42"/>
        </w:numPr>
        <w:ind w:left="709" w:hanging="346"/>
        <w:jc w:val="both"/>
        <w:rPr>
          <w:ins w:id="1039" w:author="Windows User" w:date="2020-12-14T09:25:00Z"/>
          <w:i/>
        </w:rPr>
      </w:pPr>
      <w:ins w:id="1040" w:author="Windows User" w:date="2020-12-14T09:25:00Z">
        <w:r w:rsidRPr="000F1924">
          <w:rPr>
            <w:i/>
          </w:rPr>
          <w:t>Blade Template</w:t>
        </w:r>
      </w:ins>
    </w:p>
    <w:p w14:paraId="7ECAF773" w14:textId="77777777" w:rsidR="00F50E7C" w:rsidRDefault="00F50E7C">
      <w:pPr>
        <w:pStyle w:val="ListParagraph"/>
        <w:ind w:left="709"/>
        <w:jc w:val="both"/>
        <w:rPr>
          <w:ins w:id="1041" w:author="Windows User" w:date="2020-12-14T09:25:00Z"/>
        </w:rPr>
        <w:pPrChange w:id="1042" w:author="Windows User" w:date="2020-12-14T09:26:00Z">
          <w:pPr>
            <w:pStyle w:val="ListParagraph"/>
            <w:ind w:left="709"/>
          </w:pPr>
        </w:pPrChange>
      </w:pPr>
      <w:ins w:id="1043" w:author="Windows User" w:date="2020-12-14T09:25:00Z">
        <w:r>
          <w:t xml:space="preserve">Hal yang menarik yang dimiliki Laravel adalah </w:t>
        </w:r>
        <w:r w:rsidRPr="000F1924">
          <w:rPr>
            <w:i/>
          </w:rPr>
          <w:t>Blade Template</w:t>
        </w:r>
        <w:r>
          <w:t xml:space="preserve">, selain unik juga sangat cantik sehingga menarik perhatian untuk digunakan. Salah satu contohnya adalah degan menggunakan </w:t>
        </w:r>
        <w:r w:rsidRPr="000F1924">
          <w:rPr>
            <w:i/>
          </w:rPr>
          <w:t>Blade Template</w:t>
        </w:r>
        <w:r>
          <w:t xml:space="preserve"> dapat memetakan template yang kita miliki dengan membaginya menjadi beberapa bagian sehingga menjadi lebih mudah untuk diatur. Di dalam dokumentasi resminya, Laravel menyebutkan dua manfaat menggunakan blade template, yakni: </w:t>
        </w:r>
        <w:r w:rsidRPr="000F1924">
          <w:rPr>
            <w:i/>
          </w:rPr>
          <w:t>inheritance</w:t>
        </w:r>
        <w:r>
          <w:t xml:space="preserve"> (dapat diwariskan) dan section.</w:t>
        </w:r>
      </w:ins>
    </w:p>
    <w:p w14:paraId="4B83FC99" w14:textId="77777777" w:rsidR="00F50E7C" w:rsidRDefault="00F50E7C" w:rsidP="00B83178">
      <w:pPr>
        <w:pStyle w:val="ListParagraph"/>
        <w:numPr>
          <w:ilvl w:val="2"/>
          <w:numId w:val="42"/>
        </w:numPr>
        <w:ind w:left="709" w:hanging="346"/>
        <w:jc w:val="both"/>
        <w:rPr>
          <w:ins w:id="1044" w:author="Windows User" w:date="2020-12-14T09:25:00Z"/>
        </w:rPr>
      </w:pPr>
      <w:ins w:id="1045" w:author="Windows User" w:date="2020-12-14T09:25:00Z">
        <w:r>
          <w:t xml:space="preserve">Memiliki Fitur </w:t>
        </w:r>
        <w:r w:rsidRPr="000F1924">
          <w:rPr>
            <w:i/>
          </w:rPr>
          <w:t>Migration</w:t>
        </w:r>
      </w:ins>
    </w:p>
    <w:p w14:paraId="217E634F" w14:textId="77777777" w:rsidR="00F50E7C" w:rsidRDefault="00F50E7C">
      <w:pPr>
        <w:pStyle w:val="ListParagraph"/>
        <w:ind w:left="709"/>
        <w:jc w:val="both"/>
        <w:rPr>
          <w:ins w:id="1046" w:author="Windows User" w:date="2020-12-14T09:25:00Z"/>
        </w:rPr>
        <w:pPrChange w:id="1047" w:author="Windows User" w:date="2020-12-14T09:26:00Z">
          <w:pPr>
            <w:pStyle w:val="ListParagraph"/>
            <w:ind w:left="709"/>
          </w:pPr>
        </w:pPrChange>
      </w:pPr>
      <w:ins w:id="1048" w:author="Windows User" w:date="2020-12-14T09:25:00Z">
        <w:r w:rsidRPr="000F1924">
          <w:rPr>
            <w:i/>
          </w:rPr>
          <w:t>Migration</w:t>
        </w:r>
        <w:r>
          <w:t xml:space="preserve"> adalah salah satu fitur utama yang dimiliki oleh Laravel. Dengan </w:t>
        </w:r>
        <w:r w:rsidRPr="000F1924">
          <w:rPr>
            <w:i/>
          </w:rPr>
          <w:t>migration</w:t>
        </w:r>
        <w:r>
          <w:t xml:space="preserve">, memungkinkan kita untuk mempertahankan struktur database yang kita miliki tanpa harus membuatya kembali. </w:t>
        </w:r>
        <w:r w:rsidRPr="000F1924">
          <w:rPr>
            <w:i/>
          </w:rPr>
          <w:t>Migration</w:t>
        </w:r>
        <w:r>
          <w:t xml:space="preserve"> memungkinkan </w:t>
        </w:r>
        <w:r>
          <w:lastRenderedPageBreak/>
          <w:t>kita untuk menuliskan kode PHP untuk mengatur database. Dengan migration, kita juga dapat mengembalikan beberapa perubahan terakhir yang kita lakukan pada database.</w:t>
        </w:r>
      </w:ins>
    </w:p>
    <w:p w14:paraId="08B48C7E" w14:textId="77777777" w:rsidR="00F50E7C" w:rsidRDefault="00F50E7C" w:rsidP="00B83178">
      <w:pPr>
        <w:pStyle w:val="ListParagraph"/>
        <w:numPr>
          <w:ilvl w:val="2"/>
          <w:numId w:val="42"/>
        </w:numPr>
        <w:ind w:left="709" w:hanging="346"/>
        <w:jc w:val="both"/>
        <w:rPr>
          <w:ins w:id="1049" w:author="Windows User" w:date="2020-12-14T09:25:00Z"/>
        </w:rPr>
      </w:pPr>
      <w:ins w:id="1050" w:author="Windows User" w:date="2020-12-14T09:25:00Z">
        <w:r>
          <w:t>Keamanan</w:t>
        </w:r>
      </w:ins>
    </w:p>
    <w:p w14:paraId="117E797F" w14:textId="77777777" w:rsidR="00F50E7C" w:rsidRDefault="00F50E7C">
      <w:pPr>
        <w:pStyle w:val="ListParagraph"/>
        <w:ind w:left="709"/>
        <w:jc w:val="both"/>
        <w:rPr>
          <w:ins w:id="1051" w:author="Windows User" w:date="2020-12-14T09:25:00Z"/>
        </w:rPr>
        <w:pPrChange w:id="1052" w:author="Windows User" w:date="2020-12-14T09:26:00Z">
          <w:pPr>
            <w:pStyle w:val="ListParagraph"/>
            <w:ind w:left="709"/>
          </w:pPr>
        </w:pPrChange>
      </w:pPr>
      <w:ins w:id="1053" w:author="Windows User" w:date="2020-12-14T09:25:00Z">
        <w:r>
          <w:t xml:space="preserve">Keamanan aplikasi merupakan prioritas nomor satu dalam mengembangkan </w:t>
        </w:r>
        <w:r>
          <w:rPr>
            <w:i/>
          </w:rPr>
          <w:t xml:space="preserve">website. </w:t>
        </w:r>
        <w:r>
          <w:t xml:space="preserve">Terlebih jika </w:t>
        </w:r>
        <w:r w:rsidRPr="000F1924">
          <w:rPr>
            <w:i/>
          </w:rPr>
          <w:t>website</w:t>
        </w:r>
        <w:r>
          <w:t xml:space="preserve"> tersebut menyimpan banyak data yang sangat penting dan sensitif. Laravel memberikan kita beberapa pilihan penting yang dapat digunakan untuk membuat aplikasi agar tetap aman. ORM Laravel menggunakan PDO yang dapat mencegah SQL Injection, memiliki proteksi csrf token, dan banyal hal lainnya.</w:t>
        </w:r>
      </w:ins>
    </w:p>
    <w:p w14:paraId="3C07A7B2" w14:textId="77777777" w:rsidR="00F50E7C" w:rsidRDefault="00F50E7C" w:rsidP="00B83178">
      <w:pPr>
        <w:pStyle w:val="ListParagraph"/>
        <w:numPr>
          <w:ilvl w:val="2"/>
          <w:numId w:val="42"/>
        </w:numPr>
        <w:ind w:left="709" w:hanging="346"/>
        <w:jc w:val="both"/>
        <w:rPr>
          <w:ins w:id="1054" w:author="Windows User" w:date="2020-12-14T09:25:00Z"/>
        </w:rPr>
      </w:pPr>
      <w:ins w:id="1055" w:author="Windows User" w:date="2020-12-14T09:25:00Z">
        <w:r>
          <w:t>Komunitas yang besar</w:t>
        </w:r>
      </w:ins>
    </w:p>
    <w:p w14:paraId="0CB9381A" w14:textId="77777777" w:rsidR="00F50E7C" w:rsidRDefault="00F50E7C">
      <w:pPr>
        <w:pStyle w:val="ListParagraph"/>
        <w:ind w:left="709"/>
        <w:jc w:val="both"/>
        <w:rPr>
          <w:ins w:id="1056" w:author="Windows User" w:date="2020-12-14T09:25:00Z"/>
        </w:rPr>
        <w:pPrChange w:id="1057" w:author="Windows User" w:date="2020-12-14T09:26:00Z">
          <w:pPr>
            <w:pStyle w:val="ListParagraph"/>
            <w:ind w:left="709"/>
          </w:pPr>
        </w:pPrChange>
      </w:pPr>
      <w:ins w:id="1058" w:author="Windows User" w:date="2020-12-14T09:25:00Z">
        <w:r>
          <w:t>Salah satu hal yang patut dipertimbangkan dalam emmilih framework, jika kita tergolong baru dalam menggunakan framework adalah dengan memilih framework yang telah didukung komunitas yang besar sebab dengan begini kita dapat mudah belajar dan mencari solusi atas setiap permasalahan yang mungkin kita temukan kedepannya.</w:t>
        </w:r>
      </w:ins>
    </w:p>
    <w:p w14:paraId="38A9E828" w14:textId="77777777" w:rsidR="00F50E7C" w:rsidRDefault="00F50E7C" w:rsidP="00B83178">
      <w:pPr>
        <w:pStyle w:val="ListParagraph"/>
        <w:numPr>
          <w:ilvl w:val="2"/>
          <w:numId w:val="42"/>
        </w:numPr>
        <w:ind w:left="709" w:hanging="346"/>
        <w:jc w:val="both"/>
        <w:rPr>
          <w:ins w:id="1059" w:author="Windows User" w:date="2020-12-14T09:25:00Z"/>
        </w:rPr>
      </w:pPr>
      <w:ins w:id="1060" w:author="Windows User" w:date="2020-12-14T09:25:00Z">
        <w:r>
          <w:t>Hemat Waktu</w:t>
        </w:r>
      </w:ins>
    </w:p>
    <w:p w14:paraId="693C0E89" w14:textId="77777777" w:rsidR="00F50E7C" w:rsidRDefault="00F50E7C">
      <w:pPr>
        <w:pStyle w:val="ListParagraph"/>
        <w:ind w:left="709"/>
        <w:jc w:val="both"/>
        <w:rPr>
          <w:ins w:id="1061" w:author="Windows User" w:date="2020-12-14T09:25:00Z"/>
        </w:rPr>
        <w:pPrChange w:id="1062" w:author="Windows User" w:date="2020-12-14T09:26:00Z">
          <w:pPr>
            <w:pStyle w:val="ListParagraph"/>
            <w:ind w:left="709"/>
          </w:pPr>
        </w:pPrChange>
      </w:pPr>
      <w:ins w:id="1063" w:author="Windows User" w:date="2020-12-14T09:25:00Z">
        <w:r>
          <w:t>Dengan berbagai abstraksi yang dilakukan Laravel, kita dapat lebih fokus memikirkan logika bisnis dari aplikasi yang kita buat. Jika ada developer baru yang masuk ke project, dia cukup mempelajari dokumentasi resmi Laravel. Dengan begini, akan sangat menghemat waktu.</w:t>
        </w:r>
      </w:ins>
    </w:p>
    <w:p w14:paraId="40068CF7" w14:textId="77777777" w:rsidR="00F50E7C" w:rsidRPr="00E757D7" w:rsidRDefault="00F50E7C" w:rsidP="00B83178">
      <w:pPr>
        <w:pStyle w:val="ListParagraph"/>
        <w:numPr>
          <w:ilvl w:val="2"/>
          <w:numId w:val="42"/>
        </w:numPr>
        <w:ind w:left="709" w:hanging="346"/>
        <w:jc w:val="both"/>
        <w:rPr>
          <w:ins w:id="1064" w:author="Windows User" w:date="2020-12-14T09:25:00Z"/>
          <w:i/>
        </w:rPr>
      </w:pPr>
      <w:ins w:id="1065" w:author="Windows User" w:date="2020-12-14T09:25:00Z">
        <w:r w:rsidRPr="00E757D7">
          <w:rPr>
            <w:i/>
          </w:rPr>
          <w:t>Interoperability</w:t>
        </w:r>
      </w:ins>
    </w:p>
    <w:p w14:paraId="565AA87C" w14:textId="77777777" w:rsidR="00F50E7C" w:rsidRDefault="00F50E7C">
      <w:pPr>
        <w:pStyle w:val="ListParagraph"/>
        <w:ind w:left="709"/>
        <w:jc w:val="both"/>
        <w:rPr>
          <w:ins w:id="1066" w:author="Windows User" w:date="2020-12-14T09:25:00Z"/>
        </w:rPr>
        <w:pPrChange w:id="1067" w:author="Windows User" w:date="2020-12-14T09:26:00Z">
          <w:pPr>
            <w:pStyle w:val="ListParagraph"/>
            <w:ind w:left="709"/>
          </w:pPr>
        </w:pPrChange>
      </w:pPr>
      <w:ins w:id="1068" w:author="Windows User" w:date="2020-12-14T09:25:00Z">
        <w:r>
          <w:t xml:space="preserve">Jika kita hendak membangun aplikasi </w:t>
        </w:r>
        <w:r>
          <w:rPr>
            <w:i/>
          </w:rPr>
          <w:t xml:space="preserve">open source, </w:t>
        </w:r>
        <w:r>
          <w:t xml:space="preserve">kita harus memastikan </w:t>
        </w:r>
        <w:r>
          <w:rPr>
            <w:i/>
          </w:rPr>
          <w:t xml:space="preserve">codebase </w:t>
        </w:r>
        <w:r>
          <w:t xml:space="preserve">yang digunakan dipahami oleh banyak orang. Dengan begitu, akan lebih banyak orang yang akan berkontribusi di </w:t>
        </w:r>
        <w:r>
          <w:rPr>
            <w:i/>
          </w:rPr>
          <w:t xml:space="preserve">project </w:t>
        </w:r>
        <w:r>
          <w:t xml:space="preserve">tersebut. Laravel dengan popularitas dan berbagai kelebihannya menjawab masalah itu. Sebagai contoh, terdapat </w:t>
        </w:r>
        <w:r>
          <w:rPr>
            <w:i/>
          </w:rPr>
          <w:t xml:space="preserve">project open source </w:t>
        </w:r>
        <w:r>
          <w:t>menggunakan Laravel, misalnya Flarum, sebuah aplikasi forum yang dibangun di atas Laravel dan EmberJS.</w:t>
        </w:r>
      </w:ins>
    </w:p>
    <w:p w14:paraId="6EFE8532" w14:textId="77777777" w:rsidR="00F50E7C" w:rsidRPr="004E2E31" w:rsidRDefault="00F50E7C" w:rsidP="00B83178">
      <w:pPr>
        <w:pStyle w:val="ListParagraph"/>
        <w:numPr>
          <w:ilvl w:val="2"/>
          <w:numId w:val="42"/>
        </w:numPr>
        <w:ind w:left="709" w:hanging="346"/>
        <w:jc w:val="both"/>
        <w:rPr>
          <w:ins w:id="1069" w:author="Windows User" w:date="2020-12-14T09:25:00Z"/>
          <w:i/>
        </w:rPr>
      </w:pPr>
      <w:ins w:id="1070" w:author="Windows User" w:date="2020-12-14T09:25:00Z">
        <w:r w:rsidRPr="004E2E31">
          <w:rPr>
            <w:i/>
          </w:rPr>
          <w:t>Quality</w:t>
        </w:r>
      </w:ins>
    </w:p>
    <w:p w14:paraId="2B6A4D06" w14:textId="70250291" w:rsidR="00F50E7C" w:rsidDel="00F50E7C" w:rsidRDefault="00F50E7C">
      <w:pPr>
        <w:pStyle w:val="ListParagraph"/>
        <w:ind w:left="709"/>
        <w:jc w:val="both"/>
        <w:rPr>
          <w:del w:id="1071" w:author="Windows User" w:date="2020-12-14T09:26:00Z"/>
        </w:rPr>
        <w:pPrChange w:id="1072" w:author="Windows User" w:date="2020-12-14T09:26:00Z">
          <w:pPr>
            <w:ind w:firstLine="720"/>
            <w:jc w:val="both"/>
          </w:pPr>
        </w:pPrChange>
      </w:pPr>
      <w:ins w:id="1073" w:author="Windows User" w:date="2020-12-14T09:25:00Z">
        <w:r>
          <w:t>Laravel akan menjadi pondasi dari aplikasi yang akan kita bangun. Jika kita hendak membangun rumah, tentunya pondasi yang kokoh dan kuat akan menopang rumah besar. Bahkan gedung pencakar langit sekalipun bisa dibangun di atasnya. Seperti Laravel yang berkualitas baik, akan menopang aplikasi yang kita buat dengan kokoh dan kuat.</w:t>
        </w:r>
      </w:ins>
    </w:p>
    <w:p w14:paraId="56E064C4" w14:textId="77777777" w:rsidR="00F50E7C" w:rsidRPr="00B83178" w:rsidRDefault="00F50E7C">
      <w:pPr>
        <w:pStyle w:val="ListParagraph"/>
        <w:ind w:left="709"/>
        <w:jc w:val="both"/>
        <w:rPr>
          <w:ins w:id="1074" w:author="Windows User" w:date="2020-12-14T09:26:00Z"/>
        </w:rPr>
        <w:pPrChange w:id="1075" w:author="Windows User" w:date="2020-12-14T09:26:00Z">
          <w:pPr>
            <w:ind w:firstLine="720"/>
            <w:jc w:val="both"/>
          </w:pPr>
        </w:pPrChange>
      </w:pPr>
    </w:p>
    <w:p w14:paraId="6F385F98" w14:textId="77777777" w:rsidR="00462966" w:rsidRPr="00F50E7C" w:rsidRDefault="00462966">
      <w:pPr>
        <w:pStyle w:val="ListParagraph"/>
        <w:ind w:left="709"/>
        <w:rPr>
          <w:rPrChange w:id="1076" w:author="Windows User" w:date="2020-12-14T09:26:00Z">
            <w:rPr>
              <w:rFonts w:cs="Arial"/>
              <w:lang w:val="en-ID"/>
            </w:rPr>
          </w:rPrChange>
        </w:rPr>
        <w:pPrChange w:id="1077" w:author="Windows User" w:date="2020-12-14T09:26:00Z">
          <w:pPr>
            <w:ind w:firstLine="720"/>
            <w:jc w:val="both"/>
          </w:pPr>
        </w:pPrChange>
      </w:pPr>
    </w:p>
    <w:p w14:paraId="44B9B1FC" w14:textId="37FA5839" w:rsidR="0070315B" w:rsidRPr="0017322F" w:rsidRDefault="0070315B" w:rsidP="00C97293">
      <w:pPr>
        <w:pStyle w:val="Heading2"/>
        <w:numPr>
          <w:ilvl w:val="0"/>
          <w:numId w:val="9"/>
        </w:numPr>
        <w:ind w:hanging="720"/>
        <w:rPr>
          <w:rFonts w:cs="Arial"/>
          <w:i/>
          <w:lang w:val="en-ID"/>
          <w:rPrChange w:id="1078" w:author="Windows User" w:date="2020-12-07T08:49:00Z">
            <w:rPr>
              <w:rFonts w:cs="Arial"/>
              <w:lang w:val="en-ID"/>
            </w:rPr>
          </w:rPrChange>
        </w:rPr>
      </w:pPr>
      <w:bookmarkStart w:id="1079" w:name="_Toc94356949"/>
      <w:r w:rsidRPr="0017322F">
        <w:rPr>
          <w:rFonts w:cs="Arial"/>
          <w:i/>
          <w:lang w:val="en-ID"/>
          <w:rPrChange w:id="1080" w:author="Windows User" w:date="2020-12-07T08:49:00Z">
            <w:rPr>
              <w:rFonts w:cs="Arial"/>
              <w:lang w:val="en-ID"/>
            </w:rPr>
          </w:rPrChange>
        </w:rPr>
        <w:t>Website</w:t>
      </w:r>
      <w:bookmarkEnd w:id="1079"/>
    </w:p>
    <w:p w14:paraId="21D7794B" w14:textId="1442AF6E" w:rsidR="0081432B" w:rsidDel="00A80694" w:rsidRDefault="008D3A3B">
      <w:pPr>
        <w:ind w:firstLine="720"/>
        <w:jc w:val="both"/>
        <w:rPr>
          <w:del w:id="1081" w:author="Windows User" w:date="2020-12-07T11:10:00Z"/>
          <w:rFonts w:cs="Arial"/>
          <w:lang w:val="en-ID"/>
        </w:rPr>
        <w:pPrChange w:id="1082" w:author="Windows User" w:date="2020-12-07T11:10:00Z">
          <w:pPr>
            <w:pStyle w:val="NoSpacing"/>
            <w:ind w:firstLine="720"/>
            <w:jc w:val="both"/>
          </w:pPr>
        </w:pPrChange>
      </w:pPr>
      <w:r w:rsidRPr="0017322F">
        <w:rPr>
          <w:rFonts w:cs="Arial"/>
          <w:i/>
          <w:lang w:val="en-ID"/>
          <w:rPrChange w:id="1083" w:author="Windows User" w:date="2020-12-07T08:50:00Z">
            <w:rPr>
              <w:rFonts w:cs="Arial"/>
              <w:lang w:val="en-ID"/>
            </w:rPr>
          </w:rPrChange>
        </w:rPr>
        <w:t>Website</w:t>
      </w:r>
      <w:r w:rsidRPr="0067595B">
        <w:rPr>
          <w:rFonts w:cs="Arial"/>
          <w:lang w:val="en-ID"/>
        </w:rPr>
        <w:t xml:space="preserve"> (</w:t>
      </w:r>
      <w:r w:rsidRPr="004E2E31">
        <w:rPr>
          <w:rFonts w:cs="Arial"/>
          <w:lang w:val="en-ID"/>
        </w:rPr>
        <w:t xml:space="preserve">Situs Web) merupakan kumpulan dari halaman-halaman web yang berhubungan dengan </w:t>
      </w:r>
      <w:r w:rsidRPr="004E2E31">
        <w:rPr>
          <w:rFonts w:cs="Arial"/>
          <w:i/>
          <w:lang w:val="en-ID"/>
        </w:rPr>
        <w:t>file-file</w:t>
      </w:r>
      <w:r w:rsidRPr="004E2E31">
        <w:rPr>
          <w:rFonts w:cs="Arial"/>
          <w:lang w:val="en-ID"/>
        </w:rPr>
        <w:t xml:space="preserve"> lain yang terkait. Dalam sebuah </w:t>
      </w:r>
      <w:r w:rsidRPr="004E2E31">
        <w:rPr>
          <w:rFonts w:cs="Arial"/>
          <w:i/>
          <w:lang w:val="en-ID"/>
        </w:rPr>
        <w:t xml:space="preserve">website </w:t>
      </w:r>
      <w:r w:rsidRPr="004E2E31">
        <w:rPr>
          <w:rFonts w:cs="Arial"/>
          <w:lang w:val="en-ID"/>
        </w:rPr>
        <w:t xml:space="preserve">terdapat suatu halaman yang dikenal dengan sebutan </w:t>
      </w:r>
      <w:r w:rsidRPr="004E2E31">
        <w:rPr>
          <w:rFonts w:cs="Arial"/>
          <w:i/>
          <w:lang w:val="en-ID"/>
        </w:rPr>
        <w:t>home page</w:t>
      </w:r>
      <w:r w:rsidRPr="004E2E31">
        <w:rPr>
          <w:rFonts w:cs="Arial"/>
          <w:lang w:val="en-ID"/>
        </w:rPr>
        <w:t xml:space="preserve">. </w:t>
      </w:r>
      <w:r w:rsidRPr="004E2E31">
        <w:rPr>
          <w:rFonts w:cs="Arial"/>
          <w:i/>
          <w:lang w:val="en-ID"/>
        </w:rPr>
        <w:t>Home page</w:t>
      </w:r>
      <w:r w:rsidRPr="004E2E31">
        <w:rPr>
          <w:rFonts w:cs="Arial"/>
          <w:lang w:val="en-ID"/>
        </w:rPr>
        <w:t xml:space="preserve"> adalah sebuah halaman yang pertama kali dilihat ketika seseorang mengunjungi </w:t>
      </w:r>
      <w:r w:rsidRPr="004E2E31">
        <w:rPr>
          <w:rFonts w:cs="Arial"/>
          <w:i/>
          <w:lang w:val="en-ID"/>
        </w:rPr>
        <w:t>website</w:t>
      </w:r>
      <w:r w:rsidRPr="004E2E31">
        <w:rPr>
          <w:rFonts w:cs="Arial"/>
          <w:lang w:val="en-ID"/>
        </w:rPr>
        <w:t xml:space="preserve">. Dari </w:t>
      </w:r>
      <w:r w:rsidRPr="004E2E31">
        <w:rPr>
          <w:rFonts w:cs="Arial"/>
          <w:i/>
          <w:lang w:val="en-ID"/>
        </w:rPr>
        <w:t>home page</w:t>
      </w:r>
      <w:r w:rsidRPr="004E2E31">
        <w:rPr>
          <w:rFonts w:cs="Arial"/>
          <w:lang w:val="en-ID"/>
        </w:rPr>
        <w:t xml:space="preserve">, pengujung dapat mengklik </w:t>
      </w:r>
      <w:r w:rsidRPr="004E2E31">
        <w:rPr>
          <w:rFonts w:cs="Arial"/>
          <w:i/>
          <w:lang w:val="en-ID"/>
        </w:rPr>
        <w:t>hyperlink</w:t>
      </w:r>
      <w:r w:rsidRPr="004E2E31">
        <w:rPr>
          <w:rFonts w:cs="Arial"/>
          <w:lang w:val="en-ID"/>
        </w:rPr>
        <w:t xml:space="preserve"> untuk pindah kehalaman lain yang terdapat dalam </w:t>
      </w:r>
      <w:r w:rsidRPr="004E2E31">
        <w:rPr>
          <w:rFonts w:cs="Arial"/>
          <w:i/>
          <w:lang w:val="en-ID"/>
        </w:rPr>
        <w:t>website</w:t>
      </w:r>
      <w:r w:rsidRPr="004E2E31">
        <w:rPr>
          <w:rFonts w:cs="Arial"/>
          <w:lang w:val="en-ID"/>
        </w:rPr>
        <w:t xml:space="preserve"> tersebut</w:t>
      </w:r>
      <w:r w:rsidR="00DB346D" w:rsidRPr="004E2E31">
        <w:rPr>
          <w:rFonts w:cs="Arial"/>
          <w:lang w:val="en-ID"/>
        </w:rPr>
        <w:t xml:space="preserve"> </w:t>
      </w:r>
      <w:r w:rsidRPr="004E2E31">
        <w:rPr>
          <w:rFonts w:cs="Arial"/>
          <w:lang w:val="en-ID"/>
        </w:rPr>
        <w:fldChar w:fldCharType="begin" w:fldLock="1"/>
      </w:r>
      <w:r w:rsidR="00074CEF" w:rsidRPr="004E2E31">
        <w:rPr>
          <w:rFonts w:cs="Arial"/>
          <w:lang w:val="en-ID"/>
        </w:rPr>
        <w:instrText>ADDIN CSL_CITATION {"citationItems":[{"id":"ITEM-1","itemData":{"abstract":"Library was established to meet the information needs in the form of print media that can be accessed by everyone. There are various types of libraries one of which is the school library. The school library is a facility used to store information about education, science and providing information services in the form of library services to students at the school. Library of junior high school School 1 Donorojo administrative data management library still having many problems that can hinder the process of service to students. With still found problems in the management of administrative data in library Junior High School School 1 Donorojo then made a software that can provide solutions to assist librarians in managing administrative data libraries Medium School 1 Donorojo. The results could provide a solution to improve library services and staff performance in terms of data management as well as the library administration and accelerate lending transactions backing books by students","author":[{"dropping-particle":"","family":"Hendrianto","given":"Dani Eko","non-dropping-particle":"","parse-names":false,"suffix":""}],"container-title":"Indonesia Journal on Networking and Security","id":"ITEM-1","issue":"4","issued":{"date-parts":[["2014"]]},"page":"57-64","title":"Pembuatan Sistem Informasi Perpustakaan Berbasis Website Pada Sekolah Menegah Pertama Negeri 1 Donorojo Kabupaten Pacitan","type":"article-journal","volume":"3"},"uris":["http://www.mendeley.com/documents/?uuid=56d538f2-6a06-4584-a146-7b2d93e70775"]}],"mendeley":{"formattedCitation":"[9]","plainTextFormattedCitation":"[9]","previouslyFormattedCitation":"[8]"},"properties":{"noteIndex":0},"schema":"https://github.com/citation-style-language/schema/raw/master/csl-citation.json"}</w:instrText>
      </w:r>
      <w:r w:rsidRPr="004E2E31">
        <w:rPr>
          <w:rFonts w:cs="Arial"/>
          <w:lang w:val="en-ID"/>
        </w:rPr>
        <w:fldChar w:fldCharType="separate"/>
      </w:r>
      <w:r w:rsidR="00074CEF" w:rsidRPr="004E2E31">
        <w:rPr>
          <w:rFonts w:cs="Arial"/>
          <w:noProof/>
          <w:lang w:val="en-ID"/>
        </w:rPr>
        <w:t>[9]</w:t>
      </w:r>
      <w:r w:rsidRPr="004E2E31">
        <w:rPr>
          <w:rFonts w:cs="Arial"/>
          <w:lang w:val="en-ID"/>
        </w:rPr>
        <w:fldChar w:fldCharType="end"/>
      </w:r>
      <w:r w:rsidR="00DB346D" w:rsidRPr="004E2E31">
        <w:rPr>
          <w:rFonts w:cs="Arial"/>
          <w:lang w:val="en-ID"/>
        </w:rPr>
        <w:t>.</w:t>
      </w:r>
    </w:p>
    <w:p w14:paraId="0D449850" w14:textId="77777777" w:rsidR="00A80694" w:rsidRPr="0067595B" w:rsidRDefault="00A80694" w:rsidP="007976B1">
      <w:pPr>
        <w:ind w:firstLine="720"/>
        <w:jc w:val="both"/>
        <w:rPr>
          <w:ins w:id="1084" w:author="Windows User" w:date="2020-12-14T10:17:00Z"/>
          <w:rFonts w:cs="Arial"/>
          <w:lang w:val="en-ID"/>
        </w:rPr>
      </w:pPr>
    </w:p>
    <w:p w14:paraId="7BC9982E" w14:textId="77777777" w:rsidR="0015423C" w:rsidRPr="0067595B" w:rsidRDefault="0015423C">
      <w:pPr>
        <w:ind w:firstLine="720"/>
        <w:jc w:val="both"/>
        <w:rPr>
          <w:lang w:val="en-ID"/>
        </w:rPr>
        <w:pPrChange w:id="1085" w:author="Windows User" w:date="2020-12-07T11:10:00Z">
          <w:pPr>
            <w:pStyle w:val="NoSpacing"/>
            <w:ind w:firstLine="720"/>
            <w:jc w:val="both"/>
          </w:pPr>
        </w:pPrChange>
      </w:pPr>
    </w:p>
    <w:bookmarkStart w:id="1086" w:name="_Toc94356950"/>
    <w:p w14:paraId="2E7635B6" w14:textId="485F2575" w:rsidR="0015423C" w:rsidRPr="0067595B" w:rsidRDefault="008B7A13" w:rsidP="0015423C">
      <w:pPr>
        <w:pStyle w:val="Heading2"/>
        <w:numPr>
          <w:ilvl w:val="0"/>
          <w:numId w:val="9"/>
        </w:numPr>
        <w:ind w:hanging="720"/>
        <w:rPr>
          <w:rFonts w:cs="Arial"/>
          <w:lang w:val="en-ID"/>
        </w:rPr>
      </w:pPr>
      <w:r w:rsidRPr="0067595B">
        <w:rPr>
          <w:rFonts w:cs="Arial"/>
          <w:noProof/>
        </w:rPr>
        <mc:AlternateContent>
          <mc:Choice Requires="wps">
            <w:drawing>
              <wp:anchor distT="0" distB="0" distL="114300" distR="114300" simplePos="0" relativeHeight="251670528" behindDoc="0" locked="0" layoutInCell="1" allowOverlap="1" wp14:anchorId="052CE747" wp14:editId="4A4380A8">
                <wp:simplePos x="0" y="0"/>
                <wp:positionH relativeFrom="column">
                  <wp:posOffset>1170305</wp:posOffset>
                </wp:positionH>
                <wp:positionV relativeFrom="paragraph">
                  <wp:posOffset>1071880</wp:posOffset>
                </wp:positionV>
                <wp:extent cx="2698750" cy="20116800"/>
                <wp:effectExtent l="0" t="0" r="6350" b="6985"/>
                <wp:wrapTopAndBottom/>
                <wp:docPr id="30" name="Text Box 30"/>
                <wp:cNvGraphicFramePr/>
                <a:graphic xmlns:a="http://schemas.openxmlformats.org/drawingml/2006/main">
                  <a:graphicData uri="http://schemas.microsoft.com/office/word/2010/wordprocessingShape">
                    <wps:wsp>
                      <wps:cNvSpPr txBox="1"/>
                      <wps:spPr>
                        <a:xfrm>
                          <a:off x="0" y="0"/>
                          <a:ext cx="2698750" cy="20116800"/>
                        </a:xfrm>
                        <a:prstGeom prst="rect">
                          <a:avLst/>
                        </a:prstGeom>
                        <a:noFill/>
                        <a:ln>
                          <a:noFill/>
                        </a:ln>
                      </wps:spPr>
                      <wps:txbx>
                        <w:txbxContent>
                          <w:p w14:paraId="7A2DC157" w14:textId="250BFAD6" w:rsidR="00460EF3" w:rsidRPr="008B7A13" w:rsidRDefault="00460EF3" w:rsidP="008B7A13">
                            <w:pPr>
                              <w:pStyle w:val="Caption"/>
                              <w:rPr>
                                <w:b/>
                                <w:noProof/>
                                <w:lang w:val="en-US"/>
                              </w:rPr>
                            </w:pPr>
                            <w:bookmarkStart w:id="1087" w:name="_Toc94361228"/>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XAMPP</w:t>
                            </w:r>
                            <w:bookmarkEnd w:id="10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2CE747" id="_x0000_t202" coordsize="21600,21600" o:spt="202" path="m,l,21600r21600,l21600,xe">
                <v:stroke joinstyle="miter"/>
                <v:path gradientshapeok="t" o:connecttype="rect"/>
              </v:shapetype>
              <v:shape id="Text Box 30" o:spid="_x0000_s1026" type="#_x0000_t202" style="position:absolute;left:0;text-align:left;margin-left:92.15pt;margin-top:84.4pt;width:212.5pt;height:22in;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" filled="f" stroked="f">
                <v:textbox style="mso-fit-shape-to-text:t" inset="0,0,0,0">
                  <w:txbxContent>
                    <w:p w14:paraId="7A2DC157" w14:textId="250BFAD6" w:rsidR="00460EF3" w:rsidRPr="008B7A13" w:rsidRDefault="00460EF3" w:rsidP="008B7A13">
                      <w:pPr>
                        <w:pStyle w:val="Caption"/>
                        <w:rPr>
                          <w:b/>
                          <w:noProof/>
                          <w:lang w:val="en-US"/>
                        </w:rPr>
                      </w:pPr>
                      <w:bookmarkStart w:id="1088" w:name="_Toc94361228"/>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XAMPP</w:t>
                      </w:r>
                      <w:bookmarkEnd w:id="1088"/>
                    </w:p>
                  </w:txbxContent>
                </v:textbox>
                <w10:wrap type="topAndBottom"/>
              </v:shape>
            </w:pict>
          </mc:Fallback>
        </mc:AlternateContent>
      </w:r>
      <w:r w:rsidR="00B95D2F" w:rsidRPr="0067595B">
        <w:rPr>
          <w:rFonts w:cs="Arial"/>
          <w:noProof/>
        </w:rPr>
        <w:drawing>
          <wp:anchor distT="0" distB="0" distL="114300" distR="114300" simplePos="0" relativeHeight="251658240" behindDoc="0" locked="0" layoutInCell="1" allowOverlap="1" wp14:anchorId="645CF2A7" wp14:editId="44DE9503">
            <wp:simplePos x="0" y="0"/>
            <wp:positionH relativeFrom="margin">
              <wp:align>center</wp:align>
            </wp:positionH>
            <wp:positionV relativeFrom="paragraph">
              <wp:posOffset>222250</wp:posOffset>
            </wp:positionV>
            <wp:extent cx="2698750" cy="792480"/>
            <wp:effectExtent l="0" t="0" r="0" b="0"/>
            <wp:wrapTopAndBottom/>
            <wp:docPr id="8" name="Picture 8" descr="xamp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logo"/>
                    <pic:cNvPicPr>
                      <a:picLocks noChangeAspect="1" noChangeArrowheads="1"/>
                    </pic:cNvPicPr>
                  </pic:nvPicPr>
                  <pic:blipFill>
                    <a:blip r:embed="rId63">
                      <a:extLst>
                        <a:ext uri="{28A0092B-C50C-407E-A947-70E740481C1C}">
                          <a14:useLocalDpi xmlns:a14="http://schemas.microsoft.com/office/drawing/2010/main" val="0"/>
                        </a:ext>
                      </a:extLst>
                    </a:blip>
                    <a:srcRect t="22714" b="21237"/>
                    <a:stretch>
                      <a:fillRect/>
                    </a:stretch>
                  </pic:blipFill>
                  <pic:spPr bwMode="auto">
                    <a:xfrm>
                      <a:off x="0" y="0"/>
                      <a:ext cx="2698750" cy="792480"/>
                    </a:xfrm>
                    <a:prstGeom prst="rect">
                      <a:avLst/>
                    </a:prstGeom>
                    <a:noFill/>
                    <a:ln>
                      <a:noFill/>
                    </a:ln>
                  </pic:spPr>
                </pic:pic>
              </a:graphicData>
            </a:graphic>
            <wp14:sizeRelH relativeFrom="page">
              <wp14:pctWidth>0</wp14:pctWidth>
            </wp14:sizeRelH>
            <wp14:sizeRelV relativeFrom="page">
              <wp14:pctHeight>0</wp14:pctHeight>
            </wp14:sizeRelV>
          </wp:anchor>
        </w:drawing>
      </w:r>
      <w:r w:rsidR="0070315B" w:rsidRPr="0067595B">
        <w:rPr>
          <w:rFonts w:cs="Arial"/>
          <w:lang w:val="en-ID"/>
        </w:rPr>
        <w:t>XAMPP</w:t>
      </w:r>
      <w:bookmarkEnd w:id="1086"/>
    </w:p>
    <w:p w14:paraId="0D7AF960" w14:textId="15FA123D" w:rsidR="00B95D2F" w:rsidRPr="0067595B" w:rsidRDefault="00B95D2F" w:rsidP="00B95D2F">
      <w:pPr>
        <w:rPr>
          <w:rFonts w:cs="Arial"/>
          <w:lang w:val="en-ID"/>
        </w:rPr>
      </w:pPr>
    </w:p>
    <w:p w14:paraId="0270DA90" w14:textId="22106C49" w:rsidR="00B95D2F" w:rsidRPr="0067595B" w:rsidDel="00806E12" w:rsidRDefault="00B95D2F" w:rsidP="007976B1">
      <w:pPr>
        <w:ind w:firstLine="720"/>
        <w:jc w:val="both"/>
        <w:rPr>
          <w:del w:id="1088" w:author="Windows User" w:date="2020-12-14T10:31:00Z"/>
          <w:rFonts w:cs="Arial"/>
          <w:lang w:val="en-ID"/>
        </w:rPr>
      </w:pPr>
      <w:r w:rsidRPr="0067595B">
        <w:rPr>
          <w:rFonts w:cs="Arial"/>
          <w:lang w:val="en-ID"/>
        </w:rPr>
        <w:t>XAMPP merupakan merupakan pak</w:t>
      </w:r>
      <w:r w:rsidRPr="004E2E31">
        <w:rPr>
          <w:rFonts w:cs="Arial"/>
          <w:lang w:val="en-ID"/>
        </w:rPr>
        <w:t xml:space="preserve">et </w:t>
      </w:r>
      <w:r w:rsidRPr="004E2E31">
        <w:rPr>
          <w:rFonts w:cs="Arial"/>
          <w:i/>
          <w:lang w:val="en-ID"/>
        </w:rPr>
        <w:t>php</w:t>
      </w:r>
      <w:r w:rsidRPr="004E2E31">
        <w:rPr>
          <w:rFonts w:cs="Arial"/>
          <w:lang w:val="en-ID"/>
        </w:rPr>
        <w:t xml:space="preserve"> berbasis </w:t>
      </w:r>
      <w:r w:rsidRPr="004E2E31">
        <w:rPr>
          <w:rFonts w:cs="Arial"/>
          <w:i/>
          <w:lang w:val="en-ID"/>
        </w:rPr>
        <w:t>open source</w:t>
      </w:r>
      <w:r w:rsidRPr="004E2E31">
        <w:rPr>
          <w:rFonts w:cs="Arial"/>
          <w:lang w:val="en-ID"/>
        </w:rPr>
        <w:t xml:space="preserve"> yang dikembangkan oleh sebuah komunitas</w:t>
      </w:r>
      <w:r w:rsidRPr="004E2E31">
        <w:rPr>
          <w:rFonts w:cs="Arial"/>
          <w:i/>
          <w:lang w:val="en-ID"/>
        </w:rPr>
        <w:t xml:space="preserve"> Open Source.</w:t>
      </w:r>
      <w:r w:rsidRPr="004E2E31">
        <w:rPr>
          <w:rFonts w:cs="Arial"/>
          <w:lang w:val="en-ID"/>
        </w:rPr>
        <w:t xml:space="preserve"> Dengan menggunakan XAMPP kita tidak perlu lagi melakukan penginstalan program yang lain karena semua kebutuhan telah disediakan oleh XAMPP. Beberapa </w:t>
      </w:r>
      <w:r w:rsidR="004E2E31" w:rsidRPr="004E2E31">
        <w:rPr>
          <w:rFonts w:cs="Arial"/>
          <w:lang w:val="en-ID"/>
        </w:rPr>
        <w:t>pake</w:t>
      </w:r>
      <w:r w:rsidRPr="004E2E31">
        <w:rPr>
          <w:rFonts w:cs="Arial"/>
          <w:lang w:val="en-ID"/>
        </w:rPr>
        <w:t>t yang telah disediakan adalah Apache, MySql, Php, Filezila, dan Phpmyadmin</w:t>
      </w:r>
      <w:r w:rsidR="00DB346D" w:rsidRPr="004E2E31">
        <w:rPr>
          <w:rFonts w:cs="Arial"/>
          <w:lang w:val="en-ID"/>
        </w:rPr>
        <w:t xml:space="preserve"> </w:t>
      </w:r>
      <w:r w:rsidRPr="004E2E31">
        <w:rPr>
          <w:rFonts w:cs="Arial"/>
          <w:lang w:val="en-ID"/>
        </w:rPr>
        <w:fldChar w:fldCharType="begin" w:fldLock="1"/>
      </w:r>
      <w:r w:rsidR="00074CEF" w:rsidRPr="004E2E31">
        <w:rPr>
          <w:rFonts w:cs="Arial"/>
          <w:lang w:val="en-ID"/>
        </w:rPr>
        <w:instrText>ADDIN CSL_CITATION {"citationItems":[{"id":"ITEM-1","itemData":{"abstract":"Library was established to meet the information needs in the form of print media that can be accessed by everyone. There are various types of libraries one of which is the school library. The school library is a facility used to store information about education, science and providing information services in the form of library services to students at the school. Library of junior high school School 1 Donorojo administrative data management library still having many problems that can hinder the process of service to students. With still found problems in the management of administrative data in library Junior High School School 1 Donorojo then made a software that can provide solutions to assist librarians in managing administrative data libraries Medium School 1 Donorojo. The results could provide a solution to improve library services and staff performance in terms of data management as well as the library administration and accelerate lending transactions backing books by students","author":[{"dropping-particle":"","family":"Hendrianto","given":"Dani Eko","non-dropping-particle":"","parse-names":false,"suffix":""}],"container-title":"Indonesia Journal on Networking and Security","id":"ITEM-1","issue":"4","issued":{"date-parts":[["2014"]]},"page":"57-64","title":"Pembuatan Sistem Informasi Perpustakaan Berbasis Website Pada Sekolah Menegah Pertama Negeri 1 Donorojo Kabupaten Pacitan","type":"article-journal","volume":"3"},"uris":["http://www.mendeley.com/documents/?uuid=56d538f2-6a06-4584-a146-7b2d93e70775"]}],"mendeley":{"formattedCitation":"[9]","plainTextFormattedCitation":"[9]","previouslyFormattedCitation":"[8]"},"properties":{"noteIndex":0},"schema":"https://github.com/citation-style-language/schema/raw/master/csl-citation.json"}</w:instrText>
      </w:r>
      <w:r w:rsidRPr="004E2E31">
        <w:rPr>
          <w:rFonts w:cs="Arial"/>
          <w:lang w:val="en-ID"/>
        </w:rPr>
        <w:fldChar w:fldCharType="separate"/>
      </w:r>
      <w:r w:rsidR="00074CEF" w:rsidRPr="004E2E31">
        <w:rPr>
          <w:rFonts w:cs="Arial"/>
          <w:noProof/>
          <w:lang w:val="en-ID"/>
        </w:rPr>
        <w:t>[9]</w:t>
      </w:r>
      <w:r w:rsidRPr="004E2E31">
        <w:rPr>
          <w:rFonts w:cs="Arial"/>
          <w:lang w:val="en-ID"/>
        </w:rPr>
        <w:fldChar w:fldCharType="end"/>
      </w:r>
      <w:r w:rsidR="00DB346D" w:rsidRPr="004E2E31">
        <w:rPr>
          <w:rFonts w:cs="Arial"/>
          <w:lang w:val="en-ID"/>
        </w:rPr>
        <w:t>.</w:t>
      </w:r>
    </w:p>
    <w:p w14:paraId="25819462" w14:textId="01B38047" w:rsidR="00B95D2F" w:rsidRPr="0067595B" w:rsidRDefault="00B95D2F">
      <w:pPr>
        <w:ind w:firstLine="720"/>
        <w:jc w:val="both"/>
        <w:rPr>
          <w:rFonts w:cs="Arial"/>
          <w:lang w:val="en-ID"/>
        </w:rPr>
        <w:pPrChange w:id="1089" w:author="Windows User" w:date="2020-12-14T10:31:00Z">
          <w:pPr>
            <w:pStyle w:val="NoSpacing"/>
            <w:ind w:firstLine="720"/>
            <w:jc w:val="both"/>
          </w:pPr>
        </w:pPrChange>
      </w:pPr>
    </w:p>
    <w:bookmarkStart w:id="1090" w:name="_Toc94356951"/>
    <w:p w14:paraId="71B95B31" w14:textId="4666969B" w:rsidR="0070315B" w:rsidRPr="0067595B" w:rsidRDefault="008B7A13" w:rsidP="00C97293">
      <w:pPr>
        <w:pStyle w:val="Heading2"/>
        <w:numPr>
          <w:ilvl w:val="0"/>
          <w:numId w:val="9"/>
        </w:numPr>
        <w:ind w:hanging="720"/>
        <w:rPr>
          <w:rFonts w:cs="Arial"/>
          <w:lang w:val="en-ID"/>
        </w:rPr>
      </w:pPr>
      <w:r w:rsidRPr="0067595B">
        <w:rPr>
          <w:rFonts w:cs="Arial"/>
          <w:noProof/>
        </w:rPr>
        <mc:AlternateContent>
          <mc:Choice Requires="wps">
            <w:drawing>
              <wp:anchor distT="0" distB="0" distL="114300" distR="114300" simplePos="0" relativeHeight="251672576" behindDoc="0" locked="0" layoutInCell="1" allowOverlap="1" wp14:anchorId="68AC9332" wp14:editId="370144A0">
                <wp:simplePos x="0" y="0"/>
                <wp:positionH relativeFrom="column">
                  <wp:posOffset>1289050</wp:posOffset>
                </wp:positionH>
                <wp:positionV relativeFrom="paragraph">
                  <wp:posOffset>1609725</wp:posOffset>
                </wp:positionV>
                <wp:extent cx="2461260" cy="20116800"/>
                <wp:effectExtent l="0" t="0" r="15240" b="6985"/>
                <wp:wrapTopAndBottom/>
                <wp:docPr id="31" name="Text Box 31"/>
                <wp:cNvGraphicFramePr/>
                <a:graphic xmlns:a="http://schemas.openxmlformats.org/drawingml/2006/main">
                  <a:graphicData uri="http://schemas.microsoft.com/office/word/2010/wordprocessingShape">
                    <wps:wsp>
                      <wps:cNvSpPr txBox="1"/>
                      <wps:spPr>
                        <a:xfrm>
                          <a:off x="0" y="0"/>
                          <a:ext cx="2461260" cy="20116800"/>
                        </a:xfrm>
                        <a:prstGeom prst="rect">
                          <a:avLst/>
                        </a:prstGeom>
                        <a:noFill/>
                        <a:ln>
                          <a:noFill/>
                        </a:ln>
                      </wps:spPr>
                      <wps:txbx>
                        <w:txbxContent>
                          <w:p w14:paraId="49B56071" w14:textId="1E7E9ABD" w:rsidR="00460EF3" w:rsidRPr="008B7A13" w:rsidRDefault="00460EF3" w:rsidP="008B7A13">
                            <w:pPr>
                              <w:pStyle w:val="Caption"/>
                              <w:rPr>
                                <w:b/>
                                <w:noProof/>
                                <w:lang w:val="en-US"/>
                              </w:rPr>
                            </w:pPr>
                            <w:bookmarkStart w:id="1091" w:name="_Toc94361229"/>
                            <w:r>
                              <w:t xml:space="preserve">Gambar 2. </w:t>
                            </w:r>
                            <w:r>
                              <w:fldChar w:fldCharType="begin"/>
                            </w:r>
                            <w:r>
                              <w:instrText xml:space="preserve"> SEQ Gambar_2. \* ARABIC </w:instrText>
                            </w:r>
                            <w:r>
                              <w:fldChar w:fldCharType="separate"/>
                            </w:r>
                            <w:r>
                              <w:rPr>
                                <w:noProof/>
                              </w:rPr>
                              <w:t>3</w:t>
                            </w:r>
                            <w:r>
                              <w:fldChar w:fldCharType="end"/>
                            </w:r>
                            <w:r>
                              <w:rPr>
                                <w:lang w:val="en-US"/>
                              </w:rPr>
                              <w:t xml:space="preserve"> PHP</w:t>
                            </w:r>
                            <w:bookmarkEnd w:id="10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C9332" id="Text Box 31" o:spid="_x0000_s1027" type="#_x0000_t202" style="position:absolute;left:0;text-align:left;margin-left:101.5pt;margin-top:126.75pt;width:193.8pt;height:22in;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" filled="f" stroked="f">
                <v:textbox style="mso-fit-shape-to-text:t" inset="0,0,0,0">
                  <w:txbxContent>
                    <w:p w14:paraId="49B56071" w14:textId="1E7E9ABD" w:rsidR="00460EF3" w:rsidRPr="008B7A13" w:rsidRDefault="00460EF3" w:rsidP="008B7A13">
                      <w:pPr>
                        <w:pStyle w:val="Caption"/>
                        <w:rPr>
                          <w:b/>
                          <w:noProof/>
                          <w:lang w:val="en-US"/>
                        </w:rPr>
                      </w:pPr>
                      <w:bookmarkStart w:id="1093" w:name="_Toc94361229"/>
                      <w:r>
                        <w:t xml:space="preserve">Gambar 2. </w:t>
                      </w:r>
                      <w:r>
                        <w:fldChar w:fldCharType="begin"/>
                      </w:r>
                      <w:r>
                        <w:instrText xml:space="preserve"> SEQ Gambar_2. \* ARABIC </w:instrText>
                      </w:r>
                      <w:r>
                        <w:fldChar w:fldCharType="separate"/>
                      </w:r>
                      <w:r>
                        <w:rPr>
                          <w:noProof/>
                        </w:rPr>
                        <w:t>3</w:t>
                      </w:r>
                      <w:r>
                        <w:fldChar w:fldCharType="end"/>
                      </w:r>
                      <w:r>
                        <w:rPr>
                          <w:lang w:val="en-US"/>
                        </w:rPr>
                        <w:t xml:space="preserve"> PHP</w:t>
                      </w:r>
                      <w:bookmarkEnd w:id="1093"/>
                    </w:p>
                  </w:txbxContent>
                </v:textbox>
                <w10:wrap type="topAndBottom"/>
              </v:shape>
            </w:pict>
          </mc:Fallback>
        </mc:AlternateContent>
      </w:r>
      <w:r w:rsidR="00B95D2F" w:rsidRPr="0067595B">
        <w:rPr>
          <w:rFonts w:cs="Arial"/>
          <w:noProof/>
        </w:rPr>
        <w:drawing>
          <wp:anchor distT="0" distB="0" distL="114300" distR="114300" simplePos="0" relativeHeight="251659264" behindDoc="0" locked="0" layoutInCell="1" allowOverlap="1" wp14:anchorId="1D49C9D9" wp14:editId="74313325">
            <wp:simplePos x="0" y="0"/>
            <wp:positionH relativeFrom="margin">
              <wp:align>center</wp:align>
            </wp:positionH>
            <wp:positionV relativeFrom="paragraph">
              <wp:posOffset>222885</wp:posOffset>
            </wp:positionV>
            <wp:extent cx="2461260" cy="1329690"/>
            <wp:effectExtent l="0" t="0" r="0" b="3810"/>
            <wp:wrapTopAndBottom/>
            <wp:docPr id="4" name="Picture 4" descr="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61260" cy="1329690"/>
                    </a:xfrm>
                    <a:prstGeom prst="rect">
                      <a:avLst/>
                    </a:prstGeom>
                    <a:noFill/>
                    <a:ln>
                      <a:noFill/>
                    </a:ln>
                  </pic:spPr>
                </pic:pic>
              </a:graphicData>
            </a:graphic>
            <wp14:sizeRelH relativeFrom="page">
              <wp14:pctWidth>0</wp14:pctWidth>
            </wp14:sizeRelH>
            <wp14:sizeRelV relativeFrom="page">
              <wp14:pctHeight>0</wp14:pctHeight>
            </wp14:sizeRelV>
          </wp:anchor>
        </w:drawing>
      </w:r>
      <w:r w:rsidR="0070315B" w:rsidRPr="0067595B">
        <w:rPr>
          <w:rFonts w:cs="Arial"/>
          <w:lang w:val="en-ID"/>
        </w:rPr>
        <w:t>PHP</w:t>
      </w:r>
      <w:bookmarkEnd w:id="1090"/>
    </w:p>
    <w:p w14:paraId="2292C2B0" w14:textId="0A3DCA4D" w:rsidR="00B95D2F" w:rsidRPr="0067595B" w:rsidRDefault="00B95D2F" w:rsidP="007976B1">
      <w:pPr>
        <w:ind w:firstLine="720"/>
        <w:jc w:val="both"/>
        <w:rPr>
          <w:rFonts w:cs="Arial"/>
        </w:rPr>
      </w:pPr>
      <w:r w:rsidRPr="0067595B">
        <w:rPr>
          <w:rFonts w:cs="Arial"/>
        </w:rPr>
        <w:t xml:space="preserve">PHP adalah bahasa </w:t>
      </w:r>
      <w:r w:rsidRPr="0067595B">
        <w:rPr>
          <w:rFonts w:cs="Arial"/>
          <w:i/>
        </w:rPr>
        <w:t xml:space="preserve">server-side scripting </w:t>
      </w:r>
      <w:r w:rsidRPr="0067595B">
        <w:rPr>
          <w:rFonts w:cs="Arial"/>
        </w:rPr>
        <w:t>yang menyatu dengan HTML untuk membuat halam</w:t>
      </w:r>
      <w:r w:rsidRPr="004E2E31">
        <w:rPr>
          <w:rFonts w:cs="Arial"/>
        </w:rPr>
        <w:t xml:space="preserve">an </w:t>
      </w:r>
      <w:r w:rsidRPr="004E2E31">
        <w:rPr>
          <w:rFonts w:cs="Arial"/>
          <w:i/>
        </w:rPr>
        <w:t>web</w:t>
      </w:r>
      <w:r w:rsidRPr="004E2E31">
        <w:rPr>
          <w:rFonts w:cs="Arial"/>
        </w:rPr>
        <w:t xml:space="preserve"> yang dinamis. Maksud dari </w:t>
      </w:r>
      <w:r w:rsidRPr="004E2E31">
        <w:rPr>
          <w:rFonts w:cs="Arial"/>
          <w:i/>
        </w:rPr>
        <w:t xml:space="preserve">server-side scripting </w:t>
      </w:r>
      <w:r w:rsidRPr="004E2E31">
        <w:rPr>
          <w:rFonts w:cs="Arial"/>
        </w:rPr>
        <w:t xml:space="preserve">adalah sintaks dan perintah-perintah yang diberikan akan sepenuhnya akan dijalankan dalam sistem. Atribut berperan sebagai penjelas entitas, dan </w:t>
      </w:r>
      <w:r w:rsidRPr="004E2E31">
        <w:rPr>
          <w:rFonts w:cs="Arial"/>
          <w:i/>
        </w:rPr>
        <w:t>keselerasian</w:t>
      </w:r>
      <w:r w:rsidRPr="004E2E31">
        <w:rPr>
          <w:rFonts w:cs="Arial"/>
        </w:rPr>
        <w:t xml:space="preserve"> menunjukan hubungan yang terjadi diantara dua entitas</w:t>
      </w:r>
      <w:r w:rsidR="00224680" w:rsidRPr="004E2E31">
        <w:rPr>
          <w:rFonts w:cs="Arial"/>
        </w:rPr>
        <w:t xml:space="preserve"> </w:t>
      </w:r>
      <w:r w:rsidRPr="004E2E31">
        <w:rPr>
          <w:rFonts w:cs="Arial"/>
        </w:rPr>
        <w:fldChar w:fldCharType="begin" w:fldLock="1"/>
      </w:r>
      <w:r w:rsidR="00074CEF" w:rsidRPr="004E2E31">
        <w:rPr>
          <w:rFonts w:cs="Arial"/>
        </w:rPr>
        <w:instrText>ADDIN CSL_CITATION {"citationItems":[{"id":"ITEM-1","itemData":{"abstract":"Library was established to meet the information needs in the form of print media that can be accessed by everyone. There are various types of libraries one of which is the school library. The school library is a facility used to store information about education, science and providing information services in the form of library services to students at the school. Library of junior high school School 1 Donorojo administrative data management library still having many problems that can hinder the process of service to students. With still found problems in the management of administrative data in library Junior High School School 1 Donorojo then made a software that can provide solutions to assist librarians in managing administrative data libraries Medium School 1 Donorojo. The results could provide a solution to improve library services and staff performance in terms of data management as well as the library administration and accelerate lending transactions backing books by students","author":[{"dropping-particle":"","family":"Hendrianto","given":"Dani Eko","non-dropping-particle":"","parse-names":false,"suffix":""}],"container-title":"Indonesia Journal on Networking and Security","id":"ITEM-1","issue":"4","issued":{"date-parts":[["2014"]]},"page":"57-64","title":"Pembuatan Sistem Informasi Perpustakaan Berbasis Website Pada Sekolah Menegah Pertama Negeri 1 Donorojo Kabupaten Pacitan","type":"article-journal","volume":"3"},"uris":["http://www.mendeley.com/documents/?uuid=56d538f2-6a06-4584-a146-7b2d93e70775"]}],"mendeley":{"formattedCitation":"[9]","plainTextFormattedCitation":"[9]","previouslyFormattedCitation":"[8]"},"properties":{"noteIndex":0},"schema":"https://github.com/citation-style-language/schema/raw/master/csl-citation.json"}</w:instrText>
      </w:r>
      <w:r w:rsidRPr="004E2E31">
        <w:rPr>
          <w:rFonts w:cs="Arial"/>
        </w:rPr>
        <w:fldChar w:fldCharType="separate"/>
      </w:r>
      <w:r w:rsidR="00074CEF" w:rsidRPr="004E2E31">
        <w:rPr>
          <w:rFonts w:cs="Arial"/>
          <w:noProof/>
        </w:rPr>
        <w:t>[9]</w:t>
      </w:r>
      <w:r w:rsidRPr="004E2E31">
        <w:rPr>
          <w:rFonts w:cs="Arial"/>
        </w:rPr>
        <w:fldChar w:fldCharType="end"/>
      </w:r>
      <w:r w:rsidR="00224680" w:rsidRPr="004E2E31">
        <w:rPr>
          <w:rFonts w:cs="Arial"/>
        </w:rPr>
        <w:t>.</w:t>
      </w:r>
    </w:p>
    <w:p w14:paraId="749C40FD" w14:textId="77777777" w:rsidR="00B95D2F" w:rsidRPr="0067595B" w:rsidRDefault="00B95D2F" w:rsidP="00B95D2F">
      <w:pPr>
        <w:pStyle w:val="NoSpacing"/>
        <w:ind w:firstLine="720"/>
        <w:jc w:val="both"/>
        <w:rPr>
          <w:rFonts w:cs="Arial"/>
        </w:rPr>
      </w:pPr>
    </w:p>
    <w:bookmarkStart w:id="1092" w:name="_Toc94356952"/>
    <w:p w14:paraId="11C136DC" w14:textId="52D37691" w:rsidR="0070315B" w:rsidRPr="0067595B" w:rsidRDefault="008B7A13" w:rsidP="00C97293">
      <w:pPr>
        <w:pStyle w:val="Heading2"/>
        <w:numPr>
          <w:ilvl w:val="0"/>
          <w:numId w:val="9"/>
        </w:numPr>
        <w:ind w:hanging="720"/>
        <w:rPr>
          <w:rFonts w:cs="Arial"/>
          <w:lang w:val="en-ID"/>
        </w:rPr>
      </w:pPr>
      <w:r w:rsidRPr="0067595B">
        <w:rPr>
          <w:rFonts w:cs="Arial"/>
          <w:noProof/>
        </w:rPr>
        <w:lastRenderedPageBreak/>
        <mc:AlternateContent>
          <mc:Choice Requires="wps">
            <w:drawing>
              <wp:anchor distT="0" distB="0" distL="114300" distR="114300" simplePos="0" relativeHeight="251674624" behindDoc="0" locked="0" layoutInCell="1" allowOverlap="1" wp14:anchorId="15788DA4" wp14:editId="3AB1E2DD">
                <wp:simplePos x="0" y="0"/>
                <wp:positionH relativeFrom="column">
                  <wp:posOffset>1861820</wp:posOffset>
                </wp:positionH>
                <wp:positionV relativeFrom="paragraph">
                  <wp:posOffset>1380490</wp:posOffset>
                </wp:positionV>
                <wp:extent cx="1676400" cy="20116800"/>
                <wp:effectExtent l="0" t="0" r="0" b="6985"/>
                <wp:wrapTopAndBottom/>
                <wp:docPr id="32" name="Text Box 32"/>
                <wp:cNvGraphicFramePr/>
                <a:graphic xmlns:a="http://schemas.openxmlformats.org/drawingml/2006/main">
                  <a:graphicData uri="http://schemas.microsoft.com/office/word/2010/wordprocessingShape">
                    <wps:wsp>
                      <wps:cNvSpPr txBox="1"/>
                      <wps:spPr>
                        <a:xfrm>
                          <a:off x="0" y="0"/>
                          <a:ext cx="1676400" cy="20116800"/>
                        </a:xfrm>
                        <a:prstGeom prst="rect">
                          <a:avLst/>
                        </a:prstGeom>
                        <a:noFill/>
                        <a:ln>
                          <a:noFill/>
                        </a:ln>
                      </wps:spPr>
                      <wps:txbx>
                        <w:txbxContent>
                          <w:p w14:paraId="6C64D20B" w14:textId="2FE5E3A6" w:rsidR="00460EF3" w:rsidRPr="008B7A13" w:rsidRDefault="00460EF3" w:rsidP="008B7A13">
                            <w:pPr>
                              <w:pStyle w:val="Caption"/>
                              <w:rPr>
                                <w:b/>
                                <w:noProof/>
                                <w:lang w:val="en-US"/>
                              </w:rPr>
                            </w:pPr>
                            <w:bookmarkStart w:id="1093" w:name="_Toc94361230"/>
                            <w:r>
                              <w:t xml:space="preserve">Gambar 2. </w:t>
                            </w:r>
                            <w:r>
                              <w:fldChar w:fldCharType="begin"/>
                            </w:r>
                            <w:r>
                              <w:instrText xml:space="preserve"> SEQ Gambar_2. \* ARABIC </w:instrText>
                            </w:r>
                            <w:r>
                              <w:fldChar w:fldCharType="separate"/>
                            </w:r>
                            <w:r>
                              <w:rPr>
                                <w:noProof/>
                              </w:rPr>
                              <w:t>4</w:t>
                            </w:r>
                            <w:r>
                              <w:fldChar w:fldCharType="end"/>
                            </w:r>
                            <w:r>
                              <w:rPr>
                                <w:lang w:val="en-US"/>
                              </w:rPr>
                              <w:t xml:space="preserve"> My SQL</w:t>
                            </w:r>
                            <w:bookmarkEnd w:id="10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88DA4" id="Text Box 32" o:spid="_x0000_s1028" type="#_x0000_t202" style="position:absolute;left:0;text-align:left;margin-left:146.6pt;margin-top:108.7pt;width:132pt;height:22in;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" filled="f" stroked="f">
                <v:textbox style="mso-fit-shape-to-text:t" inset="0,0,0,0">
                  <w:txbxContent>
                    <w:p w14:paraId="6C64D20B" w14:textId="2FE5E3A6" w:rsidR="00460EF3" w:rsidRPr="008B7A13" w:rsidRDefault="00460EF3" w:rsidP="008B7A13">
                      <w:pPr>
                        <w:pStyle w:val="Caption"/>
                        <w:rPr>
                          <w:b/>
                          <w:noProof/>
                          <w:lang w:val="en-US"/>
                        </w:rPr>
                      </w:pPr>
                      <w:bookmarkStart w:id="1096" w:name="_Toc94361230"/>
                      <w:r>
                        <w:t xml:space="preserve">Gambar 2. </w:t>
                      </w:r>
                      <w:r>
                        <w:fldChar w:fldCharType="begin"/>
                      </w:r>
                      <w:r>
                        <w:instrText xml:space="preserve"> SEQ Gambar_2. \* ARABIC </w:instrText>
                      </w:r>
                      <w:r>
                        <w:fldChar w:fldCharType="separate"/>
                      </w:r>
                      <w:r>
                        <w:rPr>
                          <w:noProof/>
                        </w:rPr>
                        <w:t>4</w:t>
                      </w:r>
                      <w:r>
                        <w:fldChar w:fldCharType="end"/>
                      </w:r>
                      <w:r>
                        <w:rPr>
                          <w:lang w:val="en-US"/>
                        </w:rPr>
                        <w:t xml:space="preserve"> My SQL</w:t>
                      </w:r>
                      <w:bookmarkEnd w:id="1096"/>
                    </w:p>
                  </w:txbxContent>
                </v:textbox>
                <w10:wrap type="topAndBottom"/>
              </v:shape>
            </w:pict>
          </mc:Fallback>
        </mc:AlternateContent>
      </w:r>
      <w:r w:rsidR="00B95D2F" w:rsidRPr="0067595B">
        <w:rPr>
          <w:rFonts w:cs="Arial"/>
          <w:noProof/>
        </w:rPr>
        <w:drawing>
          <wp:anchor distT="0" distB="0" distL="114300" distR="114300" simplePos="0" relativeHeight="251660288" behindDoc="0" locked="0" layoutInCell="1" allowOverlap="1" wp14:anchorId="6CAE0214" wp14:editId="2CDE2B4F">
            <wp:simplePos x="0" y="0"/>
            <wp:positionH relativeFrom="page">
              <wp:align>center</wp:align>
            </wp:positionH>
            <wp:positionV relativeFrom="paragraph">
              <wp:posOffset>190158</wp:posOffset>
            </wp:positionV>
            <wp:extent cx="1676400" cy="1133475"/>
            <wp:effectExtent l="0" t="0" r="0" b="9525"/>
            <wp:wrapTopAndBottom/>
            <wp:docPr id="5" name="Picture 5" descr="logo-mysql-170x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mysql-170x1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76400"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70315B" w:rsidRPr="0067595B">
        <w:rPr>
          <w:rFonts w:cs="Arial"/>
          <w:lang w:val="en-ID"/>
        </w:rPr>
        <w:t>My SQL</w:t>
      </w:r>
      <w:bookmarkEnd w:id="1092"/>
    </w:p>
    <w:p w14:paraId="6FDE9008" w14:textId="4777AFE5" w:rsidR="00B95D2F" w:rsidRPr="0067595B" w:rsidRDefault="007976B1" w:rsidP="007976B1">
      <w:pPr>
        <w:ind w:firstLine="720"/>
        <w:jc w:val="both"/>
        <w:rPr>
          <w:rFonts w:cs="Arial"/>
          <w:lang w:val="en-ID"/>
        </w:rPr>
      </w:pPr>
      <w:r w:rsidRPr="004E2E31">
        <w:rPr>
          <w:rFonts w:cs="Arial"/>
          <w:lang w:val="en-ID"/>
        </w:rPr>
        <w:t xml:space="preserve">MySQL merupakan basis data yang dikembangkan dari bahasa </w:t>
      </w:r>
      <w:r w:rsidRPr="004E2E31">
        <w:rPr>
          <w:rFonts w:cs="Arial"/>
          <w:i/>
          <w:lang w:val="en-ID"/>
        </w:rPr>
        <w:t>Structure Query Language</w:t>
      </w:r>
      <w:r w:rsidRPr="004E2E31">
        <w:rPr>
          <w:rFonts w:cs="Arial"/>
          <w:lang w:val="en-ID"/>
        </w:rPr>
        <w:t xml:space="preserve"> atau yang biasa dikenal dengan SQL. MySQL dapat dinyatakan sebagai </w:t>
      </w:r>
      <w:r w:rsidRPr="004E2E31">
        <w:rPr>
          <w:rFonts w:cs="Arial"/>
          <w:i/>
          <w:lang w:val="en-ID"/>
        </w:rPr>
        <w:t>Relational Database Management System</w:t>
      </w:r>
      <w:r w:rsidRPr="004E2E31">
        <w:rPr>
          <w:rFonts w:cs="Arial"/>
          <w:lang w:val="en-ID"/>
        </w:rPr>
        <w:t xml:space="preserve"> (RDBMS), yaitu hubungan antar tabel yang berisi data pada suatu </w:t>
      </w:r>
      <w:r w:rsidRPr="004E2E31">
        <w:rPr>
          <w:rFonts w:cs="Arial"/>
          <w:i/>
          <w:lang w:val="en-ID"/>
        </w:rPr>
        <w:t>database</w:t>
      </w:r>
      <w:r w:rsidRPr="004E2E31">
        <w:rPr>
          <w:rFonts w:cs="Arial"/>
          <w:lang w:val="en-ID"/>
        </w:rPr>
        <w:t xml:space="preserve">. Dengan demikian dapat mempercepat pencarian suatu data SQL merupakan bahasa terstruktur yang digunakan untuk interaksi antara </w:t>
      </w:r>
      <w:r w:rsidRPr="004E2E31">
        <w:rPr>
          <w:rFonts w:cs="Arial"/>
          <w:i/>
          <w:lang w:val="en-ID"/>
        </w:rPr>
        <w:t>script program</w:t>
      </w:r>
      <w:r w:rsidRPr="004E2E31">
        <w:rPr>
          <w:rFonts w:cs="Arial"/>
          <w:lang w:val="en-ID"/>
        </w:rPr>
        <w:t xml:space="preserve"> dengan </w:t>
      </w:r>
      <w:r w:rsidRPr="004E2E31">
        <w:rPr>
          <w:rFonts w:cs="Arial"/>
          <w:i/>
          <w:lang w:val="en-ID"/>
        </w:rPr>
        <w:t>database server</w:t>
      </w:r>
      <w:r w:rsidRPr="004E2E31">
        <w:rPr>
          <w:rFonts w:cs="Arial"/>
          <w:lang w:val="en-ID"/>
        </w:rPr>
        <w:t xml:space="preserve"> dalam hal pengolahan data. Basis database yang berbasiskan </w:t>
      </w:r>
      <w:r w:rsidRPr="004E2E31">
        <w:rPr>
          <w:rFonts w:cs="Arial"/>
          <w:i/>
          <w:lang w:val="en-ID"/>
        </w:rPr>
        <w:t>server</w:t>
      </w:r>
      <w:r w:rsidRPr="004E2E31">
        <w:rPr>
          <w:rFonts w:cs="Arial"/>
          <w:lang w:val="en-ID"/>
        </w:rPr>
        <w:t xml:space="preserve"> adalah MySQ. </w:t>
      </w:r>
      <w:r w:rsidRPr="004E2E31">
        <w:rPr>
          <w:rFonts w:cs="Arial"/>
          <w:i/>
          <w:lang w:val="en-ID"/>
        </w:rPr>
        <w:t>Database</w:t>
      </w:r>
      <w:r w:rsidRPr="004E2E31">
        <w:rPr>
          <w:rFonts w:cs="Arial"/>
          <w:lang w:val="en-ID"/>
        </w:rPr>
        <w:t xml:space="preserve"> MySQL dapat digunakan apabila pengguna memiliki hak akses di dalam nya. Hal tersebut sama dengan Ketika pengguna hendak menggunakan klien MySQL untuk masuk pada </w:t>
      </w:r>
      <w:r w:rsidRPr="004E2E31">
        <w:rPr>
          <w:rFonts w:cs="Arial"/>
          <w:i/>
          <w:lang w:val="en-ID"/>
        </w:rPr>
        <w:t>server</w:t>
      </w:r>
      <w:r w:rsidRPr="004E2E31">
        <w:rPr>
          <w:rFonts w:cs="Arial"/>
          <w:lang w:val="en-ID"/>
        </w:rPr>
        <w:t xml:space="preserve"> MySQL. Pengguna yang menggunakan program PHP, dapat mengakses </w:t>
      </w:r>
      <w:r w:rsidRPr="004E2E31">
        <w:rPr>
          <w:rFonts w:cs="Arial"/>
          <w:i/>
          <w:lang w:val="en-ID"/>
        </w:rPr>
        <w:t>database</w:t>
      </w:r>
      <w:r w:rsidRPr="004E2E31">
        <w:rPr>
          <w:rFonts w:cs="Arial"/>
          <w:lang w:val="en-ID"/>
        </w:rPr>
        <w:t xml:space="preserve"> MySQL terlebih dahulu menggunakan koneksi</w:t>
      </w:r>
      <w:r w:rsidR="00D73C52" w:rsidRPr="004E2E31">
        <w:rPr>
          <w:rFonts w:cs="Arial"/>
          <w:lang w:val="en-ID"/>
        </w:rPr>
        <w:t xml:space="preserve"> </w:t>
      </w:r>
      <w:r w:rsidRPr="004E2E31">
        <w:rPr>
          <w:rFonts w:cs="Arial"/>
          <w:lang w:val="en-ID"/>
        </w:rPr>
        <w:fldChar w:fldCharType="begin" w:fldLock="1"/>
      </w:r>
      <w:r w:rsidR="00074CEF" w:rsidRPr="004E2E31">
        <w:rPr>
          <w:rFonts w:cs="Arial"/>
          <w:lang w:val="en-ID"/>
        </w:rPr>
        <w:instrText>ADDIN CSL_CITATION {"citationItems":[{"id":"ITEM-1","itemData":{"author":[{"dropping-particle":"","family":"Agustino","given":"Rano","non-dropping-particle":"","parse-names":false,"suffix":""}],"container-title":"Jurnal Jaring Saintek","id":"ITEM-1","issue":"1","issued":{"date-parts":[["2020"]]},"page":"1-12","title":"Sistem Informasi Penelitian dan Pengabdian Masyarakat","type":"article-journal","volume":"2"},"uris":["http://www.mendeley.com/documents/?uuid=2273de76-7afb-4dfc-b0db-1a63852f350e"]}],"mendeley":{"formattedCitation":"[10]","plainTextFormattedCitation":"[10]","previouslyFormattedCitation":"[9]"},"properties":{"noteIndex":0},"schema":"https://github.com/citation-style-language/schema/raw/master/csl-citation.json"}</w:instrText>
      </w:r>
      <w:r w:rsidRPr="004E2E31">
        <w:rPr>
          <w:rFonts w:cs="Arial"/>
          <w:lang w:val="en-ID"/>
        </w:rPr>
        <w:fldChar w:fldCharType="separate"/>
      </w:r>
      <w:r w:rsidR="00074CEF" w:rsidRPr="004E2E31">
        <w:rPr>
          <w:rFonts w:cs="Arial"/>
          <w:noProof/>
          <w:lang w:val="en-ID"/>
        </w:rPr>
        <w:t>[10]</w:t>
      </w:r>
      <w:r w:rsidRPr="004E2E31">
        <w:rPr>
          <w:rFonts w:cs="Arial"/>
          <w:lang w:val="en-ID"/>
        </w:rPr>
        <w:fldChar w:fldCharType="end"/>
      </w:r>
      <w:r w:rsidR="00D73C52" w:rsidRPr="004E2E31">
        <w:rPr>
          <w:rFonts w:cs="Arial"/>
          <w:lang w:val="en-ID"/>
        </w:rPr>
        <w:t>.</w:t>
      </w:r>
    </w:p>
    <w:p w14:paraId="58ABB194" w14:textId="77777777" w:rsidR="007976B1" w:rsidRPr="0067595B" w:rsidRDefault="007976B1" w:rsidP="007976B1">
      <w:pPr>
        <w:ind w:firstLine="720"/>
        <w:rPr>
          <w:rFonts w:cs="Arial"/>
          <w:lang w:val="en-ID"/>
        </w:rPr>
      </w:pPr>
    </w:p>
    <w:p w14:paraId="394EA62E" w14:textId="76D13EEC" w:rsidR="00C97293" w:rsidRPr="00A21002" w:rsidRDefault="00C97293" w:rsidP="00C97293">
      <w:pPr>
        <w:pStyle w:val="Heading2"/>
        <w:numPr>
          <w:ilvl w:val="0"/>
          <w:numId w:val="9"/>
        </w:numPr>
        <w:ind w:hanging="720"/>
        <w:rPr>
          <w:rFonts w:cs="Arial"/>
          <w:lang w:val="en-ID"/>
        </w:rPr>
      </w:pPr>
      <w:bookmarkStart w:id="1094" w:name="_Toc94356953"/>
      <w:r w:rsidRPr="00A21002">
        <w:rPr>
          <w:rFonts w:cs="Arial"/>
          <w:lang w:val="en-ID"/>
        </w:rPr>
        <w:t>HTML (</w:t>
      </w:r>
      <w:r w:rsidRPr="00A21002">
        <w:rPr>
          <w:rFonts w:cs="Arial"/>
          <w:bCs/>
          <w:i/>
          <w:color w:val="141412"/>
          <w:shd w:val="clear" w:color="auto" w:fill="FFFFFF"/>
        </w:rPr>
        <w:t>HyperText Markup Language</w:t>
      </w:r>
      <w:r w:rsidRPr="00A21002">
        <w:rPr>
          <w:rFonts w:cs="Arial"/>
          <w:lang w:val="en-ID"/>
        </w:rPr>
        <w:t>)</w:t>
      </w:r>
      <w:bookmarkEnd w:id="1094"/>
    </w:p>
    <w:p w14:paraId="5467E4FC" w14:textId="76A270D1" w:rsidR="007976B1" w:rsidRPr="0067595B" w:rsidDel="00A40C07" w:rsidRDefault="007976B1" w:rsidP="00B83178">
      <w:pPr>
        <w:ind w:firstLine="720"/>
        <w:jc w:val="both"/>
        <w:rPr>
          <w:del w:id="1095" w:author="Windows User" w:date="2020-12-14T09:31:00Z"/>
          <w:rFonts w:cs="Arial"/>
          <w:lang w:val="en-ID"/>
        </w:rPr>
      </w:pPr>
      <w:r w:rsidRPr="0067595B">
        <w:rPr>
          <w:rFonts w:cs="Arial"/>
          <w:lang w:val="en-ID"/>
        </w:rPr>
        <w:t>HTML adalah dasar terb</w:t>
      </w:r>
      <w:r w:rsidRPr="004E2E31">
        <w:rPr>
          <w:rFonts w:cs="Arial"/>
          <w:lang w:val="en-ID"/>
        </w:rPr>
        <w:t>entuknya</w:t>
      </w:r>
      <w:r w:rsidRPr="004E2E31">
        <w:rPr>
          <w:rFonts w:cs="Arial"/>
          <w:i/>
          <w:lang w:val="en-ID"/>
        </w:rPr>
        <w:t xml:space="preserve"> web</w:t>
      </w:r>
      <w:r w:rsidRPr="004E2E31">
        <w:rPr>
          <w:rFonts w:cs="Arial"/>
          <w:lang w:val="en-ID"/>
        </w:rPr>
        <w:t xml:space="preserve">. Dan kode-kode HTML tersebut, yang sifatnya universal tadi, akan diterjemahkan oleh komputer pengguna dengan bentuk tampilan yang sama baik itu teks, grafik atau bahkan multimedia. </w:t>
      </w:r>
      <w:r w:rsidRPr="004E2E31">
        <w:rPr>
          <w:rFonts w:cs="Arial"/>
          <w:i/>
          <w:lang w:val="en-ID"/>
        </w:rPr>
        <w:t>Web Browser</w:t>
      </w:r>
      <w:r w:rsidRPr="004E2E31">
        <w:rPr>
          <w:rFonts w:cs="Arial"/>
          <w:lang w:val="en-ID"/>
        </w:rPr>
        <w:t xml:space="preserve"> adalah sebuah program komputer yang dibuat untuk menerjemahkan kode-kode perintah HTML menjadi tampilan </w:t>
      </w:r>
      <w:r w:rsidRPr="004E2E31">
        <w:rPr>
          <w:rFonts w:cs="Arial"/>
          <w:i/>
          <w:lang w:val="en-ID"/>
        </w:rPr>
        <w:t>web</w:t>
      </w:r>
      <w:r w:rsidRPr="004E2E31">
        <w:rPr>
          <w:rFonts w:cs="Arial"/>
          <w:lang w:val="en-ID"/>
        </w:rPr>
        <w:t xml:space="preserve"> di komputer pengguna berupa teks, gambar dan multimedia yang dapat dilihat dan dinikmati langsung. Tampilan </w:t>
      </w:r>
      <w:r w:rsidRPr="004E2E31">
        <w:rPr>
          <w:rFonts w:cs="Arial"/>
          <w:i/>
          <w:lang w:val="en-ID"/>
        </w:rPr>
        <w:t>web</w:t>
      </w:r>
      <w:r w:rsidRPr="004E2E31">
        <w:rPr>
          <w:rFonts w:cs="Arial"/>
          <w:lang w:val="en-ID"/>
        </w:rPr>
        <w:t xml:space="preserve"> yang dihasilkan dapat dibaca dan dimengerti oleh orang awan sekalipun. Program ini dibuat dengan tujuan untuk mengeksplorasi layanan yang diberikan oleh </w:t>
      </w:r>
      <w:r w:rsidRPr="004E2E31">
        <w:rPr>
          <w:rFonts w:cs="Arial"/>
          <w:i/>
          <w:lang w:val="en-ID"/>
        </w:rPr>
        <w:t>web server</w:t>
      </w:r>
      <w:r w:rsidRPr="004E2E31">
        <w:rPr>
          <w:rFonts w:cs="Arial"/>
          <w:lang w:val="en-ID"/>
        </w:rPr>
        <w:t xml:space="preserve"> yang diakses, tentunya dengan batasan- batasan yang ditetapkan oleh </w:t>
      </w:r>
      <w:r w:rsidRPr="004E2E31">
        <w:rPr>
          <w:rFonts w:cs="Arial"/>
          <w:i/>
          <w:lang w:val="en-ID"/>
        </w:rPr>
        <w:t>web server</w:t>
      </w:r>
      <w:r w:rsidRPr="004E2E31">
        <w:rPr>
          <w:rFonts w:cs="Arial"/>
          <w:lang w:val="en-ID"/>
        </w:rPr>
        <w:t xml:space="preserve"> itu sendiri. Beberapa program penerjemah (istilah umum yang digunakan untuk ini adalah </w:t>
      </w:r>
      <w:r w:rsidRPr="004E2E31">
        <w:rPr>
          <w:rFonts w:cs="Arial"/>
          <w:i/>
          <w:lang w:val="en-ID"/>
        </w:rPr>
        <w:t>browser</w:t>
      </w:r>
      <w:r w:rsidRPr="004E2E31">
        <w:rPr>
          <w:rFonts w:cs="Arial"/>
          <w:lang w:val="en-ID"/>
        </w:rPr>
        <w:t>) antara lain Internet Explorer, Netscape, Mozilla FireFox, Opera, AvantBrowser dan lain-lain</w:t>
      </w:r>
      <w:r w:rsidR="00AB0FEC" w:rsidRPr="004E2E31">
        <w:rPr>
          <w:rFonts w:cs="Arial"/>
          <w:lang w:val="en-ID"/>
        </w:rPr>
        <w:t xml:space="preserve"> </w:t>
      </w:r>
      <w:r w:rsidRPr="004E2E31">
        <w:rPr>
          <w:rFonts w:cs="Arial"/>
          <w:lang w:val="en-ID"/>
        </w:rPr>
        <w:fldChar w:fldCharType="begin" w:fldLock="1"/>
      </w:r>
      <w:r w:rsidR="00074CEF" w:rsidRPr="004E2E31">
        <w:rPr>
          <w:rFonts w:cs="Arial"/>
          <w:lang w:val="en-ID"/>
        </w:rPr>
        <w:instrText>ADDIN CSL_CITATION {"citationItems":[{"id":"ITEM-1","itemData":{"abstract":"Penelitian Ini Bertujuan Untuk Memudahkan Pengunjung Mencari Informasi Tentang Konten Yang Diinginkannya Serta Memudahkan Petugas Pustaka Dalam Mengelola Data Operasional. Pengumpulan Data Dilakukan Dengan Survei Ke Perpustakaan, Mewawancarai Sejumlah Personil, Melakukan Riset Kepustakaan Dan Juga Riset Laboratorium. Metode Analisa Yang Digunakan Adalah Analisa Sistem Informasi (Asi) Dan Aplikasi Yang Dibangun Menggunakan Bahasa Html Dan Phpscript. Sedangkan Database Manajemen Yang Dipakai Adalah Mysql Database. Akhirnya Dapat Disimpulkan Bahwa Penerapan Sistem Yang Baru Akan Mempermudah Pengunjung Mencari Informasi Konten Yang Diinginkannya Dan Juga Memudahkan Petugas Pustaka Dalam Mengelola Data Operasional.","author":[{"dropping-particle":"","family":"sovia dan Febio","given":"","non-dropping-particle":"","parse-names":false,"suffix":""}],"container-title":"Processor","id":"ITEM-1","issue":"2","issued":{"date-parts":[["2011"]]},"page":"38-54","title":"MEMBANGUN APLIKASI E-LIBRARY MENGGUNAKAN HTML, PHP SCRIPT, DAN MYSQL DATABASE Rini Sovia dan Jimmy Febio","type":"article-journal","volume":"6"},"uris":["http://www.mendeley.com/documents/?uuid=31acdc16-efc9-4378-b0c8-48861f9ac1f0"]}],"mendeley":{"formattedCitation":"[11]","plainTextFormattedCitation":"[11]","previouslyFormattedCitation":"[10]"},"properties":{"noteIndex":0},"schema":"https://github.com/citation-style-language/schema/raw/master/csl-citation.json"}</w:instrText>
      </w:r>
      <w:r w:rsidRPr="004E2E31">
        <w:rPr>
          <w:rFonts w:cs="Arial"/>
          <w:lang w:val="en-ID"/>
        </w:rPr>
        <w:fldChar w:fldCharType="separate"/>
      </w:r>
      <w:r w:rsidR="00074CEF" w:rsidRPr="004E2E31">
        <w:rPr>
          <w:rFonts w:cs="Arial"/>
          <w:noProof/>
          <w:lang w:val="en-ID"/>
        </w:rPr>
        <w:t>[11]</w:t>
      </w:r>
      <w:r w:rsidRPr="004E2E31">
        <w:rPr>
          <w:rFonts w:cs="Arial"/>
          <w:lang w:val="en-ID"/>
        </w:rPr>
        <w:fldChar w:fldCharType="end"/>
      </w:r>
      <w:r w:rsidR="00AB0FEC" w:rsidRPr="004E2E31">
        <w:rPr>
          <w:rFonts w:cs="Arial"/>
          <w:lang w:val="en-ID"/>
        </w:rPr>
        <w:t>.</w:t>
      </w:r>
      <w:ins w:id="1096" w:author="Windows User" w:date="2020-12-14T09:31:00Z">
        <w:r w:rsidR="00A40C07" w:rsidRPr="0067595B" w:rsidDel="00A40C07">
          <w:rPr>
            <w:rFonts w:cs="Arial"/>
            <w:lang w:val="en-ID"/>
          </w:rPr>
          <w:t xml:space="preserve"> </w:t>
        </w:r>
      </w:ins>
    </w:p>
    <w:p w14:paraId="0B496FD2" w14:textId="1C4CDB9B" w:rsidR="00462966" w:rsidRPr="0067595B" w:rsidDel="00A40C07" w:rsidRDefault="00462966">
      <w:pPr>
        <w:ind w:firstLine="720"/>
        <w:jc w:val="both"/>
        <w:rPr>
          <w:del w:id="1097" w:author="Windows User" w:date="2020-12-14T09:31:00Z"/>
          <w:rFonts w:cs="Arial"/>
          <w:lang w:val="en-ID"/>
        </w:rPr>
      </w:pPr>
    </w:p>
    <w:p w14:paraId="314EF2F6" w14:textId="42BD03DC" w:rsidR="003A1F9E" w:rsidRPr="0067595B" w:rsidDel="00A40C07" w:rsidRDefault="008B7A13">
      <w:pPr>
        <w:ind w:firstLine="720"/>
        <w:jc w:val="both"/>
        <w:rPr>
          <w:del w:id="1098" w:author="Windows User" w:date="2020-12-14T09:31:00Z"/>
          <w:rFonts w:cs="Arial"/>
          <w:lang w:val="en-ID"/>
        </w:rPr>
        <w:pPrChange w:id="1099" w:author="Windows User" w:date="2020-12-14T09:31:00Z">
          <w:pPr>
            <w:pStyle w:val="Heading2"/>
            <w:numPr>
              <w:numId w:val="9"/>
            </w:numPr>
            <w:ind w:left="720" w:hanging="720"/>
          </w:pPr>
        </w:pPrChange>
      </w:pPr>
      <w:del w:id="1100" w:author="Windows User" w:date="2020-12-14T09:31:00Z">
        <w:r w:rsidRPr="0067595B" w:rsidDel="00A40C07">
          <w:rPr>
            <w:rFonts w:cs="Arial"/>
            <w:noProof/>
          </w:rPr>
          <mc:AlternateContent>
            <mc:Choice Requires="wps">
              <w:drawing>
                <wp:anchor distT="0" distB="0" distL="114300" distR="114300" simplePos="0" relativeHeight="251676672" behindDoc="0" locked="0" layoutInCell="1" allowOverlap="1" wp14:anchorId="22DBBF63" wp14:editId="29361E00">
                  <wp:simplePos x="0" y="0"/>
                  <wp:positionH relativeFrom="column">
                    <wp:posOffset>1948180</wp:posOffset>
                  </wp:positionH>
                  <wp:positionV relativeFrom="paragraph">
                    <wp:posOffset>1915795</wp:posOffset>
                  </wp:positionV>
                  <wp:extent cx="1143000" cy="20116800"/>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1143000" cy="20116800"/>
                          </a:xfrm>
                          <a:prstGeom prst="rect">
                            <a:avLst/>
                          </a:prstGeom>
                          <a:solidFill>
                            <a:prstClr val="white"/>
                          </a:solidFill>
                          <a:ln>
                            <a:noFill/>
                          </a:ln>
                        </wps:spPr>
                        <wps:txbx>
                          <w:txbxContent>
                            <w:p w14:paraId="184A6B90" w14:textId="11FB2B22" w:rsidR="00460EF3" w:rsidRPr="008B7A13" w:rsidRDefault="00460EF3" w:rsidP="008B7A13">
                              <w:pPr>
                                <w:pStyle w:val="Caption"/>
                                <w:rPr>
                                  <w:b/>
                                  <w:noProof/>
                                  <w:lang w:val="en-US"/>
                                </w:rPr>
                              </w:pPr>
                              <w:bookmarkStart w:id="1101" w:name="_Toc94361231"/>
                              <w:r>
                                <w:t xml:space="preserve">Gambar 2. </w:t>
                              </w:r>
                              <w:r>
                                <w:fldChar w:fldCharType="begin"/>
                              </w:r>
                              <w:r>
                                <w:instrText xml:space="preserve"> SEQ Gambar_2. \* ARABIC </w:instrText>
                              </w:r>
                              <w:r>
                                <w:fldChar w:fldCharType="separate"/>
                              </w:r>
                              <w:r>
                                <w:rPr>
                                  <w:noProof/>
                                </w:rPr>
                                <w:t>5</w:t>
                              </w:r>
                              <w:r>
                                <w:fldChar w:fldCharType="end"/>
                              </w:r>
                              <w:r>
                                <w:rPr>
                                  <w:lang w:val="en-US"/>
                                </w:rPr>
                                <w:t xml:space="preserve"> CSS</w:t>
                              </w:r>
                              <w:bookmarkEnd w:id="1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BBF63" id="Text Box 33" o:spid="_x0000_s1029" type="#_x0000_t202" style="position:absolute;left:0;text-align:left;margin-left:153.4pt;margin-top:150.85pt;width:90pt;height:22in;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" stroked="f">
                  <v:textbox style="mso-fit-shape-to-text:t" inset="0,0,0,0">
                    <w:txbxContent>
                      <w:p w14:paraId="184A6B90" w14:textId="11FB2B22" w:rsidR="00460EF3" w:rsidRPr="008B7A13" w:rsidRDefault="00460EF3" w:rsidP="008B7A13">
                        <w:pPr>
                          <w:pStyle w:val="Caption"/>
                          <w:rPr>
                            <w:b/>
                            <w:noProof/>
                            <w:lang w:val="en-US"/>
                          </w:rPr>
                        </w:pPr>
                        <w:bookmarkStart w:id="1105" w:name="_Toc94361231"/>
                        <w:r>
                          <w:t xml:space="preserve">Gambar 2. </w:t>
                        </w:r>
                        <w:r>
                          <w:fldChar w:fldCharType="begin"/>
                        </w:r>
                        <w:r>
                          <w:instrText xml:space="preserve"> SEQ Gambar_2. \* ARABIC </w:instrText>
                        </w:r>
                        <w:r>
                          <w:fldChar w:fldCharType="separate"/>
                        </w:r>
                        <w:r>
                          <w:rPr>
                            <w:noProof/>
                          </w:rPr>
                          <w:t>5</w:t>
                        </w:r>
                        <w:r>
                          <w:fldChar w:fldCharType="end"/>
                        </w:r>
                        <w:r>
                          <w:rPr>
                            <w:lang w:val="en-US"/>
                          </w:rPr>
                          <w:t xml:space="preserve"> CSS</w:t>
                        </w:r>
                        <w:bookmarkEnd w:id="1105"/>
                      </w:p>
                    </w:txbxContent>
                  </v:textbox>
                  <w10:wrap type="topAndBottom"/>
                </v:shape>
              </w:pict>
            </mc:Fallback>
          </mc:AlternateContent>
        </w:r>
        <w:r w:rsidR="00D613EB" w:rsidRPr="0067595B" w:rsidDel="00A40C07">
          <w:rPr>
            <w:rFonts w:cs="Arial"/>
            <w:noProof/>
          </w:rPr>
          <w:drawing>
            <wp:anchor distT="0" distB="0" distL="114300" distR="114300" simplePos="0" relativeHeight="251661312" behindDoc="0" locked="0" layoutInCell="1" allowOverlap="1" wp14:anchorId="3D9989C8" wp14:editId="24E48D45">
              <wp:simplePos x="0" y="0"/>
              <wp:positionH relativeFrom="margin">
                <wp:align>center</wp:align>
              </wp:positionH>
              <wp:positionV relativeFrom="paragraph">
                <wp:posOffset>249251</wp:posOffset>
              </wp:positionV>
              <wp:extent cx="1143000" cy="1609725"/>
              <wp:effectExtent l="0" t="0" r="0" b="9525"/>
              <wp:wrapTopAndBottom/>
              <wp:docPr id="3" name="Picture 3" descr="120px-CSS3_logo_and_wor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20px-CSS3_logo_and_wordmar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97293" w:rsidRPr="0067595B" w:rsidDel="00A40C07">
          <w:rPr>
            <w:rFonts w:cs="Arial"/>
            <w:lang w:val="en-ID"/>
          </w:rPr>
          <w:delText>CSS (</w:delText>
        </w:r>
        <w:r w:rsidR="00C97293" w:rsidRPr="0067595B" w:rsidDel="00A40C07">
          <w:rPr>
            <w:rFonts w:cs="Arial"/>
            <w:i/>
          </w:rPr>
          <w:delText>Cascading Style Sheet</w:delText>
        </w:r>
        <w:r w:rsidR="00C97293" w:rsidRPr="0067595B" w:rsidDel="00A40C07">
          <w:rPr>
            <w:rFonts w:cs="Arial"/>
            <w:lang w:val="en-ID"/>
          </w:rPr>
          <w:delText>)</w:delText>
        </w:r>
      </w:del>
    </w:p>
    <w:p w14:paraId="3FAA1614" w14:textId="6EB0DD3C" w:rsidR="003A1F9E" w:rsidRPr="0067595B" w:rsidRDefault="003A1F9E" w:rsidP="00B83178">
      <w:pPr>
        <w:ind w:firstLine="720"/>
        <w:jc w:val="both"/>
        <w:rPr>
          <w:rFonts w:cs="Arial"/>
        </w:rPr>
      </w:pPr>
      <w:del w:id="1102" w:author="Windows User" w:date="2020-12-14T09:31:00Z">
        <w:r w:rsidRPr="0067595B" w:rsidDel="00A40C07">
          <w:rPr>
            <w:rFonts w:cs="Arial"/>
            <w:i/>
          </w:rPr>
          <w:delText xml:space="preserve">Cascading Style Sheet (CSS) </w:delText>
        </w:r>
        <w:r w:rsidRPr="0067595B" w:rsidDel="00A40C07">
          <w:rPr>
            <w:rFonts w:cs="Arial"/>
          </w:rPr>
          <w:delText xml:space="preserve">merupakan aturan untuk mengendalikan beberapa komponen dalam sebuah web sehingga akan lebih terstruktur dan sragam. CSS bukan merupakan bahasa pemrograman. Pada umumnya CSS dipakai untk memformat tampilan halaman web yang dibuat dengan bahasa HTML dan XHTML. Menurut BPTIK (Badan Pengembangan Teknologi Informasi dan Komunikasi) </w:delText>
        </w:r>
        <w:r w:rsidRPr="0067595B" w:rsidDel="00A40C07">
          <w:rPr>
            <w:rFonts w:cs="Arial"/>
            <w:i/>
          </w:rPr>
          <w:delText xml:space="preserve">Cascading Style Sheet </w:delText>
        </w:r>
        <w:r w:rsidRPr="0067595B" w:rsidDel="00A40C07">
          <w:rPr>
            <w:rFonts w:cs="Arial"/>
          </w:rPr>
          <w:delText xml:space="preserve">atau CSS adalah sebuah pemrograman atau dapat dikatakan </w:delText>
        </w:r>
        <w:r w:rsidRPr="0067595B" w:rsidDel="00A40C07">
          <w:rPr>
            <w:rFonts w:cs="Arial"/>
            <w:i/>
          </w:rPr>
          <w:delText xml:space="preserve">script </w:delText>
        </w:r>
        <w:r w:rsidRPr="0067595B" w:rsidDel="00A40C07">
          <w:rPr>
            <w:rFonts w:cs="Arial"/>
          </w:rPr>
          <w:delText xml:space="preserve"> yang mengendalikan beberapa komponen (tag html) dalam sebuah </w:delText>
        </w:r>
        <w:r w:rsidRPr="0067595B" w:rsidDel="00A40C07">
          <w:rPr>
            <w:rFonts w:cs="Arial"/>
            <w:i/>
          </w:rPr>
          <w:delText>website</w:delText>
        </w:r>
        <w:r w:rsidRPr="0067595B" w:rsidDel="00A40C07">
          <w:rPr>
            <w:rFonts w:cs="Arial"/>
          </w:rPr>
          <w:delText xml:space="preserve"> sehingga tampilan akan menjadi lebih terstruktur dan seragam.</w:delText>
        </w:r>
        <w:r w:rsidR="00462966" w:rsidRPr="0067595B" w:rsidDel="00A40C07">
          <w:rPr>
            <w:rFonts w:cs="Arial"/>
          </w:rPr>
          <w:fldChar w:fldCharType="begin" w:fldLock="1"/>
        </w:r>
        <w:r w:rsidR="00C00D77" w:rsidRPr="00A40C07" w:rsidDel="00A40C07">
          <w:rPr>
            <w:rFonts w:cs="Arial"/>
          </w:rPr>
          <w:delInstrText>ADDIN CSL_CITATION {"citationItems":[{"id":"ITEM-1","itemData":{"abstract":"Penelitian Ini Bertujuan Untuk Memudahkan Pengunjung Mencari Informasi Tentang Konten Yang Diinginkannya Serta Memudahkan Petugas Pustaka Dalam Mengelola Data Operasional. Pengumpulan Data Dilakukan Dengan Survei Ke Perpustakaan, Mewawancarai Sejumlah Personil, Melakukan Riset Kepustakaan Dan Juga Riset Laboratorium. Metode Analisa Yang Digunakan Adalah Analisa Sistem Informasi (Asi) Dan Aplikasi Yang Dibangun Menggunakan Bahasa Html Dan Phpscript. Sedangkan Database Manajemen Yang Dipakai Adalah Mysql Database. Akhirnya Dapat Disimpulkan Bahwa Penerapan Sistem Yang Baru Akan Mempermudah Pengunjung Mencari Informasi Konten Yang Diinginkannya Dan Juga Memudahkan Petugas Pustaka Dalam Mengelola Data Operasional.","author":[{"dropping-particle":"","family":"sovia dan Febio","given":"","non-dropping-particle":"","parse-names":false,"suffix":""}],"container-title":"Processor","id":"ITEM-1","issue":"2","issued":{"date-parts":[["2011"]]},"page":"38-54","title":"MEMBANGUN APLIKASI E-LIBRARY MENGGUNAKAN HTML, PHP SCRIPT, DAN MYSQL DATABASE Rini Sovia dan Jimmy Febio","type":"article-journal","volume":"6"},"uris":["http://www.mendeley.com/documents/?uuid=31acdc16-efc9-4378-b0c8-48861f9ac1f0"]}],"mendeley":{"formattedCitation":"[9]","plainTextFormattedCitation":"[9]","previouslyFormattedCitation":"[9]"},"properties":{"noteIndex":0},"schema":"https://github.com/citation-style-language/schema/raw/master/csl-citation.json"}</w:delInstrText>
        </w:r>
        <w:r w:rsidR="00462966" w:rsidRPr="0067595B" w:rsidDel="00A40C07">
          <w:rPr>
            <w:rFonts w:cs="Arial"/>
          </w:rPr>
          <w:fldChar w:fldCharType="separate"/>
        </w:r>
        <w:r w:rsidR="00462966" w:rsidRPr="00B83178" w:rsidDel="00A40C07">
          <w:rPr>
            <w:rFonts w:cs="Arial"/>
            <w:noProof/>
          </w:rPr>
          <w:delText>[9]</w:delText>
        </w:r>
        <w:r w:rsidR="00462966" w:rsidRPr="0067595B" w:rsidDel="00A40C07">
          <w:rPr>
            <w:rFonts w:cs="Arial"/>
          </w:rPr>
          <w:fldChar w:fldCharType="end"/>
        </w:r>
      </w:del>
    </w:p>
    <w:p w14:paraId="12DAC698" w14:textId="77777777" w:rsidR="008B7A13" w:rsidRPr="0067595B" w:rsidRDefault="008B7A13" w:rsidP="003A1F9E">
      <w:pPr>
        <w:ind w:firstLine="720"/>
        <w:jc w:val="both"/>
        <w:rPr>
          <w:rFonts w:cs="Arial"/>
        </w:rPr>
      </w:pPr>
    </w:p>
    <w:bookmarkStart w:id="1103" w:name="_Toc94356954"/>
    <w:p w14:paraId="0B91536D" w14:textId="56CFFF7C" w:rsidR="00A21002" w:rsidRPr="008D303F" w:rsidRDefault="00A21002" w:rsidP="008D303F">
      <w:pPr>
        <w:pStyle w:val="Heading2"/>
        <w:numPr>
          <w:ilvl w:val="0"/>
          <w:numId w:val="9"/>
        </w:numPr>
        <w:ind w:hanging="720"/>
        <w:rPr>
          <w:rFonts w:cs="Arial"/>
          <w:lang w:val="en-ID"/>
        </w:rPr>
      </w:pPr>
      <w:r>
        <w:rPr>
          <w:noProof/>
        </w:rPr>
        <w:lastRenderedPageBreak/>
        <mc:AlternateContent>
          <mc:Choice Requires="wps">
            <w:drawing>
              <wp:anchor distT="0" distB="0" distL="114300" distR="114300" simplePos="0" relativeHeight="251907072" behindDoc="0" locked="0" layoutInCell="1" allowOverlap="1" wp14:anchorId="4D1630AF" wp14:editId="475BBF5E">
                <wp:simplePos x="0" y="0"/>
                <wp:positionH relativeFrom="column">
                  <wp:posOffset>1529080</wp:posOffset>
                </wp:positionH>
                <wp:positionV relativeFrom="paragraph">
                  <wp:posOffset>1603375</wp:posOffset>
                </wp:positionV>
                <wp:extent cx="1981200" cy="635"/>
                <wp:effectExtent l="0" t="0" r="0" b="6985"/>
                <wp:wrapTopAndBottom/>
                <wp:docPr id="64" name="Text Box 64"/>
                <wp:cNvGraphicFramePr/>
                <a:graphic xmlns:a="http://schemas.openxmlformats.org/drawingml/2006/main">
                  <a:graphicData uri="http://schemas.microsoft.com/office/word/2010/wordprocessingShape">
                    <wps:wsp>
                      <wps:cNvSpPr txBox="1"/>
                      <wps:spPr>
                        <a:xfrm>
                          <a:off x="0" y="0"/>
                          <a:ext cx="1981200" cy="635"/>
                        </a:xfrm>
                        <a:prstGeom prst="rect">
                          <a:avLst/>
                        </a:prstGeom>
                        <a:noFill/>
                        <a:ln>
                          <a:noFill/>
                        </a:ln>
                      </wps:spPr>
                      <wps:txbx>
                        <w:txbxContent>
                          <w:p w14:paraId="0FADEC7D" w14:textId="29B21439" w:rsidR="00460EF3" w:rsidRPr="008D303F" w:rsidRDefault="00460EF3" w:rsidP="00A21002">
                            <w:pPr>
                              <w:pStyle w:val="Caption"/>
                              <w:rPr>
                                <w:rFonts w:cs="Arial"/>
                                <w:b/>
                                <w:noProof/>
                                <w:lang w:val="en-US"/>
                              </w:rPr>
                            </w:pPr>
                            <w:bookmarkStart w:id="1104" w:name="_Toc94361232"/>
                            <w:r>
                              <w:t xml:space="preserve">Gambar 2. </w:t>
                            </w:r>
                            <w:r>
                              <w:fldChar w:fldCharType="begin"/>
                            </w:r>
                            <w:r>
                              <w:instrText xml:space="preserve"> SEQ Gambar_2. \* ARABIC </w:instrText>
                            </w:r>
                            <w:r>
                              <w:fldChar w:fldCharType="separate"/>
                            </w:r>
                            <w:r>
                              <w:rPr>
                                <w:noProof/>
                              </w:rPr>
                              <w:t>6</w:t>
                            </w:r>
                            <w:r>
                              <w:fldChar w:fldCharType="end"/>
                            </w:r>
                            <w:r>
                              <w:rPr>
                                <w:lang w:val="en-US"/>
                              </w:rPr>
                              <w:t xml:space="preserve"> </w:t>
                            </w:r>
                            <w:r w:rsidRPr="0067595B">
                              <w:rPr>
                                <w:rFonts w:cs="Arial"/>
                                <w:lang w:val="en-ID"/>
                              </w:rPr>
                              <w:t>Boostrap</w:t>
                            </w:r>
                            <w:bookmarkEnd w:id="1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630AF" id="Text Box 64" o:spid="_x0000_s1030" type="#_x0000_t202" style="position:absolute;left:0;text-align:left;margin-left:120.4pt;margin-top:126.25pt;width:15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" filled="f" stroked="f">
                <v:textbox style="mso-fit-shape-to-text:t" inset="0,0,0,0">
                  <w:txbxContent>
                    <w:p w14:paraId="0FADEC7D" w14:textId="29B21439" w:rsidR="00460EF3" w:rsidRPr="008D303F" w:rsidRDefault="00460EF3" w:rsidP="00A21002">
                      <w:pPr>
                        <w:pStyle w:val="Caption"/>
                        <w:rPr>
                          <w:rFonts w:cs="Arial"/>
                          <w:b/>
                          <w:noProof/>
                          <w:lang w:val="en-US"/>
                        </w:rPr>
                      </w:pPr>
                      <w:bookmarkStart w:id="1109" w:name="_Toc94361232"/>
                      <w:r>
                        <w:t xml:space="preserve">Gambar 2. </w:t>
                      </w:r>
                      <w:r>
                        <w:fldChar w:fldCharType="begin"/>
                      </w:r>
                      <w:r>
                        <w:instrText xml:space="preserve"> SEQ Gambar_2. \* ARABIC </w:instrText>
                      </w:r>
                      <w:r>
                        <w:fldChar w:fldCharType="separate"/>
                      </w:r>
                      <w:r>
                        <w:rPr>
                          <w:noProof/>
                        </w:rPr>
                        <w:t>6</w:t>
                      </w:r>
                      <w:r>
                        <w:fldChar w:fldCharType="end"/>
                      </w:r>
                      <w:r>
                        <w:rPr>
                          <w:lang w:val="en-US"/>
                        </w:rPr>
                        <w:t xml:space="preserve"> </w:t>
                      </w:r>
                      <w:r w:rsidRPr="0067595B">
                        <w:rPr>
                          <w:rFonts w:cs="Arial"/>
                          <w:lang w:val="en-ID"/>
                        </w:rPr>
                        <w:t>Boostrap</w:t>
                      </w:r>
                      <w:bookmarkEnd w:id="1109"/>
                    </w:p>
                  </w:txbxContent>
                </v:textbox>
                <w10:wrap type="topAndBottom"/>
              </v:shape>
            </w:pict>
          </mc:Fallback>
        </mc:AlternateContent>
      </w:r>
      <w:r w:rsidR="003A1F9E" w:rsidRPr="0067595B">
        <w:rPr>
          <w:rFonts w:cs="Arial"/>
          <w:noProof/>
        </w:rPr>
        <w:drawing>
          <wp:anchor distT="0" distB="0" distL="114300" distR="114300" simplePos="0" relativeHeight="251662336" behindDoc="0" locked="0" layoutInCell="1" allowOverlap="1" wp14:anchorId="461B5D38" wp14:editId="5FED205B">
            <wp:simplePos x="0" y="0"/>
            <wp:positionH relativeFrom="margin">
              <wp:align>center</wp:align>
            </wp:positionH>
            <wp:positionV relativeFrom="paragraph">
              <wp:posOffset>184371</wp:posOffset>
            </wp:positionV>
            <wp:extent cx="1981200" cy="1362075"/>
            <wp:effectExtent l="0" t="0" r="0" b="9525"/>
            <wp:wrapTopAndBottom/>
            <wp:docPr id="7" name="Picture 7" descr="xbootstr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bootstrap1"/>
                    <pic:cNvPicPr>
                      <a:picLocks noChangeAspect="1" noChangeArrowheads="1"/>
                    </pic:cNvPicPr>
                  </pic:nvPicPr>
                  <pic:blipFill>
                    <a:blip r:embed="rId67" cstate="print">
                      <a:extLst>
                        <a:ext uri="{28A0092B-C50C-407E-A947-70E740481C1C}">
                          <a14:useLocalDpi xmlns:a14="http://schemas.microsoft.com/office/drawing/2010/main" val="0"/>
                        </a:ext>
                      </a:extLst>
                    </a:blip>
                    <a:srcRect r="10785"/>
                    <a:stretch>
                      <a:fillRect/>
                    </a:stretch>
                  </pic:blipFill>
                  <pic:spPr bwMode="auto">
                    <a:xfrm>
                      <a:off x="0" y="0"/>
                      <a:ext cx="198120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6B1" w:rsidRPr="0067595B">
        <w:rPr>
          <w:rFonts w:cs="Arial"/>
          <w:lang w:val="en-ID"/>
        </w:rPr>
        <w:t>Bootstrap</w:t>
      </w:r>
      <w:bookmarkEnd w:id="1103"/>
    </w:p>
    <w:p w14:paraId="66D18981" w14:textId="77777777" w:rsidR="00624479" w:rsidRPr="0067595B" w:rsidRDefault="00624479" w:rsidP="00462966">
      <w:pPr>
        <w:ind w:firstLine="360"/>
        <w:jc w:val="both"/>
        <w:rPr>
          <w:rFonts w:cs="Arial"/>
        </w:rPr>
      </w:pPr>
      <w:r w:rsidRPr="0067595B">
        <w:rPr>
          <w:rFonts w:cs="Arial"/>
        </w:rPr>
        <w:t xml:space="preserve">Boostrap merupakan kerangka </w:t>
      </w:r>
      <w:r w:rsidRPr="004E2E31">
        <w:rPr>
          <w:rFonts w:cs="Arial"/>
          <w:i/>
        </w:rPr>
        <w:t>font-end</w:t>
      </w:r>
      <w:r w:rsidRPr="0067595B">
        <w:rPr>
          <w:rFonts w:cs="Arial"/>
        </w:rPr>
        <w:t xml:space="preserve"> yang berfungsi untuk pengembangan responsive web layout lebih cepat dan lebih mudah. Dalam merancang bangun responsive web layout ada beberapa hal yang harus diketahui didalam penggunaan Framewok Bootstrap yaitu: </w:t>
      </w:r>
    </w:p>
    <w:p w14:paraId="2E74EDB5" w14:textId="77777777" w:rsidR="00624479" w:rsidRPr="0067595B" w:rsidRDefault="00624479" w:rsidP="00462966">
      <w:pPr>
        <w:pStyle w:val="ListParagraph"/>
        <w:numPr>
          <w:ilvl w:val="0"/>
          <w:numId w:val="23"/>
        </w:numPr>
        <w:jc w:val="both"/>
        <w:rPr>
          <w:rFonts w:cs="Arial"/>
          <w:lang w:val="en-ID"/>
        </w:rPr>
      </w:pPr>
      <w:r w:rsidRPr="0067595B">
        <w:rPr>
          <w:rFonts w:cs="Arial"/>
        </w:rPr>
        <w:t xml:space="preserve">Mobile first approach Framework bootstrap fokus utama terhadap pendekatan layout berbasis ponsel </w:t>
      </w:r>
    </w:p>
    <w:p w14:paraId="30455D7B" w14:textId="77777777" w:rsidR="00624479" w:rsidRPr="0067595B" w:rsidRDefault="00624479" w:rsidP="00462966">
      <w:pPr>
        <w:pStyle w:val="ListParagraph"/>
        <w:numPr>
          <w:ilvl w:val="0"/>
          <w:numId w:val="23"/>
        </w:numPr>
        <w:jc w:val="both"/>
        <w:rPr>
          <w:rFonts w:cs="Arial"/>
          <w:lang w:val="en-ID"/>
        </w:rPr>
      </w:pPr>
      <w:r w:rsidRPr="0067595B">
        <w:rPr>
          <w:rFonts w:cs="Arial"/>
        </w:rPr>
        <w:t xml:space="preserve">Browser support Bootstrap didukung oleh semua browser populer seperti Firefox, Google Chrome, Internet Explorer, Opera, Safari dan browser-browser lainnya. </w:t>
      </w:r>
    </w:p>
    <w:p w14:paraId="612E2ECB" w14:textId="77777777" w:rsidR="00624479" w:rsidRPr="0067595B" w:rsidRDefault="00624479" w:rsidP="00462966">
      <w:pPr>
        <w:pStyle w:val="ListParagraph"/>
        <w:numPr>
          <w:ilvl w:val="0"/>
          <w:numId w:val="23"/>
        </w:numPr>
        <w:jc w:val="both"/>
        <w:rPr>
          <w:rFonts w:cs="Arial"/>
          <w:lang w:val="en-ID"/>
        </w:rPr>
      </w:pPr>
      <w:r w:rsidRPr="0067595B">
        <w:rPr>
          <w:rFonts w:cs="Arial"/>
        </w:rPr>
        <w:t xml:space="preserve">Knowledge to get started HTML dan CSS merupakan pengetahuan dasar yang hasus dimiliki agar dapat menggunakan Framework Bootstrap. </w:t>
      </w:r>
    </w:p>
    <w:p w14:paraId="25B63578" w14:textId="78E4B70B" w:rsidR="003A1F9E" w:rsidRPr="0067595B" w:rsidRDefault="00624479" w:rsidP="00462966">
      <w:pPr>
        <w:pStyle w:val="ListParagraph"/>
        <w:numPr>
          <w:ilvl w:val="0"/>
          <w:numId w:val="23"/>
        </w:numPr>
        <w:jc w:val="both"/>
        <w:rPr>
          <w:rFonts w:cs="Arial"/>
          <w:lang w:val="en-ID"/>
        </w:rPr>
      </w:pPr>
      <w:r w:rsidRPr="0067595B">
        <w:rPr>
          <w:rFonts w:cs="Arial"/>
        </w:rPr>
        <w:t>Responsive desain Bootsraps responsive CSS yang dibangun dapat menyesuaikan tapilan layar desktop, tablet dan mobiles</w:t>
      </w:r>
      <w:r w:rsidR="00462966" w:rsidRPr="0067595B">
        <w:rPr>
          <w:rFonts w:cs="Arial"/>
        </w:rPr>
        <w:fldChar w:fldCharType="begin" w:fldLock="1"/>
      </w:r>
      <w:r w:rsidR="00074CEF">
        <w:rPr>
          <w:rFonts w:cs="Arial"/>
        </w:rPr>
        <w:instrText>ADDIN CSL_CITATION {"citationItems":[{"id":"ITEM-1","itemData":{"DOI":"10.30743/infotekjar.v1i1.31","ISSN":"2540-7597","abstract":"Internet sebagai salah satu media informasi yang dapat diakses setiap orang kapan saja dan dimana saja, saat ini internet telah menjadi salah satu kebutuhan masyarakat dalam memperoleh informasi, hal ini didukung oleh perkembangan berbagai perangkat seperti, tablet dan smartphone yang semakin memudahkan banyak orang untuk mengakses informasi. Untuk mendukung berbagai perangkat dalam mengakses informasi (website) melalui internet maka aplikasi harus menyesuaikan dengan perangakat yang digunakan terutama dalam hal pengelolaan layout web. Web layout merupakan salah satu bagian terpenting yang harus direncanakan dengan baik agar website dapat berjalan dengan baik, cepat dan dapat dengan mudah diakses oleh berbagai macam browser serta dapat berjalan diberbagai macam flatform. Bootstrap merupakan sebuah framework yang dapat menyelesaikan permasalahan dalam mendesain sebuah layout web yang responsive","author":[{"dropping-particle":"","family":"Zakir","given":"Ahmad","non-dropping-particle":"","parse-names":false,"suffix":""}],"container-title":"InfoTekJar (Jurnal Nasional Informatika dan Teknologi Jaringan)","id":"ITEM-1","issue":"1","issued":{"date-parts":[["2016"]]},"page":"7-10","title":"Rancang Bangun Responsive Web Layout Dengan Menggunakan Bootstrap Framework","type":"article-journal","volume":"1"},"uris":["http://www.mendeley.com/documents/?uuid=cc42f823-38f1-4f0e-9fb2-9f29998cd2e8"]}],"mendeley":{"formattedCitation":"[12]","plainTextFormattedCitation":"[12]","previouslyFormattedCitation":"[11]"},"properties":{"noteIndex":0},"schema":"https://github.com/citation-style-language/schema/raw/master/csl-citation.json"}</w:instrText>
      </w:r>
      <w:r w:rsidR="00462966" w:rsidRPr="0067595B">
        <w:rPr>
          <w:rFonts w:cs="Arial"/>
        </w:rPr>
        <w:fldChar w:fldCharType="separate"/>
      </w:r>
      <w:r w:rsidR="00074CEF" w:rsidRPr="00074CEF">
        <w:rPr>
          <w:rFonts w:cs="Arial"/>
          <w:noProof/>
        </w:rPr>
        <w:t>[12]</w:t>
      </w:r>
      <w:r w:rsidR="00462966" w:rsidRPr="0067595B">
        <w:rPr>
          <w:rFonts w:cs="Arial"/>
        </w:rPr>
        <w:fldChar w:fldCharType="end"/>
      </w:r>
    </w:p>
    <w:p w14:paraId="039C079F" w14:textId="77777777" w:rsidR="00462966" w:rsidRPr="0067595B" w:rsidRDefault="00462966" w:rsidP="00462966">
      <w:pPr>
        <w:pStyle w:val="ListParagraph"/>
        <w:rPr>
          <w:rFonts w:cs="Arial"/>
          <w:lang w:val="en-ID"/>
        </w:rPr>
      </w:pPr>
    </w:p>
    <w:p w14:paraId="27BD81C6" w14:textId="13DD0295" w:rsidR="0070315B" w:rsidRPr="0067595B" w:rsidRDefault="0070315B" w:rsidP="00C97293">
      <w:pPr>
        <w:pStyle w:val="Heading2"/>
        <w:numPr>
          <w:ilvl w:val="0"/>
          <w:numId w:val="9"/>
        </w:numPr>
        <w:ind w:hanging="720"/>
        <w:rPr>
          <w:rFonts w:cs="Arial"/>
          <w:lang w:val="en-ID"/>
        </w:rPr>
      </w:pPr>
      <w:bookmarkStart w:id="1105" w:name="_Toc94356955"/>
      <w:r w:rsidRPr="0067595B">
        <w:rPr>
          <w:rFonts w:cs="Arial"/>
          <w:lang w:val="en-ID"/>
        </w:rPr>
        <w:t>ERD (Entity Relationship Diagram)</w:t>
      </w:r>
      <w:bookmarkEnd w:id="1105"/>
    </w:p>
    <w:p w14:paraId="5420D7B2" w14:textId="77777777" w:rsidR="00C00D77" w:rsidRPr="0067595B" w:rsidRDefault="00C00D77" w:rsidP="00331020">
      <w:pPr>
        <w:ind w:firstLine="720"/>
        <w:jc w:val="both"/>
        <w:rPr>
          <w:rFonts w:cs="Arial"/>
          <w:lang w:val="en-ID"/>
        </w:rPr>
      </w:pPr>
      <w:r w:rsidRPr="0067595B">
        <w:rPr>
          <w:rFonts w:cs="Arial"/>
          <w:lang w:val="en-ID"/>
        </w:rPr>
        <w:t>ERD menjadi salah satu pemodelan data konseptual yang paling sering digunakan dalam proses pengembangan basis data bertipe relasional. Model E-R sering digunakann sebagai sarana komunikasi antara perancang basis data dan pengguna sistem selama tahap analisis dari proses pengembangan bisnis data. Model E-R digunakan untuk meengkontruksi model data konseptual, yang mencerminkan struktur data dan batasan dari basis data, dan berhungan erat dengan model data yang bisa digunakan untuk mengimplementasikan basis data secara logika maupun secara fisik dengan DBMS pada tahap implementasi.</w:t>
      </w:r>
    </w:p>
    <w:p w14:paraId="0F253E09" w14:textId="4E763BC7" w:rsidR="00C00D77" w:rsidRPr="0067595B" w:rsidRDefault="00C00D77" w:rsidP="00331020">
      <w:pPr>
        <w:ind w:firstLine="720"/>
        <w:jc w:val="both"/>
        <w:rPr>
          <w:rFonts w:cs="Arial"/>
          <w:lang w:val="en-ID"/>
        </w:rPr>
      </w:pPr>
      <w:r w:rsidRPr="0067595B">
        <w:rPr>
          <w:rFonts w:cs="Arial"/>
          <w:lang w:val="en-ID"/>
        </w:rPr>
        <w:t xml:space="preserve">ERD adalah suatu diagram untuk mennggambarkan desain konseptual dari model konseptual suatu basis data relasional. ERD juga merupakan gambaran yang merelasikan antara objek yang satu dengan objek yang lain dari objek di dunia nyata yang sering dikenal dengan hubungan antar entitas. ERD terdiri dari </w:t>
      </w:r>
      <w:r w:rsidRPr="0067595B">
        <w:rPr>
          <w:rFonts w:cs="Arial"/>
          <w:lang w:val="en-ID"/>
        </w:rPr>
        <w:lastRenderedPageBreak/>
        <w:t>3 komponen utama yaitu Entitas, Atribut dan Relasi. Berikut ini merupakan simbol-simbol yang terdapat pada ERD yang dapat dilihat pada Tabel berikut.</w:t>
      </w:r>
      <w:r w:rsidR="00095249" w:rsidRPr="0067595B">
        <w:rPr>
          <w:rFonts w:cs="Arial"/>
          <w:lang w:val="en-ID"/>
        </w:rPr>
        <w:fldChar w:fldCharType="begin" w:fldLock="1"/>
      </w:r>
      <w:r w:rsidR="00074CEF">
        <w:rPr>
          <w:rFonts w:cs="Arial"/>
          <w:lang w:val="en-ID"/>
        </w:rPr>
        <w:instrText>ADDIN CSL_CITATION {"citationItems":[{"id":"ITEM-1","itemData":{"author":[{"dropping-particle":"","family":"Yanto","given":"Robi","non-dropping-particle":"","parse-names":false,"suffix":""}],"id":"ITEM-1","issued":{"date-parts":[["2016"]]},"title":"Manajemen Basis Data Menggunakan MySQL","type":"book"},"uris":["http://www.mendeley.com/documents/?uuid=65323d96-334c-47cd-87f4-1740cd1bb0b1"]}],"mendeley":{"formattedCitation":"[13]","plainTextFormattedCitation":"[13]","previouslyFormattedCitation":"[12]"},"properties":{"noteIndex":0},"schema":"https://github.com/citation-style-language/schema/raw/master/csl-citation.json"}</w:instrText>
      </w:r>
      <w:r w:rsidR="00095249" w:rsidRPr="0067595B">
        <w:rPr>
          <w:rFonts w:cs="Arial"/>
          <w:lang w:val="en-ID"/>
        </w:rPr>
        <w:fldChar w:fldCharType="separate"/>
      </w:r>
      <w:r w:rsidR="00074CEF" w:rsidRPr="00074CEF">
        <w:rPr>
          <w:rFonts w:cs="Arial"/>
          <w:noProof/>
          <w:lang w:val="en-ID"/>
        </w:rPr>
        <w:t>[13]</w:t>
      </w:r>
      <w:r w:rsidR="00095249" w:rsidRPr="0067595B">
        <w:rPr>
          <w:rFonts w:cs="Arial"/>
          <w:lang w:val="en-ID"/>
        </w:rPr>
        <w:fldChar w:fldCharType="end"/>
      </w:r>
    </w:p>
    <w:p w14:paraId="3D166F62" w14:textId="585B5F6A" w:rsidR="008B7A13" w:rsidRPr="0067595B" w:rsidRDefault="008B7A13" w:rsidP="008B7A13">
      <w:pPr>
        <w:pStyle w:val="Caption"/>
        <w:keepNext/>
        <w:rPr>
          <w:rFonts w:cs="Arial"/>
          <w:lang w:val="en-US"/>
        </w:rPr>
      </w:pPr>
      <w:bookmarkStart w:id="1106" w:name="_Toc57792433"/>
      <w:bookmarkStart w:id="1107" w:name="_Toc94361590"/>
      <w:r w:rsidRPr="0067595B">
        <w:rPr>
          <w:rFonts w:cs="Arial"/>
        </w:rPr>
        <w:t xml:space="preserve">Tabel 2. </w:t>
      </w:r>
      <w:r w:rsidRPr="0067595B">
        <w:rPr>
          <w:rFonts w:cs="Arial"/>
        </w:rPr>
        <w:fldChar w:fldCharType="begin"/>
      </w:r>
      <w:r w:rsidRPr="0067595B">
        <w:rPr>
          <w:rFonts w:cs="Arial"/>
        </w:rPr>
        <w:instrText xml:space="preserve"> SEQ Tabel_2. \* ARABIC </w:instrText>
      </w:r>
      <w:r w:rsidRPr="0067595B">
        <w:rPr>
          <w:rFonts w:cs="Arial"/>
        </w:rPr>
        <w:fldChar w:fldCharType="separate"/>
      </w:r>
      <w:r w:rsidR="00470007">
        <w:rPr>
          <w:rFonts w:cs="Arial"/>
          <w:noProof/>
        </w:rPr>
        <w:t>2</w:t>
      </w:r>
      <w:r w:rsidRPr="0067595B">
        <w:rPr>
          <w:rFonts w:cs="Arial"/>
        </w:rPr>
        <w:fldChar w:fldCharType="end"/>
      </w:r>
      <w:r w:rsidRPr="0067595B">
        <w:rPr>
          <w:rFonts w:cs="Arial"/>
          <w:lang w:val="en-US"/>
        </w:rPr>
        <w:t xml:space="preserve"> ERD</w:t>
      </w:r>
      <w:bookmarkEnd w:id="1106"/>
      <w:bookmarkEnd w:id="1107"/>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1843"/>
        <w:gridCol w:w="2439"/>
        <w:gridCol w:w="2976"/>
      </w:tblGrid>
      <w:tr w:rsidR="00C00D77" w:rsidRPr="0067595B" w14:paraId="13894AA4" w14:textId="77777777" w:rsidTr="008B7A13">
        <w:tc>
          <w:tcPr>
            <w:tcW w:w="675" w:type="dxa"/>
            <w:shd w:val="clear" w:color="auto" w:fill="auto"/>
            <w:vAlign w:val="center"/>
          </w:tcPr>
          <w:p w14:paraId="22C98C74" w14:textId="77777777" w:rsidR="00C00D77" w:rsidRPr="0067595B" w:rsidRDefault="00C00D77" w:rsidP="005748BA">
            <w:pPr>
              <w:jc w:val="center"/>
              <w:rPr>
                <w:rFonts w:cs="Arial"/>
                <w:b/>
                <w:lang w:val="en-ID"/>
              </w:rPr>
            </w:pPr>
            <w:r w:rsidRPr="0067595B">
              <w:rPr>
                <w:rFonts w:cs="Arial"/>
                <w:b/>
                <w:lang w:val="en-ID"/>
              </w:rPr>
              <w:t>No</w:t>
            </w:r>
          </w:p>
        </w:tc>
        <w:tc>
          <w:tcPr>
            <w:tcW w:w="1843" w:type="dxa"/>
            <w:shd w:val="clear" w:color="auto" w:fill="auto"/>
            <w:vAlign w:val="center"/>
          </w:tcPr>
          <w:p w14:paraId="291E05EC" w14:textId="77777777" w:rsidR="00C00D77" w:rsidRPr="0067595B" w:rsidRDefault="00C00D77" w:rsidP="005748BA">
            <w:pPr>
              <w:jc w:val="center"/>
              <w:rPr>
                <w:rFonts w:cs="Arial"/>
                <w:b/>
                <w:lang w:val="en-ID"/>
              </w:rPr>
            </w:pPr>
            <w:r w:rsidRPr="0067595B">
              <w:rPr>
                <w:rFonts w:cs="Arial"/>
                <w:b/>
                <w:lang w:val="en-ID"/>
              </w:rPr>
              <w:t>Nama</w:t>
            </w:r>
          </w:p>
        </w:tc>
        <w:tc>
          <w:tcPr>
            <w:tcW w:w="2439" w:type="dxa"/>
            <w:shd w:val="clear" w:color="auto" w:fill="auto"/>
            <w:vAlign w:val="center"/>
          </w:tcPr>
          <w:p w14:paraId="7FD60905" w14:textId="77777777" w:rsidR="00C00D77" w:rsidRPr="0067595B" w:rsidRDefault="00C00D77" w:rsidP="005748BA">
            <w:pPr>
              <w:jc w:val="center"/>
              <w:rPr>
                <w:rFonts w:cs="Arial"/>
                <w:b/>
                <w:lang w:val="en-ID"/>
              </w:rPr>
            </w:pPr>
            <w:r w:rsidRPr="0067595B">
              <w:rPr>
                <w:rFonts w:cs="Arial"/>
                <w:b/>
                <w:lang w:val="en-ID"/>
              </w:rPr>
              <w:t>Simbol</w:t>
            </w:r>
          </w:p>
        </w:tc>
        <w:tc>
          <w:tcPr>
            <w:tcW w:w="2976" w:type="dxa"/>
            <w:shd w:val="clear" w:color="auto" w:fill="auto"/>
            <w:vAlign w:val="center"/>
          </w:tcPr>
          <w:p w14:paraId="5125004C" w14:textId="77777777" w:rsidR="00C00D77" w:rsidRPr="0067595B" w:rsidRDefault="00C00D77" w:rsidP="005748BA">
            <w:pPr>
              <w:jc w:val="center"/>
              <w:rPr>
                <w:rFonts w:cs="Arial"/>
                <w:b/>
                <w:lang w:val="en-ID"/>
              </w:rPr>
            </w:pPr>
            <w:r w:rsidRPr="0067595B">
              <w:rPr>
                <w:rFonts w:cs="Arial"/>
                <w:b/>
                <w:lang w:val="en-ID"/>
              </w:rPr>
              <w:t>Keterangan</w:t>
            </w:r>
          </w:p>
        </w:tc>
      </w:tr>
      <w:tr w:rsidR="00C00D77" w:rsidRPr="0067595B" w14:paraId="7A024C00" w14:textId="77777777" w:rsidTr="008B7A13">
        <w:tc>
          <w:tcPr>
            <w:tcW w:w="675" w:type="dxa"/>
            <w:shd w:val="clear" w:color="auto" w:fill="auto"/>
            <w:vAlign w:val="center"/>
          </w:tcPr>
          <w:p w14:paraId="15011FB1" w14:textId="77777777" w:rsidR="00C00D77" w:rsidRPr="0067595B" w:rsidRDefault="00C00D77" w:rsidP="005748BA">
            <w:pPr>
              <w:jc w:val="center"/>
              <w:rPr>
                <w:rFonts w:cs="Arial"/>
                <w:lang w:val="en-ID"/>
              </w:rPr>
            </w:pPr>
            <w:r w:rsidRPr="0067595B">
              <w:rPr>
                <w:rFonts w:cs="Arial"/>
                <w:lang w:val="en-ID"/>
              </w:rPr>
              <w:t>1</w:t>
            </w:r>
          </w:p>
        </w:tc>
        <w:tc>
          <w:tcPr>
            <w:tcW w:w="1843" w:type="dxa"/>
            <w:shd w:val="clear" w:color="auto" w:fill="auto"/>
            <w:vAlign w:val="center"/>
          </w:tcPr>
          <w:p w14:paraId="67297FEC" w14:textId="77777777" w:rsidR="00C00D77" w:rsidRPr="0067595B" w:rsidRDefault="00C00D77" w:rsidP="005748BA">
            <w:pPr>
              <w:jc w:val="center"/>
              <w:rPr>
                <w:rFonts w:cs="Arial"/>
                <w:lang w:val="en-ID"/>
              </w:rPr>
            </w:pPr>
            <w:r w:rsidRPr="0067595B">
              <w:rPr>
                <w:rFonts w:cs="Arial"/>
                <w:lang w:val="en-ID"/>
              </w:rPr>
              <w:t>Entitas</w:t>
            </w:r>
          </w:p>
        </w:tc>
        <w:tc>
          <w:tcPr>
            <w:tcW w:w="2439" w:type="dxa"/>
            <w:shd w:val="clear" w:color="auto" w:fill="auto"/>
            <w:vAlign w:val="center"/>
          </w:tcPr>
          <w:p w14:paraId="3E1D6A89" w14:textId="3CBF820E" w:rsidR="00C00D77" w:rsidRPr="0067595B" w:rsidRDefault="00C00D77" w:rsidP="005748BA">
            <w:pPr>
              <w:jc w:val="center"/>
              <w:rPr>
                <w:rFonts w:cs="Arial"/>
                <w:lang w:val="en-ID"/>
              </w:rPr>
            </w:pPr>
            <w:r w:rsidRPr="0067595B">
              <w:rPr>
                <w:rFonts w:cs="Arial"/>
                <w:noProof/>
              </w:rPr>
              <mc:AlternateContent>
                <mc:Choice Requires="wps">
                  <w:drawing>
                    <wp:anchor distT="0" distB="0" distL="114300" distR="114300" simplePos="0" relativeHeight="251664384" behindDoc="0" locked="0" layoutInCell="1" allowOverlap="1" wp14:anchorId="0DEC7BA3" wp14:editId="324C860D">
                      <wp:simplePos x="0" y="0"/>
                      <wp:positionH relativeFrom="column">
                        <wp:posOffset>226060</wp:posOffset>
                      </wp:positionH>
                      <wp:positionV relativeFrom="paragraph">
                        <wp:posOffset>354330</wp:posOffset>
                      </wp:positionV>
                      <wp:extent cx="1127125" cy="499745"/>
                      <wp:effectExtent l="9525" t="15240" r="6350" b="889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7125" cy="499745"/>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32C3DDE5" id="Rectangle 11" o:spid="_x0000_s1026" style="position:absolute;margin-left:17.8pt;margin-top:27.9pt;width:88.75pt;height:39.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" strokeweight="1pt"/>
                  </w:pict>
                </mc:Fallback>
              </mc:AlternateContent>
            </w:r>
          </w:p>
        </w:tc>
        <w:tc>
          <w:tcPr>
            <w:tcW w:w="2976" w:type="dxa"/>
            <w:shd w:val="clear" w:color="auto" w:fill="auto"/>
          </w:tcPr>
          <w:p w14:paraId="098CCF88" w14:textId="77777777" w:rsidR="00C00D77" w:rsidRPr="0067595B" w:rsidRDefault="00C00D77" w:rsidP="005748BA">
            <w:pPr>
              <w:jc w:val="both"/>
              <w:rPr>
                <w:rFonts w:cs="Arial"/>
                <w:lang w:val="en-ID"/>
              </w:rPr>
            </w:pPr>
            <w:r w:rsidRPr="0067595B">
              <w:rPr>
                <w:rFonts w:cs="Arial"/>
                <w:lang w:val="en-ID"/>
              </w:rPr>
              <w:t>Entitas adalah suatu objek di dunia nyata yang dapat dibedakan dengan objek lainnya. Objek tersebut dapat berupa orang, bennnda atau lainnya. Entitas berbentuk persegi panjang.</w:t>
            </w:r>
          </w:p>
        </w:tc>
      </w:tr>
      <w:tr w:rsidR="00C00D77" w:rsidRPr="0067595B" w14:paraId="4D23294A" w14:textId="77777777" w:rsidTr="008B7A13">
        <w:tc>
          <w:tcPr>
            <w:tcW w:w="675" w:type="dxa"/>
            <w:shd w:val="clear" w:color="auto" w:fill="auto"/>
            <w:vAlign w:val="center"/>
          </w:tcPr>
          <w:p w14:paraId="452A93A9" w14:textId="77777777" w:rsidR="00C00D77" w:rsidRPr="0067595B" w:rsidRDefault="00C00D77" w:rsidP="005748BA">
            <w:pPr>
              <w:jc w:val="center"/>
              <w:rPr>
                <w:rFonts w:cs="Arial"/>
                <w:lang w:val="en-ID"/>
              </w:rPr>
            </w:pPr>
            <w:r w:rsidRPr="0067595B">
              <w:rPr>
                <w:rFonts w:cs="Arial"/>
                <w:lang w:val="en-ID"/>
              </w:rPr>
              <w:t>2</w:t>
            </w:r>
          </w:p>
        </w:tc>
        <w:tc>
          <w:tcPr>
            <w:tcW w:w="1843" w:type="dxa"/>
            <w:shd w:val="clear" w:color="auto" w:fill="auto"/>
            <w:vAlign w:val="center"/>
          </w:tcPr>
          <w:p w14:paraId="0D6F9762" w14:textId="77777777" w:rsidR="00C00D77" w:rsidRPr="0067595B" w:rsidRDefault="00C00D77" w:rsidP="005748BA">
            <w:pPr>
              <w:jc w:val="center"/>
              <w:rPr>
                <w:rFonts w:cs="Arial"/>
                <w:lang w:val="en-ID"/>
              </w:rPr>
            </w:pPr>
            <w:r w:rsidRPr="0067595B">
              <w:rPr>
                <w:rFonts w:cs="Arial"/>
                <w:lang w:val="en-ID"/>
              </w:rPr>
              <w:t>Atribut</w:t>
            </w:r>
          </w:p>
        </w:tc>
        <w:tc>
          <w:tcPr>
            <w:tcW w:w="2439" w:type="dxa"/>
            <w:shd w:val="clear" w:color="auto" w:fill="auto"/>
            <w:vAlign w:val="center"/>
          </w:tcPr>
          <w:p w14:paraId="0D0F4E0A" w14:textId="2CC0DD76" w:rsidR="00C00D77" w:rsidRPr="0067595B" w:rsidRDefault="00C00D77" w:rsidP="005748BA">
            <w:pPr>
              <w:jc w:val="center"/>
              <w:rPr>
                <w:rFonts w:cs="Arial"/>
                <w:lang w:val="en-ID"/>
              </w:rPr>
            </w:pPr>
            <w:r w:rsidRPr="0067595B">
              <w:rPr>
                <w:rFonts w:cs="Arial"/>
                <w:noProof/>
              </w:rPr>
              <mc:AlternateContent>
                <mc:Choice Requires="wps">
                  <w:drawing>
                    <wp:anchor distT="0" distB="0" distL="114300" distR="114300" simplePos="0" relativeHeight="251665408" behindDoc="0" locked="0" layoutInCell="1" allowOverlap="1" wp14:anchorId="444FC5F3" wp14:editId="297C9DDD">
                      <wp:simplePos x="0" y="0"/>
                      <wp:positionH relativeFrom="column">
                        <wp:posOffset>180340</wp:posOffset>
                      </wp:positionH>
                      <wp:positionV relativeFrom="paragraph">
                        <wp:posOffset>410845</wp:posOffset>
                      </wp:positionV>
                      <wp:extent cx="1207135" cy="467995"/>
                      <wp:effectExtent l="11430" t="12065" r="10160" b="1524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7135" cy="467995"/>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oval w14:anchorId="2BCD8D1D" id="Oval 10" o:spid="_x0000_s1026" style="position:absolute;margin-left:14.2pt;margin-top:32.35pt;width:95.05pt;height:36.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" strokeweight="1pt"/>
                  </w:pict>
                </mc:Fallback>
              </mc:AlternateContent>
            </w:r>
          </w:p>
        </w:tc>
        <w:tc>
          <w:tcPr>
            <w:tcW w:w="2976" w:type="dxa"/>
            <w:shd w:val="clear" w:color="auto" w:fill="auto"/>
          </w:tcPr>
          <w:p w14:paraId="1F319B65" w14:textId="77777777" w:rsidR="00C00D77" w:rsidRPr="0067595B" w:rsidRDefault="00C00D77" w:rsidP="005748BA">
            <w:pPr>
              <w:jc w:val="both"/>
              <w:rPr>
                <w:rFonts w:cs="Arial"/>
                <w:lang w:val="en-ID"/>
              </w:rPr>
            </w:pPr>
            <w:r w:rsidRPr="0067595B">
              <w:rPr>
                <w:rFonts w:cs="Arial"/>
                <w:lang w:val="en-ID"/>
              </w:rPr>
              <w:t>Atribuut merupakan semua informasi yang berkaitan dengan dengan entitas. Atribut dikenal dengan property dari suatu entitas. Atribut berbentuk lingkaran elips.</w:t>
            </w:r>
          </w:p>
        </w:tc>
      </w:tr>
      <w:tr w:rsidR="00C00D77" w:rsidRPr="0067595B" w14:paraId="526351AB" w14:textId="77777777" w:rsidTr="008B7A13">
        <w:tc>
          <w:tcPr>
            <w:tcW w:w="675" w:type="dxa"/>
            <w:shd w:val="clear" w:color="auto" w:fill="auto"/>
            <w:vAlign w:val="center"/>
          </w:tcPr>
          <w:p w14:paraId="58F3CD2E" w14:textId="77777777" w:rsidR="00C00D77" w:rsidRPr="0067595B" w:rsidRDefault="00C00D77" w:rsidP="005748BA">
            <w:pPr>
              <w:jc w:val="center"/>
              <w:rPr>
                <w:rFonts w:cs="Arial"/>
                <w:lang w:val="en-ID"/>
              </w:rPr>
            </w:pPr>
            <w:r w:rsidRPr="0067595B">
              <w:rPr>
                <w:rFonts w:cs="Arial"/>
                <w:lang w:val="en-ID"/>
              </w:rPr>
              <w:t>3</w:t>
            </w:r>
          </w:p>
        </w:tc>
        <w:tc>
          <w:tcPr>
            <w:tcW w:w="1843" w:type="dxa"/>
            <w:shd w:val="clear" w:color="auto" w:fill="auto"/>
            <w:vAlign w:val="center"/>
          </w:tcPr>
          <w:p w14:paraId="1C133AA0" w14:textId="77777777" w:rsidR="00C00D77" w:rsidRPr="0067595B" w:rsidRDefault="00C00D77" w:rsidP="005748BA">
            <w:pPr>
              <w:jc w:val="center"/>
              <w:rPr>
                <w:rFonts w:cs="Arial"/>
                <w:lang w:val="en-ID"/>
              </w:rPr>
            </w:pPr>
            <w:r w:rsidRPr="0067595B">
              <w:rPr>
                <w:rFonts w:cs="Arial"/>
                <w:lang w:val="en-ID"/>
              </w:rPr>
              <w:t>Relasi</w:t>
            </w:r>
          </w:p>
        </w:tc>
        <w:tc>
          <w:tcPr>
            <w:tcW w:w="2439" w:type="dxa"/>
            <w:shd w:val="clear" w:color="auto" w:fill="auto"/>
            <w:vAlign w:val="center"/>
          </w:tcPr>
          <w:p w14:paraId="28BCC898" w14:textId="432E0E64" w:rsidR="00C00D77" w:rsidRPr="0067595B" w:rsidRDefault="00C00D77" w:rsidP="005748BA">
            <w:pPr>
              <w:jc w:val="center"/>
              <w:rPr>
                <w:rFonts w:cs="Arial"/>
                <w:lang w:val="en-ID"/>
              </w:rPr>
            </w:pPr>
            <w:r w:rsidRPr="0067595B">
              <w:rPr>
                <w:rFonts w:cs="Arial"/>
                <w:noProof/>
              </w:rPr>
              <mc:AlternateContent>
                <mc:Choice Requires="wps">
                  <w:drawing>
                    <wp:anchor distT="0" distB="0" distL="114300" distR="114300" simplePos="0" relativeHeight="251666432" behindDoc="0" locked="0" layoutInCell="1" allowOverlap="1" wp14:anchorId="4369DBC9" wp14:editId="36A06ACD">
                      <wp:simplePos x="0" y="0"/>
                      <wp:positionH relativeFrom="column">
                        <wp:posOffset>205105</wp:posOffset>
                      </wp:positionH>
                      <wp:positionV relativeFrom="paragraph">
                        <wp:posOffset>91440</wp:posOffset>
                      </wp:positionV>
                      <wp:extent cx="1186180" cy="626745"/>
                      <wp:effectExtent l="26670" t="20955" r="25400" b="19050"/>
                      <wp:wrapNone/>
                      <wp:docPr id="9" name="Flowchart: Decision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6180" cy="626745"/>
                              </a:xfrm>
                              <a:prstGeom prst="flowChartDecision">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5D71DAA6" id="_x0000_t110" coordsize="21600,21600" o:spt="110" path="m10800,l,10800,10800,21600,21600,10800xe">
                      <v:stroke joinstyle="miter"/>
                      <v:path gradientshapeok="t" o:connecttype="rect" textboxrect="5400,5400,16200,16200"/>
                    </v:shapetype>
                    <v:shape id="Flowchart: Decision 9" o:spid="_x0000_s1026" type="#_x0000_t110" style="position:absolute;margin-left:16.15pt;margin-top:7.2pt;width:93.4pt;height:4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" strokeweight="1pt"/>
                  </w:pict>
                </mc:Fallback>
              </mc:AlternateContent>
            </w:r>
          </w:p>
        </w:tc>
        <w:tc>
          <w:tcPr>
            <w:tcW w:w="2976" w:type="dxa"/>
            <w:shd w:val="clear" w:color="auto" w:fill="auto"/>
          </w:tcPr>
          <w:p w14:paraId="6D683918" w14:textId="77777777" w:rsidR="00C00D77" w:rsidRPr="0067595B" w:rsidRDefault="00C00D77" w:rsidP="005748BA">
            <w:pPr>
              <w:jc w:val="both"/>
              <w:rPr>
                <w:rFonts w:cs="Arial"/>
                <w:lang w:val="en-ID"/>
              </w:rPr>
            </w:pPr>
            <w:r w:rsidRPr="0067595B">
              <w:rPr>
                <w:rFonts w:cs="Arial"/>
                <w:lang w:val="en-ID"/>
              </w:rPr>
              <w:t>Relasi berbentuk belah ketupat yang melambangkan relasi antar entitas atau sering disebut kerelasian.</w:t>
            </w:r>
          </w:p>
        </w:tc>
      </w:tr>
      <w:tr w:rsidR="00C00D77" w:rsidRPr="0067595B" w14:paraId="1D86512F" w14:textId="77777777" w:rsidTr="008B7A13">
        <w:tc>
          <w:tcPr>
            <w:tcW w:w="675" w:type="dxa"/>
            <w:shd w:val="clear" w:color="auto" w:fill="auto"/>
            <w:vAlign w:val="center"/>
          </w:tcPr>
          <w:p w14:paraId="4740E204" w14:textId="77777777" w:rsidR="00C00D77" w:rsidRPr="0067595B" w:rsidRDefault="00C00D77" w:rsidP="005748BA">
            <w:pPr>
              <w:jc w:val="center"/>
              <w:rPr>
                <w:rFonts w:cs="Arial"/>
                <w:lang w:val="en-ID"/>
              </w:rPr>
            </w:pPr>
            <w:r w:rsidRPr="0067595B">
              <w:rPr>
                <w:rFonts w:cs="Arial"/>
                <w:lang w:val="en-ID"/>
              </w:rPr>
              <w:t>4</w:t>
            </w:r>
          </w:p>
        </w:tc>
        <w:tc>
          <w:tcPr>
            <w:tcW w:w="1843" w:type="dxa"/>
            <w:shd w:val="clear" w:color="auto" w:fill="auto"/>
            <w:vAlign w:val="center"/>
          </w:tcPr>
          <w:p w14:paraId="1F2B8594" w14:textId="77777777" w:rsidR="00C00D77" w:rsidRPr="0067595B" w:rsidRDefault="00C00D77" w:rsidP="005748BA">
            <w:pPr>
              <w:jc w:val="center"/>
              <w:rPr>
                <w:rFonts w:cs="Arial"/>
                <w:lang w:val="en-ID"/>
              </w:rPr>
            </w:pPr>
            <w:r w:rsidRPr="0067595B">
              <w:rPr>
                <w:rFonts w:cs="Arial"/>
                <w:lang w:val="en-ID"/>
              </w:rPr>
              <w:t>Garis</w:t>
            </w:r>
          </w:p>
        </w:tc>
        <w:tc>
          <w:tcPr>
            <w:tcW w:w="2439" w:type="dxa"/>
            <w:shd w:val="clear" w:color="auto" w:fill="auto"/>
            <w:vAlign w:val="center"/>
          </w:tcPr>
          <w:p w14:paraId="63B0353D" w14:textId="34F94AC9" w:rsidR="00C00D77" w:rsidRPr="0067595B" w:rsidRDefault="00C00D77" w:rsidP="005748BA">
            <w:pPr>
              <w:jc w:val="center"/>
              <w:rPr>
                <w:rFonts w:cs="Arial"/>
                <w:lang w:val="en-ID"/>
              </w:rPr>
            </w:pPr>
            <w:r w:rsidRPr="0067595B">
              <w:rPr>
                <w:rFonts w:cs="Arial"/>
                <w:noProof/>
              </w:rPr>
              <mc:AlternateContent>
                <mc:Choice Requires="wps">
                  <w:drawing>
                    <wp:anchor distT="0" distB="0" distL="114300" distR="114300" simplePos="0" relativeHeight="251667456" behindDoc="0" locked="0" layoutInCell="1" allowOverlap="1" wp14:anchorId="4F21860F" wp14:editId="519AA6AE">
                      <wp:simplePos x="0" y="0"/>
                      <wp:positionH relativeFrom="column">
                        <wp:posOffset>186690</wp:posOffset>
                      </wp:positionH>
                      <wp:positionV relativeFrom="paragraph">
                        <wp:posOffset>418465</wp:posOffset>
                      </wp:positionV>
                      <wp:extent cx="1223645" cy="0"/>
                      <wp:effectExtent l="6350" t="8890" r="8255" b="1016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364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7D65F5F8" id="_x0000_t32" coordsize="21600,21600" o:spt="32" o:oned="t" path="m,l21600,21600e" filled="f">
                      <v:path arrowok="t" fillok="f" o:connecttype="none"/>
                      <o:lock v:ext="edit" shapetype="t"/>
                    </v:shapetype>
                    <v:shape id="Straight Arrow Connector 6" o:spid="_x0000_s1026" type="#_x0000_t32" style="position:absolute;margin-left:14.7pt;margin-top:32.95pt;width:96.3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" strokeweight="1pt"/>
                  </w:pict>
                </mc:Fallback>
              </mc:AlternateContent>
            </w:r>
          </w:p>
        </w:tc>
        <w:tc>
          <w:tcPr>
            <w:tcW w:w="2976" w:type="dxa"/>
            <w:shd w:val="clear" w:color="auto" w:fill="auto"/>
          </w:tcPr>
          <w:p w14:paraId="79F74105" w14:textId="77777777" w:rsidR="00C00D77" w:rsidRPr="0067595B" w:rsidRDefault="00C00D77" w:rsidP="005748BA">
            <w:pPr>
              <w:jc w:val="both"/>
              <w:rPr>
                <w:rFonts w:cs="Arial"/>
                <w:lang w:val="en-ID"/>
              </w:rPr>
            </w:pPr>
            <w:r w:rsidRPr="0067595B">
              <w:rPr>
                <w:rFonts w:cs="Arial"/>
                <w:lang w:val="en-ID"/>
              </w:rPr>
              <w:t>Garis merupakan sebuah penghubung antara relasi dengan entitas, relasi dan entitas dengan atribut.</w:t>
            </w:r>
          </w:p>
        </w:tc>
      </w:tr>
    </w:tbl>
    <w:p w14:paraId="5E797AFB" w14:textId="77777777" w:rsidR="008B7A13" w:rsidRPr="0067595B" w:rsidRDefault="008B7A13" w:rsidP="008B7A13">
      <w:pPr>
        <w:rPr>
          <w:rFonts w:cs="Arial"/>
          <w:lang w:val="en-ID"/>
        </w:rPr>
      </w:pPr>
    </w:p>
    <w:p w14:paraId="18E9B332" w14:textId="71AB94D4" w:rsidR="0070315B" w:rsidRPr="0067595B" w:rsidRDefault="0070315B" w:rsidP="00C97293">
      <w:pPr>
        <w:pStyle w:val="Heading2"/>
        <w:numPr>
          <w:ilvl w:val="0"/>
          <w:numId w:val="9"/>
        </w:numPr>
        <w:ind w:hanging="720"/>
        <w:rPr>
          <w:rFonts w:cs="Arial"/>
          <w:lang w:val="en-ID"/>
        </w:rPr>
      </w:pPr>
      <w:bookmarkStart w:id="1108" w:name="_Toc94356956"/>
      <w:r w:rsidRPr="0067595B">
        <w:rPr>
          <w:rFonts w:cs="Arial"/>
          <w:lang w:val="en-ID"/>
        </w:rPr>
        <w:t>DFD (Data Flow Diagram)</w:t>
      </w:r>
      <w:bookmarkEnd w:id="1108"/>
    </w:p>
    <w:p w14:paraId="6859E294" w14:textId="25548B86" w:rsidR="00095249" w:rsidRPr="0067595B" w:rsidRDefault="00095249" w:rsidP="008B7A13">
      <w:pPr>
        <w:ind w:firstLine="720"/>
        <w:jc w:val="both"/>
        <w:rPr>
          <w:rFonts w:cs="Arial"/>
          <w:lang w:val="en-ID"/>
        </w:rPr>
      </w:pPr>
      <w:r w:rsidRPr="0067595B">
        <w:rPr>
          <w:rFonts w:cs="Arial"/>
          <w:lang w:val="en-ID"/>
        </w:rPr>
        <w:t>Data Flow Diagram (DFD) disebut juga dengan Diagram Arus Data (DAD). DFD adalah suatu model logika data atau proses yang dibuat untuk menggambarkan darimana asal data dan kemana tujuan data yang keluar dari sistem</w:t>
      </w:r>
      <w:r w:rsidR="008D303F">
        <w:rPr>
          <w:rFonts w:cs="Arial"/>
          <w:lang w:val="en-ID"/>
        </w:rPr>
        <w:t xml:space="preserve">, dimana data disimpan, proses </w:t>
      </w:r>
      <w:r w:rsidRPr="0067595B">
        <w:rPr>
          <w:rFonts w:cs="Arial"/>
          <w:lang w:val="en-ID"/>
        </w:rPr>
        <w:t xml:space="preserve">apa yang  menghasilkan data tersebut, dan interaksi antara data yang tersimpan, serta proses yang dikenakan pada data </w:t>
      </w:r>
      <w:r w:rsidRPr="0067595B">
        <w:rPr>
          <w:rFonts w:cs="Arial"/>
          <w:lang w:val="en-ID"/>
        </w:rPr>
        <w:lastRenderedPageBreak/>
        <w:t>tersebut. Diagram alir data atau Data Flow Diagram (DFD) merupakan salah satu perangkat dalam menggambarkan pemodelan system yang paling umum, terutama untuk menggambarkan sistem operasioanal dimana fungsi sistem sangat penting dan kompleks dibandingkan data yang dimanipulasi sistem. Keunggulan dari DFD adalah mudah dipahami oleh orang teknik dan non teknik, memberikan gambaran sistem secara menyeluruh, lengkap dengan lingkup sistem dan hubungan dengan sistem lainnya dan memberikan tampilan komponen-komponen system secara detail. Dalam menggambarkan DFD, dikenal empat simbol dasar yang digunakan untuk memetakan gerakan diagram aliran data yaitu pada Tabel berikut.</w:t>
      </w:r>
      <w:r w:rsidRPr="0067595B">
        <w:rPr>
          <w:rFonts w:cs="Arial"/>
          <w:lang w:val="en-ID"/>
        </w:rPr>
        <w:fldChar w:fldCharType="begin" w:fldLock="1"/>
      </w:r>
      <w:r w:rsidR="00074CEF">
        <w:rPr>
          <w:rFonts w:cs="Arial"/>
          <w:lang w:val="en-ID"/>
        </w:rPr>
        <w:instrText>ADDIN CSL_CITATION {"citationItems":[{"id":"ITEM-1","itemData":{"ISSN":"2338-2724","abstract":"Data Flow Diagrams (DFD) is a tool that can be used to describe the system designed. DFD depictions preceded by Context Diagrams (CD). CD uses three symbols, namely: external entity, a symbol to represent the flow of data and symbols to represent process. DFD using four symbols, namely: all symbols used on the CD plus one more symbol to represent the data store. DFD depiction is more focused on the process flow of data within the system that will make users better understand how data flows in the system and how the data is processed in the system. DFD is implemented at the school of information systems at the Laboratory of High School Development Padang State University (UNP Laboratory High School Building).","author":[{"dropping-particle":"","family":"Afyenni","given":"Rita 2014","non-dropping-particle":"","parse-names":false,"suffix":""}],"container-title":"Teknoif","id":"ITEM-1","issue":"1","issued":{"date-parts":[["2014"]]},"page":"35-39","title":"Perancangan Data Flow Diagram untuk Sistem Informasi Sekolah (Studi Kasus Pada SMA Pembangunan Laboratorium UNP)","type":"article-journal","volume":"2"},"uris":["http://www.mendeley.com/documents/?uuid=34264f2e-dea5-4f86-becf-5398626bedad"]}],"mendeley":{"formattedCitation":"[14]","plainTextFormattedCitation":"[14]","previouslyFormattedCitation":"[13]"},"properties":{"noteIndex":0},"schema":"https://github.com/citation-style-language/schema/raw/master/csl-citation.json"}</w:instrText>
      </w:r>
      <w:r w:rsidRPr="0067595B">
        <w:rPr>
          <w:rFonts w:cs="Arial"/>
          <w:lang w:val="en-ID"/>
        </w:rPr>
        <w:fldChar w:fldCharType="separate"/>
      </w:r>
      <w:r w:rsidR="00074CEF" w:rsidRPr="00074CEF">
        <w:rPr>
          <w:rFonts w:cs="Arial"/>
          <w:noProof/>
          <w:lang w:val="en-ID"/>
        </w:rPr>
        <w:t>[14]</w:t>
      </w:r>
      <w:r w:rsidRPr="0067595B">
        <w:rPr>
          <w:rFonts w:cs="Arial"/>
          <w:lang w:val="en-ID"/>
        </w:rPr>
        <w:fldChar w:fldCharType="end"/>
      </w:r>
    </w:p>
    <w:p w14:paraId="7C0E0D64" w14:textId="00CB6925" w:rsidR="008B7A13" w:rsidRPr="0067595B" w:rsidRDefault="008B7A13" w:rsidP="008B7A13">
      <w:pPr>
        <w:pStyle w:val="Caption"/>
        <w:keepNext/>
        <w:rPr>
          <w:rFonts w:cs="Arial"/>
          <w:lang w:val="en-US"/>
        </w:rPr>
      </w:pPr>
      <w:bookmarkStart w:id="1109" w:name="_Toc57792434"/>
      <w:bookmarkStart w:id="1110" w:name="_Toc94361591"/>
      <w:r w:rsidRPr="0067595B">
        <w:rPr>
          <w:rFonts w:cs="Arial"/>
        </w:rPr>
        <w:t xml:space="preserve">Tabel 2. </w:t>
      </w:r>
      <w:r w:rsidRPr="0067595B">
        <w:rPr>
          <w:rFonts w:cs="Arial"/>
        </w:rPr>
        <w:fldChar w:fldCharType="begin"/>
      </w:r>
      <w:r w:rsidRPr="0067595B">
        <w:rPr>
          <w:rFonts w:cs="Arial"/>
        </w:rPr>
        <w:instrText xml:space="preserve"> SEQ Tabel_2. \* ARABIC </w:instrText>
      </w:r>
      <w:r w:rsidRPr="0067595B">
        <w:rPr>
          <w:rFonts w:cs="Arial"/>
        </w:rPr>
        <w:fldChar w:fldCharType="separate"/>
      </w:r>
      <w:r w:rsidR="00470007">
        <w:rPr>
          <w:rFonts w:cs="Arial"/>
          <w:noProof/>
        </w:rPr>
        <w:t>3</w:t>
      </w:r>
      <w:r w:rsidRPr="0067595B">
        <w:rPr>
          <w:rFonts w:cs="Arial"/>
        </w:rPr>
        <w:fldChar w:fldCharType="end"/>
      </w:r>
      <w:r w:rsidRPr="0067595B">
        <w:rPr>
          <w:rFonts w:cs="Arial"/>
          <w:lang w:val="en-US"/>
        </w:rPr>
        <w:t xml:space="preserve"> DFD</w:t>
      </w:r>
      <w:bookmarkEnd w:id="1109"/>
      <w:bookmarkEnd w:id="1110"/>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187"/>
        <w:gridCol w:w="2296"/>
        <w:gridCol w:w="2835"/>
      </w:tblGrid>
      <w:tr w:rsidR="00095249" w:rsidRPr="0067595B" w14:paraId="13868EA4" w14:textId="77777777" w:rsidTr="00331020">
        <w:tc>
          <w:tcPr>
            <w:tcW w:w="615" w:type="dxa"/>
            <w:shd w:val="clear" w:color="auto" w:fill="auto"/>
            <w:vAlign w:val="center"/>
          </w:tcPr>
          <w:p w14:paraId="5B56408C" w14:textId="77777777" w:rsidR="00095249" w:rsidRPr="0067595B" w:rsidRDefault="00095249" w:rsidP="005748BA">
            <w:pPr>
              <w:jc w:val="center"/>
              <w:rPr>
                <w:rFonts w:cs="Arial"/>
                <w:b/>
                <w:lang w:val="en-ID"/>
              </w:rPr>
            </w:pPr>
            <w:r w:rsidRPr="0067595B">
              <w:rPr>
                <w:rFonts w:cs="Arial"/>
                <w:b/>
                <w:lang w:val="en-ID"/>
              </w:rPr>
              <w:t>No</w:t>
            </w:r>
          </w:p>
        </w:tc>
        <w:tc>
          <w:tcPr>
            <w:tcW w:w="2187" w:type="dxa"/>
            <w:shd w:val="clear" w:color="auto" w:fill="auto"/>
            <w:vAlign w:val="center"/>
          </w:tcPr>
          <w:p w14:paraId="16F73392" w14:textId="77777777" w:rsidR="00095249" w:rsidRPr="0067595B" w:rsidRDefault="00095249" w:rsidP="005748BA">
            <w:pPr>
              <w:jc w:val="center"/>
              <w:rPr>
                <w:rFonts w:cs="Arial"/>
                <w:b/>
                <w:lang w:val="en-ID"/>
              </w:rPr>
            </w:pPr>
            <w:r w:rsidRPr="0067595B">
              <w:rPr>
                <w:rFonts w:cs="Arial"/>
                <w:b/>
                <w:lang w:val="en-ID"/>
              </w:rPr>
              <w:t>Gane dan Sarson</w:t>
            </w:r>
          </w:p>
        </w:tc>
        <w:tc>
          <w:tcPr>
            <w:tcW w:w="2296" w:type="dxa"/>
            <w:shd w:val="clear" w:color="auto" w:fill="auto"/>
            <w:vAlign w:val="center"/>
          </w:tcPr>
          <w:p w14:paraId="2482336B" w14:textId="77777777" w:rsidR="00095249" w:rsidRPr="0067595B" w:rsidRDefault="00095249" w:rsidP="005748BA">
            <w:pPr>
              <w:jc w:val="center"/>
              <w:rPr>
                <w:rFonts w:cs="Arial"/>
                <w:b/>
                <w:lang w:val="en-ID"/>
              </w:rPr>
            </w:pPr>
            <w:r w:rsidRPr="0067595B">
              <w:rPr>
                <w:rFonts w:cs="Arial"/>
                <w:b/>
                <w:lang w:val="en-ID"/>
              </w:rPr>
              <w:t>Yourdan dan De Marco</w:t>
            </w:r>
          </w:p>
        </w:tc>
        <w:tc>
          <w:tcPr>
            <w:tcW w:w="2835" w:type="dxa"/>
            <w:shd w:val="clear" w:color="auto" w:fill="auto"/>
            <w:vAlign w:val="center"/>
          </w:tcPr>
          <w:p w14:paraId="31FB5F5F" w14:textId="77777777" w:rsidR="00095249" w:rsidRPr="0067595B" w:rsidRDefault="00095249" w:rsidP="005748BA">
            <w:pPr>
              <w:jc w:val="center"/>
              <w:rPr>
                <w:rFonts w:cs="Arial"/>
                <w:b/>
                <w:lang w:val="en-ID"/>
              </w:rPr>
            </w:pPr>
            <w:r w:rsidRPr="0067595B">
              <w:rPr>
                <w:rFonts w:cs="Arial"/>
                <w:b/>
                <w:lang w:val="en-ID"/>
              </w:rPr>
              <w:t>Keterangan</w:t>
            </w:r>
          </w:p>
        </w:tc>
      </w:tr>
      <w:tr w:rsidR="00095249" w:rsidRPr="0067595B" w14:paraId="1B08416C" w14:textId="77777777" w:rsidTr="00331020">
        <w:tc>
          <w:tcPr>
            <w:tcW w:w="615" w:type="dxa"/>
            <w:shd w:val="clear" w:color="auto" w:fill="auto"/>
            <w:vAlign w:val="center"/>
          </w:tcPr>
          <w:p w14:paraId="2C1AD5DD" w14:textId="77777777" w:rsidR="00095249" w:rsidRPr="0067595B" w:rsidRDefault="00095249" w:rsidP="005748BA">
            <w:pPr>
              <w:jc w:val="center"/>
              <w:rPr>
                <w:rFonts w:cs="Arial"/>
                <w:lang w:val="en-ID"/>
              </w:rPr>
            </w:pPr>
            <w:r w:rsidRPr="0067595B">
              <w:rPr>
                <w:rFonts w:cs="Arial"/>
                <w:lang w:val="en-ID"/>
              </w:rPr>
              <w:t>1</w:t>
            </w:r>
          </w:p>
        </w:tc>
        <w:tc>
          <w:tcPr>
            <w:tcW w:w="2187" w:type="dxa"/>
            <w:shd w:val="clear" w:color="auto" w:fill="auto"/>
            <w:vAlign w:val="center"/>
          </w:tcPr>
          <w:p w14:paraId="1C8B402D" w14:textId="77777777" w:rsidR="00095249" w:rsidRPr="0067595B" w:rsidRDefault="00095249" w:rsidP="005748BA">
            <w:pPr>
              <w:jc w:val="center"/>
              <w:rPr>
                <w:rFonts w:cs="Arial"/>
                <w:lang w:val="en-ID"/>
              </w:rPr>
            </w:pPr>
          </w:p>
          <w:p w14:paraId="2529BD5D" w14:textId="3F5B0E9C" w:rsidR="00095249" w:rsidRPr="0067595B" w:rsidRDefault="00095249" w:rsidP="005748BA">
            <w:pPr>
              <w:jc w:val="center"/>
              <w:rPr>
                <w:rFonts w:cs="Arial"/>
                <w:lang w:val="en-ID"/>
              </w:rPr>
            </w:pPr>
            <w:r w:rsidRPr="0067595B">
              <w:rPr>
                <w:rFonts w:cs="Arial"/>
                <w:noProof/>
              </w:rPr>
              <mc:AlternateContent>
                <mc:Choice Requires="wps">
                  <w:drawing>
                    <wp:inline distT="0" distB="0" distL="0" distR="0" wp14:anchorId="32E191C8" wp14:editId="4B66BC85">
                      <wp:extent cx="949960" cy="396240"/>
                      <wp:effectExtent l="8255" t="13970" r="13335" b="8890"/>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9960" cy="396240"/>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e="http://schemas.microsoft.com/office/word/2015/wordml/symex" xmlns:cx="http://schemas.microsoft.com/office/drawing/2014/chartex">
                  <w:pict>
                    <v:rect w14:anchorId="27F1D0D4" id="Rectangle 27" o:spid="_x0000_s1026" style="width:74.8pt;height:3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" strokeweight="1pt">
                      <w10:anchorlock/>
                    </v:rect>
                  </w:pict>
                </mc:Fallback>
              </mc:AlternateContent>
            </w:r>
          </w:p>
          <w:p w14:paraId="4D526968" w14:textId="77777777" w:rsidR="00095249" w:rsidRPr="0067595B" w:rsidRDefault="00095249" w:rsidP="005748BA">
            <w:pPr>
              <w:jc w:val="center"/>
              <w:rPr>
                <w:rFonts w:cs="Arial"/>
                <w:lang w:val="en-ID"/>
              </w:rPr>
            </w:pPr>
            <w:r w:rsidRPr="0067595B">
              <w:rPr>
                <w:rFonts w:cs="Arial"/>
                <w:lang w:val="en-ID"/>
              </w:rPr>
              <w:t>External Entity</w:t>
            </w:r>
          </w:p>
        </w:tc>
        <w:tc>
          <w:tcPr>
            <w:tcW w:w="2296" w:type="dxa"/>
            <w:shd w:val="clear" w:color="auto" w:fill="auto"/>
            <w:vAlign w:val="center"/>
          </w:tcPr>
          <w:p w14:paraId="6DA2A5B4" w14:textId="77777777" w:rsidR="00095249" w:rsidRPr="0067595B" w:rsidRDefault="00095249" w:rsidP="005748BA">
            <w:pPr>
              <w:rPr>
                <w:rFonts w:cs="Arial"/>
                <w:lang w:val="en-ID"/>
              </w:rPr>
            </w:pPr>
          </w:p>
          <w:p w14:paraId="13BBCBF3" w14:textId="3A74AF4C" w:rsidR="00095249" w:rsidRPr="0067595B" w:rsidRDefault="00095249" w:rsidP="005748BA">
            <w:pPr>
              <w:jc w:val="center"/>
              <w:rPr>
                <w:rFonts w:cs="Arial"/>
                <w:lang w:val="en-ID"/>
              </w:rPr>
            </w:pPr>
            <w:r w:rsidRPr="0067595B">
              <w:rPr>
                <w:rFonts w:cs="Arial"/>
                <w:noProof/>
              </w:rPr>
              <mc:AlternateContent>
                <mc:Choice Requires="wps">
                  <w:drawing>
                    <wp:inline distT="0" distB="0" distL="0" distR="0" wp14:anchorId="12A27070" wp14:editId="63CC94C8">
                      <wp:extent cx="949960" cy="396240"/>
                      <wp:effectExtent l="14605" t="13970" r="6985" b="8890"/>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9960" cy="396240"/>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e="http://schemas.microsoft.com/office/word/2015/wordml/symex" xmlns:cx="http://schemas.microsoft.com/office/drawing/2014/chartex">
                  <w:pict>
                    <v:rect w14:anchorId="48FC03E7" id="Rectangle 26" o:spid="_x0000_s1026" style="width:74.8pt;height:3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" strokeweight="1pt">
                      <w10:anchorlock/>
                    </v:rect>
                  </w:pict>
                </mc:Fallback>
              </mc:AlternateContent>
            </w:r>
          </w:p>
          <w:p w14:paraId="268BEFF0" w14:textId="77777777" w:rsidR="00095249" w:rsidRPr="0067595B" w:rsidRDefault="00095249" w:rsidP="005748BA">
            <w:pPr>
              <w:jc w:val="center"/>
              <w:rPr>
                <w:rFonts w:cs="Arial"/>
                <w:lang w:val="en-ID"/>
              </w:rPr>
            </w:pPr>
            <w:r w:rsidRPr="0067595B">
              <w:rPr>
                <w:rFonts w:cs="Arial"/>
                <w:lang w:val="en-ID"/>
              </w:rPr>
              <w:t>External Entity</w:t>
            </w:r>
          </w:p>
        </w:tc>
        <w:tc>
          <w:tcPr>
            <w:tcW w:w="2835" w:type="dxa"/>
            <w:shd w:val="clear" w:color="auto" w:fill="auto"/>
          </w:tcPr>
          <w:p w14:paraId="618088AD" w14:textId="77777777" w:rsidR="00095249" w:rsidRPr="0067595B" w:rsidRDefault="00095249" w:rsidP="005748BA">
            <w:pPr>
              <w:jc w:val="both"/>
              <w:rPr>
                <w:rFonts w:cs="Arial"/>
                <w:lang w:val="en-ID"/>
              </w:rPr>
            </w:pPr>
            <w:r w:rsidRPr="0067595B">
              <w:rPr>
                <w:rFonts w:cs="Arial"/>
                <w:lang w:val="en-ID"/>
              </w:rPr>
              <w:t>Simbol External Entity menyatakan entitas asal atau tujuan dari data, dimana data melakukan suatu komunikasi.</w:t>
            </w:r>
          </w:p>
        </w:tc>
      </w:tr>
      <w:tr w:rsidR="00095249" w:rsidRPr="0067595B" w14:paraId="770B4F8A" w14:textId="77777777" w:rsidTr="00331020">
        <w:tc>
          <w:tcPr>
            <w:tcW w:w="615" w:type="dxa"/>
            <w:shd w:val="clear" w:color="auto" w:fill="auto"/>
            <w:vAlign w:val="center"/>
          </w:tcPr>
          <w:p w14:paraId="26C28748" w14:textId="77777777" w:rsidR="00095249" w:rsidRPr="0067595B" w:rsidRDefault="00095249" w:rsidP="005748BA">
            <w:pPr>
              <w:jc w:val="center"/>
              <w:rPr>
                <w:rFonts w:cs="Arial"/>
                <w:lang w:val="en-ID"/>
              </w:rPr>
            </w:pPr>
            <w:r w:rsidRPr="0067595B">
              <w:rPr>
                <w:rFonts w:cs="Arial"/>
                <w:lang w:val="en-ID"/>
              </w:rPr>
              <w:t>2</w:t>
            </w:r>
          </w:p>
        </w:tc>
        <w:tc>
          <w:tcPr>
            <w:tcW w:w="2187" w:type="dxa"/>
            <w:shd w:val="clear" w:color="auto" w:fill="auto"/>
            <w:vAlign w:val="center"/>
          </w:tcPr>
          <w:p w14:paraId="0FCC8DBB" w14:textId="77777777" w:rsidR="00095249" w:rsidRPr="0067595B" w:rsidRDefault="00095249" w:rsidP="005748BA">
            <w:pPr>
              <w:jc w:val="center"/>
              <w:rPr>
                <w:rFonts w:cs="Arial"/>
                <w:lang w:val="en-ID"/>
              </w:rPr>
            </w:pPr>
          </w:p>
          <w:p w14:paraId="3565F7BB" w14:textId="169A2514" w:rsidR="00095249" w:rsidRPr="0067595B" w:rsidRDefault="00095249" w:rsidP="005748BA">
            <w:pPr>
              <w:jc w:val="center"/>
              <w:rPr>
                <w:rFonts w:cs="Arial"/>
                <w:lang w:val="en-ID"/>
              </w:rPr>
            </w:pPr>
            <w:r w:rsidRPr="0067595B">
              <w:rPr>
                <w:rFonts w:cs="Arial"/>
                <w:noProof/>
              </w:rPr>
              <mc:AlternateContent>
                <mc:Choice Requires="wps">
                  <w:drawing>
                    <wp:inline distT="0" distB="0" distL="0" distR="0" wp14:anchorId="7CC036CD" wp14:editId="3ABA429C">
                      <wp:extent cx="937260" cy="635"/>
                      <wp:effectExtent l="8255" t="61595" r="16510" b="62230"/>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7260" cy="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e="http://schemas.microsoft.com/office/word/2015/wordml/symex" xmlns:cx="http://schemas.microsoft.com/office/drawing/2014/chartex">
                  <w:pict>
                    <v:shape w14:anchorId="76592885" id="Straight Arrow Connector 25" o:spid="_x0000_s1026" type="#_x0000_t32" style="width:73.8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" strokeweight="1pt">
                      <v:stroke endarrow="block"/>
                      <w10:anchorlock/>
                    </v:shape>
                  </w:pict>
                </mc:Fallback>
              </mc:AlternateContent>
            </w:r>
          </w:p>
          <w:p w14:paraId="23DD8EA3" w14:textId="77777777" w:rsidR="00095249" w:rsidRPr="0067595B" w:rsidRDefault="00095249" w:rsidP="005748BA">
            <w:pPr>
              <w:jc w:val="center"/>
              <w:rPr>
                <w:rFonts w:cs="Arial"/>
                <w:lang w:val="en-ID"/>
              </w:rPr>
            </w:pPr>
            <w:r w:rsidRPr="0067595B">
              <w:rPr>
                <w:rFonts w:cs="Arial"/>
                <w:lang w:val="en-ID"/>
              </w:rPr>
              <w:t>Aliran Data</w:t>
            </w:r>
          </w:p>
        </w:tc>
        <w:tc>
          <w:tcPr>
            <w:tcW w:w="2296" w:type="dxa"/>
            <w:shd w:val="clear" w:color="auto" w:fill="auto"/>
            <w:vAlign w:val="center"/>
          </w:tcPr>
          <w:p w14:paraId="05B5C48E" w14:textId="77777777" w:rsidR="00095249" w:rsidRPr="0067595B" w:rsidRDefault="00095249" w:rsidP="005748BA">
            <w:pPr>
              <w:jc w:val="center"/>
              <w:rPr>
                <w:rFonts w:cs="Arial"/>
                <w:lang w:val="en-ID"/>
              </w:rPr>
            </w:pPr>
          </w:p>
          <w:p w14:paraId="29423E0D" w14:textId="2DE0C5C5" w:rsidR="00095249" w:rsidRPr="0067595B" w:rsidRDefault="00095249" w:rsidP="005748BA">
            <w:pPr>
              <w:jc w:val="center"/>
              <w:rPr>
                <w:rFonts w:cs="Arial"/>
                <w:lang w:val="en-ID"/>
              </w:rPr>
            </w:pPr>
            <w:r w:rsidRPr="0067595B">
              <w:rPr>
                <w:rFonts w:cs="Arial"/>
                <w:noProof/>
              </w:rPr>
              <mc:AlternateContent>
                <mc:Choice Requires="wps">
                  <w:drawing>
                    <wp:inline distT="0" distB="0" distL="0" distR="0" wp14:anchorId="75034690" wp14:editId="23E89D21">
                      <wp:extent cx="937260" cy="635"/>
                      <wp:effectExtent l="14605" t="61595" r="19685" b="62230"/>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7260" cy="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6se="http://schemas.microsoft.com/office/word/2015/wordml/symex" xmlns:cx="http://schemas.microsoft.com/office/drawing/2014/chartex">
                  <w:pict>
                    <v:shape w14:anchorId="073414C5" id="Straight Arrow Connector 24" o:spid="_x0000_s1026" type="#_x0000_t32" style="width:73.8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" strokeweight="1pt">
                      <v:stroke endarrow="block"/>
                      <w10:anchorlock/>
                    </v:shape>
                  </w:pict>
                </mc:Fallback>
              </mc:AlternateContent>
            </w:r>
          </w:p>
          <w:p w14:paraId="6D53309E" w14:textId="77777777" w:rsidR="00095249" w:rsidRPr="0067595B" w:rsidRDefault="00095249" w:rsidP="005748BA">
            <w:pPr>
              <w:jc w:val="center"/>
              <w:rPr>
                <w:rFonts w:cs="Arial"/>
                <w:lang w:val="en-ID"/>
              </w:rPr>
            </w:pPr>
            <w:r w:rsidRPr="0067595B">
              <w:rPr>
                <w:rFonts w:cs="Arial"/>
                <w:lang w:val="en-ID"/>
              </w:rPr>
              <w:t>Aliran Data</w:t>
            </w:r>
          </w:p>
        </w:tc>
        <w:tc>
          <w:tcPr>
            <w:tcW w:w="2835" w:type="dxa"/>
            <w:shd w:val="clear" w:color="auto" w:fill="auto"/>
          </w:tcPr>
          <w:p w14:paraId="2B7D0A92" w14:textId="77777777" w:rsidR="00095249" w:rsidRPr="0067595B" w:rsidRDefault="00095249" w:rsidP="005748BA">
            <w:pPr>
              <w:jc w:val="both"/>
              <w:rPr>
                <w:rFonts w:cs="Arial"/>
                <w:lang w:val="en-ID"/>
              </w:rPr>
            </w:pPr>
            <w:r w:rsidRPr="0067595B">
              <w:rPr>
                <w:rFonts w:cs="Arial"/>
                <w:lang w:val="en-ID"/>
              </w:rPr>
              <w:t>Aliran data (Data Flow) merupakan data yang bergerak dari suatu tempat dalam sistem ke tempat lain.</w:t>
            </w:r>
          </w:p>
        </w:tc>
      </w:tr>
      <w:tr w:rsidR="00095249" w:rsidRPr="0067595B" w14:paraId="5E6CD9A8" w14:textId="77777777" w:rsidTr="00331020">
        <w:tc>
          <w:tcPr>
            <w:tcW w:w="615" w:type="dxa"/>
            <w:shd w:val="clear" w:color="auto" w:fill="auto"/>
            <w:vAlign w:val="center"/>
          </w:tcPr>
          <w:p w14:paraId="07F74C6F" w14:textId="77777777" w:rsidR="00095249" w:rsidRPr="0067595B" w:rsidRDefault="00095249" w:rsidP="005748BA">
            <w:pPr>
              <w:jc w:val="center"/>
              <w:rPr>
                <w:rFonts w:cs="Arial"/>
                <w:lang w:val="en-ID"/>
              </w:rPr>
            </w:pPr>
            <w:r w:rsidRPr="0067595B">
              <w:rPr>
                <w:rFonts w:cs="Arial"/>
                <w:lang w:val="en-ID"/>
              </w:rPr>
              <w:t>3</w:t>
            </w:r>
          </w:p>
        </w:tc>
        <w:tc>
          <w:tcPr>
            <w:tcW w:w="2187" w:type="dxa"/>
            <w:shd w:val="clear" w:color="auto" w:fill="auto"/>
            <w:vAlign w:val="center"/>
          </w:tcPr>
          <w:p w14:paraId="353BF5FF" w14:textId="77777777" w:rsidR="00095249" w:rsidRPr="0067595B" w:rsidRDefault="00095249" w:rsidP="005748BA">
            <w:pPr>
              <w:jc w:val="center"/>
              <w:rPr>
                <w:rFonts w:cs="Arial"/>
                <w:lang w:val="en-ID"/>
              </w:rPr>
            </w:pPr>
          </w:p>
          <w:p w14:paraId="58590FE7" w14:textId="6B4592E1" w:rsidR="00095249" w:rsidRPr="0067595B" w:rsidRDefault="00095249" w:rsidP="005748BA">
            <w:pPr>
              <w:jc w:val="center"/>
              <w:rPr>
                <w:rFonts w:cs="Arial"/>
                <w:lang w:val="en-ID"/>
              </w:rPr>
            </w:pPr>
            <w:r w:rsidRPr="0067595B">
              <w:rPr>
                <w:rFonts w:cs="Arial"/>
                <w:noProof/>
              </w:rPr>
              <mc:AlternateContent>
                <mc:Choice Requires="wpc">
                  <w:drawing>
                    <wp:inline distT="0" distB="0" distL="0" distR="0" wp14:anchorId="19B6F854" wp14:editId="1D734C5F">
                      <wp:extent cx="1382395" cy="651510"/>
                      <wp:effectExtent l="0" t="3175" r="3175" b="254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1" name="AutoShape 21"/>
                              <wps:cNvSpPr>
                                <a:spLocks noChangeArrowheads="1"/>
                              </wps:cNvSpPr>
                              <wps:spPr bwMode="auto">
                                <a:xfrm>
                                  <a:off x="283845" y="23495"/>
                                  <a:ext cx="795020" cy="596265"/>
                                </a:xfrm>
                                <a:prstGeom prst="roundRect">
                                  <a:avLst>
                                    <a:gd name="adj" fmla="val 16667"/>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22" name="AutoShape 22"/>
                              <wps:cNvCnPr>
                                <a:cxnSpLocks noChangeShapeType="1"/>
                              </wps:cNvCnPr>
                              <wps:spPr bwMode="auto">
                                <a:xfrm>
                                  <a:off x="286385" y="203835"/>
                                  <a:ext cx="795020" cy="6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xmlns:w16se="http://schemas.microsoft.com/office/word/2015/wordml/symex" xmlns:cx="http://schemas.microsoft.com/office/drawing/2014/chartex">
                  <w:pict>
                    <v:group w14:anchorId="2CE61868" id="Canvas 23" o:spid="_x0000_s1026" editas="canvas" style="width:108.85pt;height:51.3pt;mso-position-horizontal-relative:char;mso-position-vertical-relative:line" coordsize="13823,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3823;height:6515;visibility:visible;mso-wrap-style:square">
                        <v:fill o:detectmouseclick="t"/>
                        <v:path o:connecttype="none"/>
                      </v:shape>
                      <v:roundrect id="AutoShape 21" o:spid="_x0000_s1028" style="position:absolute;left:2838;top:234;width:7950;height:59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" strokeweight="1pt"/>
                      <v:shape id="AutoShape 22" o:spid="_x0000_s1029" type="#_x0000_t32" style="position:absolute;left:2863;top:2038;width:7951;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" strokeweight="1pt"/>
                      <w10:anchorlock/>
                    </v:group>
                  </w:pict>
                </mc:Fallback>
              </mc:AlternateContent>
            </w:r>
          </w:p>
          <w:p w14:paraId="6BC3E9B5" w14:textId="77777777" w:rsidR="00095249" w:rsidRPr="0067595B" w:rsidRDefault="00095249" w:rsidP="005748BA">
            <w:pPr>
              <w:jc w:val="center"/>
              <w:rPr>
                <w:rFonts w:cs="Arial"/>
                <w:lang w:val="en-ID"/>
              </w:rPr>
            </w:pPr>
            <w:r w:rsidRPr="0067595B">
              <w:rPr>
                <w:rFonts w:cs="Arial"/>
                <w:lang w:val="en-ID"/>
              </w:rPr>
              <w:t>Proses</w:t>
            </w:r>
          </w:p>
        </w:tc>
        <w:tc>
          <w:tcPr>
            <w:tcW w:w="2296" w:type="dxa"/>
            <w:shd w:val="clear" w:color="auto" w:fill="auto"/>
            <w:vAlign w:val="center"/>
          </w:tcPr>
          <w:p w14:paraId="55E9A7F5" w14:textId="77777777" w:rsidR="00095249" w:rsidRPr="0067595B" w:rsidRDefault="00095249" w:rsidP="005748BA">
            <w:pPr>
              <w:jc w:val="center"/>
              <w:rPr>
                <w:rFonts w:cs="Arial"/>
                <w:lang w:val="en-ID"/>
              </w:rPr>
            </w:pPr>
          </w:p>
          <w:p w14:paraId="7FDD4EB9" w14:textId="4C3EF428" w:rsidR="00095249" w:rsidRPr="0067595B" w:rsidRDefault="00095249" w:rsidP="005748BA">
            <w:pPr>
              <w:jc w:val="center"/>
              <w:rPr>
                <w:rFonts w:cs="Arial"/>
                <w:lang w:val="en-ID"/>
              </w:rPr>
            </w:pPr>
            <w:r w:rsidRPr="0067595B">
              <w:rPr>
                <w:rFonts w:cs="Arial"/>
                <w:noProof/>
              </w:rPr>
              <mc:AlternateContent>
                <mc:Choice Requires="wps">
                  <w:drawing>
                    <wp:inline distT="0" distB="0" distL="0" distR="0" wp14:anchorId="1B61654A" wp14:editId="69ADD12F">
                      <wp:extent cx="616585" cy="571500"/>
                      <wp:effectExtent l="12065" t="12700" r="9525" b="6350"/>
                      <wp:docPr id="20" name="Flowchart: Connector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585" cy="571500"/>
                              </a:xfrm>
                              <a:prstGeom prst="flowChartConnector">
                                <a:avLst/>
                              </a:prstGeom>
                              <a:solidFill>
                                <a:srgbClr val="FFFFFF"/>
                              </a:solidFill>
                              <a:ln w="12700">
                                <a:solidFill>
                                  <a:srgbClr val="000000"/>
                                </a:solidFill>
                                <a:round/>
                                <a:headEnd/>
                                <a:tailEnd/>
                              </a:ln>
                            </wps:spPr>
                            <wps:bodyPr rot="0" vert="horz" wrap="square" lIns="91440" tIns="45720" rIns="91440" bIns="45720" anchor="t" anchorCtr="0" upright="1">
                              <a:noAutofit/>
                            </wps:bodyPr>
                          </wps:wsp>
                        </a:graphicData>
                      </a:graphic>
                    </wp:inline>
                  </w:drawing>
                </mc:Choice>
                <mc:Fallback xmlns:w16se="http://schemas.microsoft.com/office/word/2015/wordml/symex" xmlns:cx="http://schemas.microsoft.com/office/drawing/2014/chartex">
                  <w:pict>
                    <v:shapetype w14:anchorId="67A07A0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0" o:spid="_x0000_s1026" type="#_x0000_t120" style="width:48.55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" strokeweight="1pt">
                      <w10:anchorlock/>
                    </v:shape>
                  </w:pict>
                </mc:Fallback>
              </mc:AlternateContent>
            </w:r>
          </w:p>
          <w:p w14:paraId="6821FE8C" w14:textId="77777777" w:rsidR="00095249" w:rsidRPr="0067595B" w:rsidRDefault="00095249" w:rsidP="005748BA">
            <w:pPr>
              <w:jc w:val="center"/>
              <w:rPr>
                <w:rFonts w:cs="Arial"/>
                <w:lang w:val="en-ID"/>
              </w:rPr>
            </w:pPr>
            <w:r w:rsidRPr="0067595B">
              <w:rPr>
                <w:rFonts w:cs="Arial"/>
                <w:lang w:val="en-ID"/>
              </w:rPr>
              <w:t>Proses</w:t>
            </w:r>
          </w:p>
        </w:tc>
        <w:tc>
          <w:tcPr>
            <w:tcW w:w="2835" w:type="dxa"/>
            <w:shd w:val="clear" w:color="auto" w:fill="auto"/>
          </w:tcPr>
          <w:p w14:paraId="7B2F3E10" w14:textId="77777777" w:rsidR="00095249" w:rsidRPr="0067595B" w:rsidRDefault="00095249" w:rsidP="005748BA">
            <w:pPr>
              <w:jc w:val="both"/>
              <w:rPr>
                <w:rFonts w:cs="Arial"/>
                <w:lang w:val="en-ID"/>
              </w:rPr>
            </w:pPr>
            <w:r w:rsidRPr="0067595B">
              <w:rPr>
                <w:rFonts w:cs="Arial"/>
                <w:lang w:val="en-ID"/>
              </w:rPr>
              <w:t>Simbol proses berbentuk bujur sangkar atau lingkaran digunakan untuk menunjukkan adanya proses tranformasi.</w:t>
            </w:r>
          </w:p>
        </w:tc>
      </w:tr>
      <w:tr w:rsidR="00095249" w:rsidRPr="0067595B" w14:paraId="77A10B5D" w14:textId="77777777" w:rsidTr="00331020">
        <w:tc>
          <w:tcPr>
            <w:tcW w:w="615" w:type="dxa"/>
            <w:shd w:val="clear" w:color="auto" w:fill="auto"/>
            <w:vAlign w:val="center"/>
          </w:tcPr>
          <w:p w14:paraId="10E6E6F6" w14:textId="77777777" w:rsidR="00095249" w:rsidRPr="0067595B" w:rsidRDefault="00095249" w:rsidP="005748BA">
            <w:pPr>
              <w:jc w:val="center"/>
              <w:rPr>
                <w:rFonts w:cs="Arial"/>
                <w:lang w:val="en-ID"/>
              </w:rPr>
            </w:pPr>
            <w:r w:rsidRPr="0067595B">
              <w:rPr>
                <w:rFonts w:cs="Arial"/>
                <w:lang w:val="en-ID"/>
              </w:rPr>
              <w:t>4</w:t>
            </w:r>
          </w:p>
        </w:tc>
        <w:tc>
          <w:tcPr>
            <w:tcW w:w="2187" w:type="dxa"/>
            <w:shd w:val="clear" w:color="auto" w:fill="auto"/>
            <w:vAlign w:val="center"/>
          </w:tcPr>
          <w:p w14:paraId="0537388C" w14:textId="7A245E89" w:rsidR="00095249" w:rsidRPr="0067595B" w:rsidRDefault="00095249" w:rsidP="005748BA">
            <w:pPr>
              <w:jc w:val="center"/>
              <w:rPr>
                <w:rFonts w:cs="Arial"/>
                <w:lang w:val="en-ID"/>
              </w:rPr>
            </w:pPr>
            <w:r w:rsidRPr="0067595B">
              <w:rPr>
                <w:rFonts w:cs="Arial"/>
                <w:noProof/>
              </w:rPr>
              <mc:AlternateContent>
                <mc:Choice Requires="wpc">
                  <w:drawing>
                    <wp:inline distT="0" distB="0" distL="0" distR="0" wp14:anchorId="02779942" wp14:editId="046A3949">
                      <wp:extent cx="1360170" cy="943610"/>
                      <wp:effectExtent l="0" t="3175"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 name="AutoShape 8"/>
                              <wps:cNvCnPr>
                                <a:cxnSpLocks noChangeShapeType="1"/>
                              </wps:cNvCnPr>
                              <wps:spPr bwMode="auto">
                                <a:xfrm>
                                  <a:off x="120015" y="294005"/>
                                  <a:ext cx="1033780" cy="6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AutoShape 9"/>
                              <wps:cNvCnPr>
                                <a:cxnSpLocks noChangeShapeType="1"/>
                              </wps:cNvCnPr>
                              <wps:spPr bwMode="auto">
                                <a:xfrm>
                                  <a:off x="120015" y="596265"/>
                                  <a:ext cx="1033780" cy="6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 name="AutoShape 10"/>
                              <wps:cNvCnPr>
                                <a:cxnSpLocks noChangeShapeType="1"/>
                              </wps:cNvCnPr>
                              <wps:spPr bwMode="auto">
                                <a:xfrm>
                                  <a:off x="120015" y="294005"/>
                                  <a:ext cx="635" cy="30226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AutoShape 11"/>
                              <wps:cNvCnPr>
                                <a:cxnSpLocks noChangeShapeType="1"/>
                              </wps:cNvCnPr>
                              <wps:spPr bwMode="auto">
                                <a:xfrm flipH="1">
                                  <a:off x="437515" y="294005"/>
                                  <a:ext cx="635" cy="30226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xmlns:w16se="http://schemas.microsoft.com/office/word/2015/wordml/symex" xmlns:cx="http://schemas.microsoft.com/office/drawing/2014/chartex">
                  <w:pict>
                    <v:group w14:anchorId="4224EC65" id="Canvas 19" o:spid="_x0000_s1026" editas="canvas" style="width:107.1pt;height:74.3pt;mso-position-horizontal-relative:char;mso-position-vertical-relative:line" coordsize="13601,9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">
                      <v:shape id="_x0000_s1027" type="#_x0000_t75" style="position:absolute;width:13601;height:9436;visibility:visible;mso-wrap-style:square">
                        <v:fill o:detectmouseclick="t"/>
                        <v:path o:connecttype="none"/>
                      </v:shape>
                      <v:shape id="AutoShape 8" o:spid="_x0000_s1028" type="#_x0000_t32" style="position:absolute;left:1200;top:2940;width:10337;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" strokeweight="1pt"/>
                      <v:shape id="AutoShape 9" o:spid="_x0000_s1029" type="#_x0000_t32" style="position:absolute;left:1200;top:5962;width:1033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" strokeweight="1pt"/>
                      <v:shape id="AutoShape 10" o:spid="_x0000_s1030" type="#_x0000_t32" style="position:absolute;left:1200;top:2940;width:6;height:30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" strokeweight="1pt"/>
                      <v:shape id="AutoShape 11" o:spid="_x0000_s1031" type="#_x0000_t32" style="position:absolute;left:4375;top:2940;width:6;height:3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" strokeweight="1pt"/>
                      <w10:anchorlock/>
                    </v:group>
                  </w:pict>
                </mc:Fallback>
              </mc:AlternateContent>
            </w:r>
            <w:r w:rsidRPr="0067595B">
              <w:rPr>
                <w:rFonts w:cs="Arial"/>
                <w:lang w:val="en-ID"/>
              </w:rPr>
              <w:t>Data Store</w:t>
            </w:r>
          </w:p>
        </w:tc>
        <w:tc>
          <w:tcPr>
            <w:tcW w:w="2296" w:type="dxa"/>
            <w:shd w:val="clear" w:color="auto" w:fill="auto"/>
            <w:vAlign w:val="center"/>
          </w:tcPr>
          <w:p w14:paraId="328109C8" w14:textId="322D3917" w:rsidR="00095249" w:rsidRPr="0067595B" w:rsidRDefault="00095249" w:rsidP="005748BA">
            <w:pPr>
              <w:jc w:val="center"/>
              <w:rPr>
                <w:rFonts w:cs="Arial"/>
                <w:lang w:val="en-ID"/>
              </w:rPr>
            </w:pPr>
            <w:r w:rsidRPr="0067595B">
              <w:rPr>
                <w:rFonts w:cs="Arial"/>
                <w:noProof/>
              </w:rPr>
              <mc:AlternateContent>
                <mc:Choice Requires="wpc">
                  <w:drawing>
                    <wp:inline distT="0" distB="0" distL="0" distR="0" wp14:anchorId="413F367E" wp14:editId="3C8AC17A">
                      <wp:extent cx="1572895" cy="943610"/>
                      <wp:effectExtent l="1905" t="3175" r="0" b="0"/>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2" name="AutoShape 17"/>
                              <wps:cNvCnPr>
                                <a:cxnSpLocks noChangeShapeType="1"/>
                              </wps:cNvCnPr>
                              <wps:spPr bwMode="auto">
                                <a:xfrm>
                                  <a:off x="271106" y="294004"/>
                                  <a:ext cx="1033742"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 name="AutoShape 18"/>
                              <wps:cNvCnPr>
                                <a:cxnSpLocks noChangeShapeType="1"/>
                              </wps:cNvCnPr>
                              <wps:spPr bwMode="auto">
                                <a:xfrm>
                                  <a:off x="271106" y="596309"/>
                                  <a:ext cx="1033742"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xmlns:w16se="http://schemas.microsoft.com/office/word/2015/wordml/symex" xmlns:cx="http://schemas.microsoft.com/office/drawing/2014/chartex">
                  <w:pict>
                    <v:group w14:anchorId="3004038E" id="Canvas 14" o:spid="_x0000_s1026" editas="canvas" style="width:123.85pt;height:74.3pt;mso-position-horizontal-relative:char;mso-position-vertical-relative:line" coordsize="15728,9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">
                      <v:shape id="_x0000_s1027" type="#_x0000_t75" style="position:absolute;width:15728;height:9436;visibility:visible;mso-wrap-style:square">
                        <v:fill o:detectmouseclick="t"/>
                        <v:path o:connecttype="none"/>
                      </v:shape>
                      <v:shape id="AutoShape 17" o:spid="_x0000_s1028" type="#_x0000_t32" style="position:absolute;left:2711;top:2940;width:103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" strokeweight="1pt"/>
                      <v:shape id="AutoShape 18" o:spid="_x0000_s1029" type="#_x0000_t32" style="position:absolute;left:2711;top:5963;width:103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" strokeweight="1pt"/>
                      <w10:anchorlock/>
                    </v:group>
                  </w:pict>
                </mc:Fallback>
              </mc:AlternateContent>
            </w:r>
            <w:r w:rsidRPr="0067595B">
              <w:rPr>
                <w:rFonts w:cs="Arial"/>
                <w:lang w:val="en-ID"/>
              </w:rPr>
              <w:t>Data Store</w:t>
            </w:r>
          </w:p>
        </w:tc>
        <w:tc>
          <w:tcPr>
            <w:tcW w:w="2835" w:type="dxa"/>
            <w:shd w:val="clear" w:color="auto" w:fill="auto"/>
          </w:tcPr>
          <w:p w14:paraId="1B611CF8" w14:textId="77777777" w:rsidR="00095249" w:rsidRPr="0067595B" w:rsidRDefault="00095249" w:rsidP="005748BA">
            <w:pPr>
              <w:jc w:val="both"/>
              <w:rPr>
                <w:rFonts w:cs="Arial"/>
                <w:lang w:val="en-ID"/>
              </w:rPr>
            </w:pPr>
            <w:r w:rsidRPr="0067595B">
              <w:rPr>
                <w:rFonts w:cs="Arial"/>
                <w:lang w:val="en-ID"/>
              </w:rPr>
              <w:t>Data Store merupakan simbol penyimpanan data yang dapat mewakili salah satu dari banyak lokasi fisik data yang menunjukkan tempat penyimpanan data.</w:t>
            </w:r>
          </w:p>
        </w:tc>
      </w:tr>
    </w:tbl>
    <w:p w14:paraId="6A22682F" w14:textId="77777777" w:rsidR="008B7A13" w:rsidRPr="0067595B" w:rsidRDefault="008B7A13" w:rsidP="008B7A13">
      <w:pPr>
        <w:rPr>
          <w:rFonts w:cs="Arial"/>
          <w:lang w:val="en-ID"/>
        </w:rPr>
      </w:pPr>
    </w:p>
    <w:p w14:paraId="209B8FCD" w14:textId="65CFA60F" w:rsidR="00AE36F8" w:rsidRPr="0067595B" w:rsidRDefault="0070315B" w:rsidP="000D02C7">
      <w:pPr>
        <w:pStyle w:val="Heading2"/>
        <w:numPr>
          <w:ilvl w:val="0"/>
          <w:numId w:val="9"/>
        </w:numPr>
        <w:ind w:hanging="720"/>
        <w:rPr>
          <w:rFonts w:cs="Arial"/>
          <w:lang w:val="en-ID"/>
        </w:rPr>
      </w:pPr>
      <w:bookmarkStart w:id="1111" w:name="_Toc94356957"/>
      <w:r w:rsidRPr="0067595B">
        <w:rPr>
          <w:rFonts w:cs="Arial"/>
          <w:lang w:val="en-ID"/>
        </w:rPr>
        <w:lastRenderedPageBreak/>
        <w:t>Black Box Testing</w:t>
      </w:r>
      <w:bookmarkEnd w:id="1111"/>
    </w:p>
    <w:p w14:paraId="19E82E2C" w14:textId="7AA42104" w:rsidR="00DE1066" w:rsidRPr="0067595B" w:rsidRDefault="00095249" w:rsidP="004D03E1">
      <w:pPr>
        <w:ind w:firstLine="720"/>
        <w:jc w:val="both"/>
        <w:rPr>
          <w:rFonts w:cs="Arial"/>
        </w:rPr>
      </w:pPr>
      <w:r w:rsidRPr="0067595B">
        <w:rPr>
          <w:rFonts w:cs="Arial"/>
        </w:rPr>
        <w:t>Black BoxTesting dimana untuk pengetesan program langsung melihat pada aplikasinya tanpa perlu mengetahui struktur programnya.</w:t>
      </w:r>
      <w:r w:rsidR="008D303F">
        <w:rPr>
          <w:rFonts w:cs="Arial"/>
        </w:rPr>
        <w:t xml:space="preserve"> </w:t>
      </w:r>
      <w:r w:rsidRPr="0067595B">
        <w:rPr>
          <w:rFonts w:cs="Arial"/>
        </w:rPr>
        <w:t>Pengujian ini dilakukan untuk melihat suatu program apakah telah memenuhi atau belum. Kesalahan program yang mungkin terjadi diklasifika</w:t>
      </w:r>
      <w:r w:rsidR="004D03E1" w:rsidRPr="0067595B">
        <w:rPr>
          <w:rFonts w:cs="Arial"/>
        </w:rPr>
        <w:t>sikan menjadi 3 macam yaitu</w:t>
      </w:r>
      <w:r w:rsidR="00DE1066" w:rsidRPr="0067595B">
        <w:rPr>
          <w:rFonts w:cs="Arial"/>
        </w:rPr>
        <w:t xml:space="preserve">: </w:t>
      </w:r>
    </w:p>
    <w:p w14:paraId="2CFAC067" w14:textId="680B87A8" w:rsidR="00DE1066" w:rsidRPr="0067595B" w:rsidRDefault="00095249" w:rsidP="00DE1066">
      <w:pPr>
        <w:pStyle w:val="ListParagraph"/>
        <w:numPr>
          <w:ilvl w:val="0"/>
          <w:numId w:val="24"/>
        </w:numPr>
        <w:jc w:val="both"/>
        <w:rPr>
          <w:rFonts w:cs="Arial"/>
          <w:lang w:val="en-ID"/>
        </w:rPr>
      </w:pPr>
      <w:r w:rsidRPr="0067595B">
        <w:rPr>
          <w:rFonts w:cs="Arial"/>
        </w:rPr>
        <w:t>Kesalahan Bahasa (language error) Kesalahan bahasa atau kesalahan penulisan (syntax errors) atau kesalahan gramatikal (grammatical errors) adalah kesalahan dalam penulisan kode program yang tidak sesuai dengan disyaratkan. Kesalahan ini relatif mudah ditemukan dan diperbaiki, karena browserakan memberitahukan letak dan sebab kesalahan waktu program di</w:t>
      </w:r>
      <w:r w:rsidR="00DE1066" w:rsidRPr="0067595B">
        <w:rPr>
          <w:rFonts w:cs="Arial"/>
        </w:rPr>
        <w:t>jalankan.</w:t>
      </w:r>
    </w:p>
    <w:p w14:paraId="5B086728" w14:textId="77777777" w:rsidR="00DE1066" w:rsidRPr="0067595B" w:rsidRDefault="00095249" w:rsidP="00DE1066">
      <w:pPr>
        <w:pStyle w:val="ListParagraph"/>
        <w:numPr>
          <w:ilvl w:val="0"/>
          <w:numId w:val="24"/>
        </w:numPr>
        <w:jc w:val="both"/>
        <w:rPr>
          <w:rFonts w:cs="Arial"/>
          <w:lang w:val="en-ID"/>
        </w:rPr>
      </w:pPr>
      <w:r w:rsidRPr="0067595B">
        <w:rPr>
          <w:rFonts w:cs="Arial"/>
        </w:rPr>
        <w:t>Kesalahan Waktu Proses (run-time errors) Adalah kesalahan yang terjadi waktu executable program dijalankan kasalahan ini menyebabkan program berhenti sebelum selesai pada saatnya, karena browser menemukan kondisi yang belum dipenuhi yang tidak bisa dikerjakan. Kesalahan ini relatif mudah ditemukan dan diperbaiki, karena browserakan memberitahukan letak dan sebab kesala</w:t>
      </w:r>
      <w:r w:rsidR="00DE1066" w:rsidRPr="0067595B">
        <w:rPr>
          <w:rFonts w:cs="Arial"/>
        </w:rPr>
        <w:t xml:space="preserve">han waktu program dijalankan. </w:t>
      </w:r>
    </w:p>
    <w:p w14:paraId="55A4C57C" w14:textId="5C05CF46" w:rsidR="00995767" w:rsidRDefault="00095249" w:rsidP="00DE1066">
      <w:pPr>
        <w:pStyle w:val="ListParagraph"/>
        <w:numPr>
          <w:ilvl w:val="0"/>
          <w:numId w:val="24"/>
        </w:numPr>
        <w:jc w:val="both"/>
        <w:rPr>
          <w:ins w:id="1112" w:author="Windows User" w:date="2020-12-07T11:11:00Z"/>
          <w:rFonts w:cs="Arial"/>
        </w:rPr>
      </w:pPr>
      <w:r w:rsidRPr="0067595B">
        <w:rPr>
          <w:rFonts w:cs="Arial"/>
        </w:rPr>
        <w:t>Kesalahan Logika Adalah kesalahan logika pada program yang dibuat. Kesalahan seperti ini sulit ditemukan karena tidak ada pemberitahuan mengenai kesalahannya dan tetap akan diperoleh hasil dari pros</w:t>
      </w:r>
      <w:r w:rsidR="00DE1066" w:rsidRPr="0067595B">
        <w:rPr>
          <w:rFonts w:cs="Arial"/>
        </w:rPr>
        <w:t>es program tapi hasilnya salah.</w:t>
      </w:r>
      <w:r w:rsidR="00DE1066" w:rsidRPr="0067595B">
        <w:rPr>
          <w:rFonts w:cs="Arial"/>
        </w:rPr>
        <w:fldChar w:fldCharType="begin" w:fldLock="1"/>
      </w:r>
      <w:r w:rsidR="00074CEF">
        <w:rPr>
          <w:rFonts w:cs="Arial"/>
        </w:rPr>
        <w:instrText>ADDIN CSL_CITATION {"citationItems":[{"id":"ITEM-1","itemData":{"abstract":"Sistem informasi berbasis komputer adalah merupakan salah satu syarat bagi sebuah lembaga atau pendidikan yang menjamin keamanan dan kecepatan akses datanya. Dalam hal ini terutama lembaga pendidikan seperti pondok pesantren Al Anwar II Sarang yang belum memanfaatkan teknologi ini. Sangatlah disayangkan bila pondok pesantren ini yang masih menyajikan informasi data santrimya secara manual, sehingga masih terjadi keterlambatan ataupun hambatan dalam masalah waktu dalam penyelesaian. Metode dalam penelitian ini adalahdilakukan dengan mengumpulkan data menggunakan cara observasi, studi kepustakaan, dan wawancara. Kemudian dilakukan analisis data terhadap berbagai kebutuhan sistem yang ada kaitannya dengan Sistem Informasi Pendaftaran Santri, selanjutnya dilakukan perancangan sistem yang meliputi perancangan basis data dalam bentuk tabel, perancangan proses, perancangan keluaran, dan perancangan teknologi. Pengujian sistem dilakukan dengan menggunakan metode Black Box. Hasil perancangan sistem diwujudkan dalambentuk program aplikasi berupa Sistem Informasi Pendaftaran santri di Pondok Pesantren Al Anwar II Sarang yang berbasis web dan database dengan menggunakan pemrograman PHP danMySQL. Pengujian Black Box dari hasil analisis input data bahwa proses input data berjalan lancar kecuali terjadi kesamaan kode yang nanti akan membuat sistem memunculkan pesan error. Pada pengujian editing dan updating data diperoleh bahwa komponen edit dan update data berfungsi dengan lancar sesuai yang diharapkan. Kata","author":[{"dropping-particle":"","family":"Alfaris","given":"Hasan Bisry Isa","non-dropping-particle":"","parse-names":false,"suffix":""},{"dropping-particle":"","family":"Anam","given":"Choirul","non-dropping-particle":"","parse-names":false,"suffix":""},{"dropping-particle":"","family":"Masy'an","given":"Ali","non-dropping-particle":"","parse-names":false,"suffix":""}],"container-title":"Jurnal Sains dan Teknologi","id":"ITEM-1","issue":"1","issued":{"date-parts":[["2016"]]},"page":"23-38","title":"Implementasi Black Box Testing Pada Sistem Informasi Pendaftaran Santri Berbasis Web Dengan Menggunakan PHP Dan MYSQL","type":"article-journal","volume":"6"},"uris":["http://www.mendeley.com/documents/?uuid=df5a67e2-e062-4938-ada5-c319cb18f73a"]}],"mendeley":{"formattedCitation":"[15]","plainTextFormattedCitation":"[15]","previouslyFormattedCitation":"[14]"},"properties":{"noteIndex":0},"schema":"https://github.com/citation-style-language/schema/raw/master/csl-citation.json"}</w:instrText>
      </w:r>
      <w:r w:rsidR="00DE1066" w:rsidRPr="0067595B">
        <w:rPr>
          <w:rFonts w:cs="Arial"/>
        </w:rPr>
        <w:fldChar w:fldCharType="separate"/>
      </w:r>
      <w:r w:rsidR="00074CEF" w:rsidRPr="00074CEF">
        <w:rPr>
          <w:rFonts w:cs="Arial"/>
          <w:noProof/>
        </w:rPr>
        <w:t>[15]</w:t>
      </w:r>
      <w:r w:rsidR="00DE1066" w:rsidRPr="0067595B">
        <w:rPr>
          <w:rFonts w:cs="Arial"/>
        </w:rPr>
        <w:fldChar w:fldCharType="end"/>
      </w:r>
      <w:ins w:id="1113" w:author="Windows User" w:date="2020-12-07T11:11:00Z">
        <w:r w:rsidR="00995767">
          <w:rPr>
            <w:rFonts w:cs="Arial"/>
          </w:rPr>
          <w:br w:type="page"/>
        </w:r>
      </w:ins>
    </w:p>
    <w:p w14:paraId="025FA5C6" w14:textId="55D16793" w:rsidR="00DE1066" w:rsidRPr="00A53066" w:rsidDel="00995767" w:rsidRDefault="00995767">
      <w:pPr>
        <w:pStyle w:val="ListParagraph"/>
        <w:numPr>
          <w:ilvl w:val="0"/>
          <w:numId w:val="24"/>
        </w:numPr>
        <w:jc w:val="center"/>
        <w:rPr>
          <w:del w:id="1114" w:author="Windows User" w:date="2020-12-07T11:12:00Z"/>
          <w:rFonts w:cs="Arial"/>
        </w:rPr>
        <w:pPrChange w:id="1115" w:author="Windows User" w:date="2020-12-07T11:13:00Z">
          <w:pPr>
            <w:pStyle w:val="ListParagraph"/>
            <w:numPr>
              <w:numId w:val="24"/>
            </w:numPr>
            <w:ind w:hanging="360"/>
            <w:jc w:val="both"/>
          </w:pPr>
        </w:pPrChange>
      </w:pPr>
      <w:ins w:id="1116" w:author="Windows User" w:date="2020-12-07T11:12:00Z">
        <w:r w:rsidRPr="00995767">
          <w:rPr>
            <w:rFonts w:cs="Arial"/>
            <w:i/>
            <w:lang w:val="en-ID"/>
          </w:rPr>
          <w:lastRenderedPageBreak/>
          <w:t>Halaman ini sengaja dikosongkan</w:t>
        </w:r>
      </w:ins>
    </w:p>
    <w:p w14:paraId="7178BBAA" w14:textId="39F8CAB3" w:rsidR="00DE1066" w:rsidRPr="0067595B" w:rsidDel="00995767" w:rsidRDefault="00DE1066">
      <w:pPr>
        <w:pStyle w:val="ListParagraph"/>
        <w:jc w:val="center"/>
        <w:rPr>
          <w:del w:id="1117" w:author="Windows User" w:date="2020-12-07T11:12:00Z"/>
          <w:rFonts w:cs="Arial"/>
        </w:rPr>
        <w:pPrChange w:id="1118" w:author="Windows User" w:date="2020-12-07T11:13:00Z">
          <w:pPr>
            <w:spacing w:after="160" w:line="259" w:lineRule="auto"/>
          </w:pPr>
        </w:pPrChange>
      </w:pPr>
    </w:p>
    <w:p w14:paraId="6A9FD245" w14:textId="735E4B81" w:rsidR="00DE1066" w:rsidRPr="0067595B" w:rsidDel="00995767" w:rsidRDefault="00DE1066">
      <w:pPr>
        <w:spacing w:after="160" w:line="259" w:lineRule="auto"/>
        <w:jc w:val="center"/>
        <w:rPr>
          <w:del w:id="1119" w:author="Windows User" w:date="2020-12-07T11:12:00Z"/>
          <w:rFonts w:cs="Arial"/>
        </w:rPr>
        <w:pPrChange w:id="1120" w:author="Windows User" w:date="2020-12-07T11:13:00Z">
          <w:pPr>
            <w:spacing w:after="160" w:line="259" w:lineRule="auto"/>
          </w:pPr>
        </w:pPrChange>
      </w:pPr>
      <w:del w:id="1121" w:author="Windows User" w:date="2020-12-07T11:12:00Z">
        <w:r w:rsidRPr="0067595B" w:rsidDel="00995767">
          <w:rPr>
            <w:rFonts w:cs="Arial"/>
          </w:rPr>
          <w:br w:type="page"/>
        </w:r>
      </w:del>
    </w:p>
    <w:p w14:paraId="23F65DA6" w14:textId="77777777" w:rsidR="00ED69A7" w:rsidRPr="0067595B" w:rsidRDefault="00ED69A7">
      <w:pPr>
        <w:spacing w:after="160" w:line="259" w:lineRule="auto"/>
        <w:jc w:val="center"/>
        <w:rPr>
          <w:rFonts w:cs="Arial"/>
        </w:rPr>
        <w:sectPr w:rsidR="00ED69A7" w:rsidRPr="0067595B" w:rsidSect="00AC7544">
          <w:headerReference w:type="first" r:id="rId68"/>
          <w:pgSz w:w="11906" w:h="16838" w:code="9"/>
          <w:pgMar w:top="1701" w:right="1701" w:bottom="1701" w:left="2268" w:header="709" w:footer="709" w:gutter="0"/>
          <w:cols w:space="708"/>
          <w:titlePg/>
          <w:docGrid w:linePitch="360"/>
        </w:sectPr>
        <w:pPrChange w:id="1122" w:author="Windows User" w:date="2020-12-07T11:13:00Z">
          <w:pPr>
            <w:pStyle w:val="Heading1"/>
          </w:pPr>
        </w:pPrChange>
      </w:pPr>
    </w:p>
    <w:p w14:paraId="2BF5EA3C" w14:textId="28000617" w:rsidR="00CF5E24" w:rsidRPr="0067595B" w:rsidRDefault="00CF5E24" w:rsidP="00CF5E24">
      <w:pPr>
        <w:pStyle w:val="Heading1"/>
        <w:rPr>
          <w:rFonts w:cs="Arial"/>
        </w:rPr>
      </w:pPr>
      <w:bookmarkStart w:id="1123" w:name="_Toc94356958"/>
      <w:r w:rsidRPr="0067595B">
        <w:rPr>
          <w:rFonts w:cs="Arial"/>
        </w:rPr>
        <w:lastRenderedPageBreak/>
        <w:t>BAB III</w:t>
      </w:r>
      <w:r w:rsidRPr="0067595B">
        <w:rPr>
          <w:rFonts w:cs="Arial"/>
        </w:rPr>
        <w:br w:type="textWrapping" w:clear="all"/>
        <w:t>METODOLOGI PENELITIAN</w:t>
      </w:r>
      <w:bookmarkEnd w:id="1123"/>
    </w:p>
    <w:p w14:paraId="775045D9" w14:textId="77777777" w:rsidR="008B7A13" w:rsidRPr="0067595B" w:rsidRDefault="008B7A13" w:rsidP="008B7A13">
      <w:pPr>
        <w:rPr>
          <w:rFonts w:cs="Arial"/>
        </w:rPr>
      </w:pPr>
    </w:p>
    <w:p w14:paraId="48D70FB1" w14:textId="6B4CAB30" w:rsidR="00C721C4" w:rsidRPr="0067595B" w:rsidRDefault="00C721C4" w:rsidP="00331020">
      <w:pPr>
        <w:pStyle w:val="Heading2"/>
        <w:numPr>
          <w:ilvl w:val="0"/>
          <w:numId w:val="38"/>
        </w:numPr>
        <w:ind w:hanging="720"/>
        <w:rPr>
          <w:rFonts w:cs="Arial"/>
        </w:rPr>
      </w:pPr>
      <w:bookmarkStart w:id="1124" w:name="_Toc94356959"/>
      <w:r w:rsidRPr="0067595B">
        <w:rPr>
          <w:rFonts w:cs="Arial"/>
        </w:rPr>
        <w:t xml:space="preserve">Pengumpulan </w:t>
      </w:r>
      <w:r w:rsidR="00331020" w:rsidRPr="0067595B">
        <w:rPr>
          <w:rFonts w:cs="Arial"/>
        </w:rPr>
        <w:t>Data</w:t>
      </w:r>
      <w:bookmarkEnd w:id="1124"/>
    </w:p>
    <w:p w14:paraId="1EF373FD" w14:textId="77777777" w:rsidR="00C721C4" w:rsidRPr="0067595B" w:rsidRDefault="00C721C4" w:rsidP="00C721C4">
      <w:pPr>
        <w:ind w:firstLine="720"/>
        <w:jc w:val="both"/>
        <w:rPr>
          <w:rFonts w:cs="Arial"/>
        </w:rPr>
      </w:pPr>
      <w:r w:rsidRPr="0067595B">
        <w:rPr>
          <w:rFonts w:cs="Arial"/>
        </w:rPr>
        <w:t>Pengumpulan data merupakan usaha untuk memperoleh data yang dibutuhkan dalam penelitian. Data diperoleh melalui beberapa metode pengumpulan data di dalamnya yaitu:</w:t>
      </w:r>
    </w:p>
    <w:p w14:paraId="7CB5771D" w14:textId="77777777" w:rsidR="00C721C4" w:rsidRPr="0067595B" w:rsidRDefault="00C721C4" w:rsidP="00C721C4">
      <w:pPr>
        <w:pStyle w:val="ListParagraph"/>
        <w:numPr>
          <w:ilvl w:val="0"/>
          <w:numId w:val="25"/>
        </w:numPr>
        <w:jc w:val="both"/>
        <w:rPr>
          <w:rFonts w:cs="Arial"/>
        </w:rPr>
      </w:pPr>
      <w:r w:rsidRPr="0067595B">
        <w:rPr>
          <w:rFonts w:cs="Arial"/>
        </w:rPr>
        <w:t xml:space="preserve">Observasi </w:t>
      </w:r>
      <w:r w:rsidRPr="0067595B">
        <w:rPr>
          <w:rFonts w:cs="Arial"/>
          <w:i/>
        </w:rPr>
        <w:t xml:space="preserve">(observation) </w:t>
      </w:r>
    </w:p>
    <w:p w14:paraId="58A79B4E" w14:textId="35CD2FC2" w:rsidR="00C721C4" w:rsidRPr="0067595B" w:rsidRDefault="00C721C4" w:rsidP="00C721C4">
      <w:pPr>
        <w:pStyle w:val="ListParagraph"/>
        <w:ind w:left="1080"/>
        <w:jc w:val="both"/>
        <w:rPr>
          <w:rFonts w:cs="Arial"/>
        </w:rPr>
      </w:pPr>
      <w:r w:rsidRPr="0067595B">
        <w:rPr>
          <w:rFonts w:cs="Arial"/>
        </w:rPr>
        <w:t>Observasi merupakan metode pengumpulan data yang dilakukan melalui pengamatan terhadap objek secara langsung serta melakukan pebcatatan terhadap informasi yang telah diupdate.</w:t>
      </w:r>
    </w:p>
    <w:p w14:paraId="30FDDE45" w14:textId="77777777" w:rsidR="00C721C4" w:rsidRPr="0067595B" w:rsidRDefault="00C721C4" w:rsidP="00C721C4">
      <w:pPr>
        <w:pStyle w:val="ListParagraph"/>
        <w:numPr>
          <w:ilvl w:val="0"/>
          <w:numId w:val="25"/>
        </w:numPr>
        <w:spacing w:before="240"/>
        <w:jc w:val="both"/>
        <w:rPr>
          <w:rFonts w:cs="Arial"/>
        </w:rPr>
      </w:pPr>
      <w:r w:rsidRPr="0067595B">
        <w:rPr>
          <w:rFonts w:cs="Arial"/>
        </w:rPr>
        <w:t xml:space="preserve">Wawancara </w:t>
      </w:r>
      <w:r w:rsidRPr="0067595B">
        <w:rPr>
          <w:rFonts w:cs="Arial"/>
          <w:i/>
        </w:rPr>
        <w:t>(Interview)</w:t>
      </w:r>
    </w:p>
    <w:p w14:paraId="1644DC3A" w14:textId="344296FE" w:rsidR="00C721C4" w:rsidRPr="0067595B" w:rsidRDefault="00C721C4" w:rsidP="00C721C4">
      <w:pPr>
        <w:pStyle w:val="ListParagraph"/>
        <w:spacing w:before="240"/>
        <w:ind w:left="1080"/>
        <w:jc w:val="both"/>
        <w:rPr>
          <w:rFonts w:cs="Arial"/>
        </w:rPr>
      </w:pPr>
      <w:r w:rsidRPr="0067595B">
        <w:rPr>
          <w:rFonts w:cs="Arial"/>
        </w:rPr>
        <w:t xml:space="preserve">Wawancara merupakan suatu metode yang dilakukan melalui tatap muka dan tanya jawab langsung antara pengumpul data terhadap narasumber. Proses pengumpulan data tahap wawancara dilakukan dengan tanya jawab secara </w:t>
      </w:r>
      <w:r w:rsidR="00E435D2" w:rsidRPr="0067595B">
        <w:rPr>
          <w:rFonts w:cs="Arial"/>
        </w:rPr>
        <w:t xml:space="preserve">lisan dengan Kepala </w:t>
      </w:r>
      <w:ins w:id="1125" w:author="Microsoft Office User" w:date="2020-12-07T08:15:00Z">
        <w:del w:id="1126" w:author="Windows User" w:date="2020-12-14T19:05:00Z">
          <w:r w:rsidR="00271936" w:rsidRPr="004E2E31" w:rsidDel="00880625">
            <w:rPr>
              <w:rFonts w:cs="Arial"/>
              <w:i/>
            </w:rPr>
            <w:delText>E-Learning</w:delText>
          </w:r>
        </w:del>
      </w:ins>
      <w:ins w:id="1127" w:author="Windows User" w:date="2020-12-14T19:05:00Z">
        <w:r w:rsidR="00880625" w:rsidRPr="004E2E31">
          <w:rPr>
            <w:rFonts w:cs="Arial"/>
            <w:i/>
          </w:rPr>
          <w:t>E-Learning</w:t>
        </w:r>
      </w:ins>
      <w:del w:id="1128" w:author="Microsoft Office User" w:date="2020-12-07T08:15:00Z">
        <w:r w:rsidR="00E435D2" w:rsidRPr="004E2E31" w:rsidDel="00271936">
          <w:rPr>
            <w:rFonts w:cs="Arial"/>
            <w:i/>
          </w:rPr>
          <w:delText>e-learning</w:delText>
        </w:r>
      </w:del>
      <w:r w:rsidRPr="0067595B">
        <w:rPr>
          <w:rFonts w:cs="Arial"/>
        </w:rPr>
        <w:t xml:space="preserve"> di SMK TI Bali Global Karangasem yang bertujuan untuk mencari dan mendapatkan informasi yang dapat digunakan atau dapat mendukung pembangunan sistem informasi ini.</w:t>
      </w:r>
    </w:p>
    <w:p w14:paraId="6AC16AC5" w14:textId="77777777" w:rsidR="00C721C4" w:rsidRPr="0067595B" w:rsidRDefault="00C721C4" w:rsidP="00C721C4">
      <w:pPr>
        <w:pStyle w:val="ListParagraph"/>
        <w:numPr>
          <w:ilvl w:val="0"/>
          <w:numId w:val="25"/>
        </w:numPr>
        <w:spacing w:before="240"/>
        <w:jc w:val="both"/>
        <w:rPr>
          <w:rFonts w:cs="Arial"/>
        </w:rPr>
      </w:pPr>
      <w:r w:rsidRPr="0067595B">
        <w:rPr>
          <w:rFonts w:cs="Arial"/>
        </w:rPr>
        <w:t xml:space="preserve">Kepustakaan atau Studi Literatur </w:t>
      </w:r>
      <w:r w:rsidRPr="0067595B">
        <w:rPr>
          <w:rFonts w:cs="Arial"/>
          <w:i/>
        </w:rPr>
        <w:t>(Literature Review)</w:t>
      </w:r>
    </w:p>
    <w:p w14:paraId="1929EF45" w14:textId="3478D26D" w:rsidR="00C721C4" w:rsidRPr="0067595B" w:rsidRDefault="00C721C4" w:rsidP="00C721C4">
      <w:pPr>
        <w:pStyle w:val="ListParagraph"/>
        <w:spacing w:before="240"/>
        <w:ind w:left="1080"/>
        <w:jc w:val="both"/>
        <w:rPr>
          <w:rFonts w:cs="Arial"/>
        </w:rPr>
      </w:pPr>
      <w:r w:rsidRPr="0067595B">
        <w:rPr>
          <w:rFonts w:cs="Arial"/>
        </w:rPr>
        <w:t>Merupakan metode pengumpulan data yang dilakukan dengan cara membaca berbagai literatur yang berhubungan dengan sistem informasi eksekutif, bahasa pemrograman PHP, dan MySQL yang didapat melalui sumber seperti buku, karya tulis, dan sumber lain yang terkait dengan objek penelitian.</w:t>
      </w:r>
    </w:p>
    <w:p w14:paraId="1A2D60A3" w14:textId="77777777" w:rsidR="00ED571D" w:rsidRPr="0067595B" w:rsidRDefault="00ED571D" w:rsidP="00C721C4">
      <w:pPr>
        <w:pStyle w:val="ListParagraph"/>
        <w:spacing w:before="240"/>
        <w:ind w:left="1080"/>
        <w:jc w:val="both"/>
        <w:rPr>
          <w:rFonts w:cs="Arial"/>
        </w:rPr>
      </w:pPr>
    </w:p>
    <w:p w14:paraId="7E874851" w14:textId="4BBFD63E" w:rsidR="00C721C4" w:rsidRPr="0067595B" w:rsidRDefault="00331020" w:rsidP="00331020">
      <w:pPr>
        <w:pStyle w:val="Heading2"/>
        <w:numPr>
          <w:ilvl w:val="0"/>
          <w:numId w:val="38"/>
        </w:numPr>
        <w:ind w:hanging="720"/>
        <w:rPr>
          <w:rFonts w:cs="Arial"/>
          <w:lang w:val="en-ID"/>
        </w:rPr>
      </w:pPr>
      <w:bookmarkStart w:id="1129" w:name="_Toc55666303"/>
      <w:bookmarkStart w:id="1130" w:name="_Toc94356960"/>
      <w:r w:rsidRPr="0067595B">
        <w:rPr>
          <w:rFonts w:cs="Arial"/>
          <w:lang w:val="en-ID"/>
        </w:rPr>
        <w:t>Metode Pengembangan Sistem Informasi</w:t>
      </w:r>
      <w:bookmarkEnd w:id="1129"/>
      <w:bookmarkEnd w:id="1130"/>
    </w:p>
    <w:p w14:paraId="4A9CDF02" w14:textId="740B8786" w:rsidR="00C721C4" w:rsidRPr="0067595B" w:rsidRDefault="00C721C4" w:rsidP="00ED571D">
      <w:pPr>
        <w:ind w:firstLine="720"/>
        <w:jc w:val="both"/>
        <w:rPr>
          <w:rFonts w:cs="Arial"/>
        </w:rPr>
      </w:pPr>
      <w:r w:rsidRPr="0067595B">
        <w:rPr>
          <w:rFonts w:cs="Arial"/>
          <w:lang w:val="en-ID"/>
        </w:rPr>
        <w:t xml:space="preserve">Dalam pembuatan Sistem Informasi </w:t>
      </w:r>
      <w:ins w:id="1131" w:author="Microsoft Office User" w:date="2020-12-07T08:15:00Z">
        <w:del w:id="1132" w:author="Windows User" w:date="2020-12-14T19:05:00Z">
          <w:r w:rsidR="00271936" w:rsidRPr="004E2E31" w:rsidDel="00880625">
            <w:rPr>
              <w:rFonts w:cs="Arial"/>
              <w:i/>
            </w:rPr>
            <w:delText>E-Learning</w:delText>
          </w:r>
        </w:del>
      </w:ins>
      <w:ins w:id="1133" w:author="Windows User" w:date="2020-12-14T19:05:00Z">
        <w:r w:rsidR="00880625" w:rsidRPr="004E2E31">
          <w:rPr>
            <w:rFonts w:cs="Arial"/>
            <w:i/>
          </w:rPr>
          <w:t>E-Learning</w:t>
        </w:r>
      </w:ins>
      <w:del w:id="1134" w:author="Microsoft Office User" w:date="2020-12-07T08:15:00Z">
        <w:r w:rsidRPr="004E2E31" w:rsidDel="00271936">
          <w:rPr>
            <w:rFonts w:cs="Arial"/>
            <w:i/>
            <w:lang w:val="en-ID"/>
          </w:rPr>
          <w:delText>e-learning</w:delText>
        </w:r>
      </w:del>
      <w:r w:rsidRPr="0067595B">
        <w:rPr>
          <w:rFonts w:cs="Arial"/>
          <w:lang w:val="en-ID"/>
        </w:rPr>
        <w:t xml:space="preserve"> ini penulis menggunakan metode pengembangan sistem yaitu metode </w:t>
      </w:r>
      <w:r w:rsidRPr="0067595B">
        <w:rPr>
          <w:rFonts w:cs="Arial"/>
          <w:i/>
          <w:lang w:val="en-ID"/>
        </w:rPr>
        <w:t>waterfall</w:t>
      </w:r>
      <w:r w:rsidRPr="0067595B">
        <w:rPr>
          <w:rFonts w:cs="Arial"/>
          <w:lang w:val="en-ID"/>
        </w:rPr>
        <w:t>.</w:t>
      </w:r>
      <w:r w:rsidR="00ED571D" w:rsidRPr="0067595B">
        <w:rPr>
          <w:rFonts w:cs="Arial"/>
          <w:lang w:val="en-ID"/>
        </w:rPr>
        <w:t xml:space="preserve"> </w:t>
      </w:r>
      <w:r w:rsidR="00ED571D" w:rsidRPr="0067595B">
        <w:rPr>
          <w:rFonts w:cs="Arial"/>
        </w:rPr>
        <w:t>Metode Waterfall adalah metode pengembangan perangkat lunak yang memungkinkan pembuatan sistem dilakukan secara terstuktur dan sistematis (berurutan) sesuai dengan siklus pengembangan yang ada.</w:t>
      </w:r>
      <w:r w:rsidR="00ED571D" w:rsidRPr="0067595B">
        <w:rPr>
          <w:rFonts w:cs="Arial"/>
          <w:color w:val="494949"/>
        </w:rPr>
        <w:t xml:space="preserve"> </w:t>
      </w:r>
      <w:r w:rsidR="00ED571D" w:rsidRPr="0067595B">
        <w:rPr>
          <w:rFonts w:eastAsia="Times New Roman" w:cs="Arial"/>
        </w:rPr>
        <w:t xml:space="preserve">Metode ini disebut waterfall atau air terjun karena dalam prosesnya, sistem akan dibuat berurutan setahap demi setahap. Mulai dari tahapan analisa, </w:t>
      </w:r>
      <w:r w:rsidR="00ED571D" w:rsidRPr="0067595B">
        <w:rPr>
          <w:rFonts w:cs="Arial"/>
        </w:rPr>
        <w:t xml:space="preserve">Desain Sistem, koding, </w:t>
      </w:r>
      <w:r w:rsidR="00ED571D" w:rsidRPr="00546E38">
        <w:rPr>
          <w:rFonts w:cs="Arial"/>
          <w:i/>
          <w:rPrChange w:id="1135" w:author="Microsoft Office User" w:date="2020-12-07T08:11:00Z">
            <w:rPr>
              <w:rFonts w:cs="Arial"/>
            </w:rPr>
          </w:rPrChange>
        </w:rPr>
        <w:t>testing</w:t>
      </w:r>
      <w:r w:rsidR="00ED571D" w:rsidRPr="0067595B">
        <w:rPr>
          <w:rFonts w:cs="Arial"/>
        </w:rPr>
        <w:t xml:space="preserve"> dan pemeliharaan.</w:t>
      </w:r>
    </w:p>
    <w:p w14:paraId="51B8EA71" w14:textId="4968EE6D" w:rsidR="00ED571D" w:rsidRPr="004E2E31" w:rsidDel="00AE027F" w:rsidRDefault="008D303F">
      <w:pPr>
        <w:rPr>
          <w:del w:id="1136" w:author="Windows User" w:date="2021-01-21T09:33:00Z"/>
          <w:rFonts w:eastAsia="Times New Roman" w:cs="Arial"/>
          <w:color w:val="494949"/>
          <w:rPrChange w:id="1137" w:author="Windows User" w:date="2021-01-21T09:33:00Z">
            <w:rPr>
              <w:del w:id="1138" w:author="Windows User" w:date="2021-01-21T09:33:00Z"/>
            </w:rPr>
          </w:rPrChange>
        </w:rPr>
        <w:pPrChange w:id="1139" w:author="Windows User" w:date="2021-01-21T09:33:00Z">
          <w:pPr>
            <w:pStyle w:val="Heading3"/>
            <w:numPr>
              <w:numId w:val="36"/>
            </w:numPr>
            <w:ind w:left="720" w:hanging="720"/>
          </w:pPr>
        </w:pPrChange>
      </w:pPr>
      <w:r w:rsidRPr="0067595B">
        <w:rPr>
          <w:rFonts w:cs="Arial"/>
          <w:noProof/>
        </w:rPr>
        <w:lastRenderedPageBreak/>
        <mc:AlternateContent>
          <mc:Choice Requires="wps">
            <w:drawing>
              <wp:anchor distT="0" distB="0" distL="114300" distR="114300" simplePos="0" relativeHeight="251678720" behindDoc="0" locked="0" layoutInCell="1" allowOverlap="1" wp14:anchorId="4C40390E" wp14:editId="1D56B91D">
                <wp:simplePos x="0" y="0"/>
                <wp:positionH relativeFrom="column">
                  <wp:posOffset>834390</wp:posOffset>
                </wp:positionH>
                <wp:positionV relativeFrom="paragraph">
                  <wp:posOffset>2025015</wp:posOffset>
                </wp:positionV>
                <wp:extent cx="4019550" cy="20116800"/>
                <wp:effectExtent l="0" t="0" r="0" b="6985"/>
                <wp:wrapTopAndBottom/>
                <wp:docPr id="34" name="Text Box 34"/>
                <wp:cNvGraphicFramePr/>
                <a:graphic xmlns:a="http://schemas.openxmlformats.org/drawingml/2006/main">
                  <a:graphicData uri="http://schemas.microsoft.com/office/word/2010/wordprocessingShape">
                    <wps:wsp>
                      <wps:cNvSpPr txBox="1"/>
                      <wps:spPr>
                        <a:xfrm>
                          <a:off x="0" y="0"/>
                          <a:ext cx="4019550" cy="20116800"/>
                        </a:xfrm>
                        <a:prstGeom prst="rect">
                          <a:avLst/>
                        </a:prstGeom>
                        <a:noFill/>
                        <a:ln>
                          <a:noFill/>
                        </a:ln>
                      </wps:spPr>
                      <wps:txbx>
                        <w:txbxContent>
                          <w:p w14:paraId="45534821" w14:textId="4C757845" w:rsidR="00460EF3" w:rsidRPr="008B7A13" w:rsidRDefault="00460EF3" w:rsidP="008D303F">
                            <w:pPr>
                              <w:pStyle w:val="Caption"/>
                              <w:rPr>
                                <w:noProof/>
                                <w:lang w:val="en-US"/>
                              </w:rPr>
                            </w:pPr>
                            <w:bookmarkStart w:id="1140" w:name="_Toc94361233"/>
                            <w:r>
                              <w:t xml:space="preserve">Gambar 3. </w:t>
                            </w:r>
                            <w:r>
                              <w:fldChar w:fldCharType="begin"/>
                            </w:r>
                            <w:r>
                              <w:instrText xml:space="preserve"> SEQ Gambar_3. \* ARABIC </w:instrText>
                            </w:r>
                            <w:r>
                              <w:fldChar w:fldCharType="separate"/>
                            </w:r>
                            <w:r>
                              <w:rPr>
                                <w:noProof/>
                              </w:rPr>
                              <w:t>1</w:t>
                            </w:r>
                            <w:r>
                              <w:fldChar w:fldCharType="end"/>
                            </w:r>
                            <w:r>
                              <w:rPr>
                                <w:lang w:val="en-US"/>
                              </w:rPr>
                              <w:t xml:space="preserve"> Metode </w:t>
                            </w:r>
                            <w:r w:rsidRPr="008B7A13">
                              <w:rPr>
                                <w:i/>
                                <w:lang w:val="en-US"/>
                              </w:rPr>
                              <w:t>Waterfall</w:t>
                            </w:r>
                            <w:bookmarkEnd w:id="1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40390E" id="Text Box 34" o:spid="_x0000_s1031" type="#_x0000_t202" style="position:absolute;margin-left:65.7pt;margin-top:159.45pt;width:316.5pt;height:22in;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" filled="f" stroked="f">
                <v:textbox style="mso-fit-shape-to-text:t" inset="0,0,0,0">
                  <w:txbxContent>
                    <w:p w14:paraId="45534821" w14:textId="4C757845" w:rsidR="00460EF3" w:rsidRPr="008B7A13" w:rsidRDefault="00460EF3" w:rsidP="008D303F">
                      <w:pPr>
                        <w:pStyle w:val="Caption"/>
                        <w:rPr>
                          <w:noProof/>
                          <w:lang w:val="en-US"/>
                        </w:rPr>
                      </w:pPr>
                      <w:bookmarkStart w:id="1146" w:name="_Toc94361233"/>
                      <w:r>
                        <w:t xml:space="preserve">Gambar 3. </w:t>
                      </w:r>
                      <w:r>
                        <w:fldChar w:fldCharType="begin"/>
                      </w:r>
                      <w:r>
                        <w:instrText xml:space="preserve"> SEQ Gambar_3. \* ARABIC </w:instrText>
                      </w:r>
                      <w:r>
                        <w:fldChar w:fldCharType="separate"/>
                      </w:r>
                      <w:r>
                        <w:rPr>
                          <w:noProof/>
                        </w:rPr>
                        <w:t>1</w:t>
                      </w:r>
                      <w:r>
                        <w:fldChar w:fldCharType="end"/>
                      </w:r>
                      <w:r>
                        <w:rPr>
                          <w:lang w:val="en-US"/>
                        </w:rPr>
                        <w:t xml:space="preserve"> Metode </w:t>
                      </w:r>
                      <w:r w:rsidRPr="008B7A13">
                        <w:rPr>
                          <w:i/>
                          <w:lang w:val="en-US"/>
                        </w:rPr>
                        <w:t>Waterfall</w:t>
                      </w:r>
                      <w:bookmarkEnd w:id="1146"/>
                    </w:p>
                  </w:txbxContent>
                </v:textbox>
                <w10:wrap type="topAndBottom"/>
              </v:shape>
            </w:pict>
          </mc:Fallback>
        </mc:AlternateContent>
      </w:r>
      <w:r w:rsidR="00832146" w:rsidRPr="0067595B">
        <w:rPr>
          <w:rFonts w:cs="Arial"/>
          <w:noProof/>
        </w:rPr>
        <w:drawing>
          <wp:anchor distT="0" distB="0" distL="114300" distR="114300" simplePos="0" relativeHeight="251668480" behindDoc="0" locked="0" layoutInCell="1" allowOverlap="1" wp14:anchorId="7E3A4DFA" wp14:editId="0C48795E">
            <wp:simplePos x="0" y="0"/>
            <wp:positionH relativeFrom="margin">
              <wp:align>right</wp:align>
            </wp:positionH>
            <wp:positionV relativeFrom="paragraph">
              <wp:posOffset>0</wp:posOffset>
            </wp:positionV>
            <wp:extent cx="4869815" cy="1971675"/>
            <wp:effectExtent l="0" t="0" r="698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b="5046"/>
                    <a:stretch/>
                  </pic:blipFill>
                  <pic:spPr bwMode="auto">
                    <a:xfrm>
                      <a:off x="0" y="0"/>
                      <a:ext cx="4869815"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d="1141" w:author="Windows User" w:date="2021-01-21T09:33:00Z">
        <w:r w:rsidR="00E44E8A" w:rsidRPr="00AE027F" w:rsidDel="00AE027F">
          <w:rPr>
            <w:rFonts w:eastAsia="Times New Roman" w:cs="Arial"/>
            <w:rPrChange w:id="1142" w:author="Windows User" w:date="2021-01-21T09:33:00Z">
              <w:rPr/>
            </w:rPrChange>
          </w:rPr>
          <w:delText>Analisa Sistem</w:delText>
        </w:r>
      </w:del>
    </w:p>
    <w:p w14:paraId="4A00A4F1" w14:textId="6A030AF5" w:rsidR="00ED571D" w:rsidRPr="0067595B" w:rsidDel="00AE027F" w:rsidRDefault="00ED571D">
      <w:pPr>
        <w:rPr>
          <w:del w:id="1143" w:author="Windows User" w:date="2021-01-21T09:33:00Z"/>
          <w:lang w:val="en-ID"/>
        </w:rPr>
        <w:pPrChange w:id="1144" w:author="Windows User" w:date="2021-01-21T09:33:00Z">
          <w:pPr>
            <w:ind w:firstLine="720"/>
          </w:pPr>
        </w:pPrChange>
      </w:pPr>
      <w:del w:id="1145" w:author="Windows User" w:date="2021-01-21T09:33:00Z">
        <w:r w:rsidRPr="0067595B" w:rsidDel="00AE027F">
          <w:rPr>
            <w:lang w:val="en-ID"/>
          </w:rPr>
          <w:delText>Analisa perancangan sistem langkah awal dan utama untuk membuat pondasi dalam pengembangan sistem. Analisa perancangan sistem mencakup dua hal pokok yaitu</w:delText>
        </w:r>
      </w:del>
    </w:p>
    <w:p w14:paraId="378696EE" w14:textId="11C84E45" w:rsidR="00ED571D" w:rsidRPr="0067595B" w:rsidDel="00AE027F" w:rsidRDefault="00ED571D">
      <w:pPr>
        <w:rPr>
          <w:del w:id="1146" w:author="Windows User" w:date="2021-01-21T09:33:00Z"/>
          <w:lang w:val="en-ID"/>
        </w:rPr>
        <w:pPrChange w:id="1147" w:author="Windows User" w:date="2021-01-21T09:33:00Z">
          <w:pPr>
            <w:numPr>
              <w:numId w:val="28"/>
            </w:numPr>
            <w:ind w:left="426" w:hanging="348"/>
            <w:jc w:val="both"/>
          </w:pPr>
        </w:pPrChange>
      </w:pPr>
      <w:del w:id="1148" w:author="Windows User" w:date="2021-01-21T09:33:00Z">
        <w:r w:rsidRPr="0067595B" w:rsidDel="00AE027F">
          <w:rPr>
            <w:lang w:val="en-ID"/>
          </w:rPr>
          <w:delText>Analisa Kebutuhan Fungsional</w:delText>
        </w:r>
      </w:del>
    </w:p>
    <w:p w14:paraId="4158FBDB" w14:textId="420D4EBB" w:rsidR="00ED571D" w:rsidRPr="0067595B" w:rsidDel="00AE027F" w:rsidRDefault="00ED571D">
      <w:pPr>
        <w:rPr>
          <w:del w:id="1149" w:author="Windows User" w:date="2021-01-21T09:33:00Z"/>
          <w:lang w:val="en-ID"/>
        </w:rPr>
        <w:pPrChange w:id="1150" w:author="Windows User" w:date="2021-01-21T09:33:00Z">
          <w:pPr>
            <w:ind w:left="426"/>
            <w:jc w:val="both"/>
          </w:pPr>
        </w:pPrChange>
      </w:pPr>
      <w:del w:id="1151" w:author="Windows User" w:date="2021-01-21T09:33:00Z">
        <w:r w:rsidRPr="0067595B" w:rsidDel="00AE027F">
          <w:rPr>
            <w:lang w:val="en-ID"/>
          </w:rPr>
          <w:delText xml:space="preserve">Analisis kebutuhan fungsional adalah penjabaran hal-hal apa saja yang dapat dilakukan oleh sistem. Hal yang dapat dilakukan dalam Sistem </w:delText>
        </w:r>
      </w:del>
      <w:ins w:id="1152" w:author="Microsoft Office User" w:date="2020-12-07T08:15:00Z">
        <w:del w:id="1153" w:author="Windows User" w:date="2020-12-14T19:05:00Z">
          <w:r w:rsidR="00271936" w:rsidDel="00880625">
            <w:delText>E</w:delText>
          </w:r>
          <w:r w:rsidR="00271936" w:rsidRPr="0067595B" w:rsidDel="00880625">
            <w:delText>-</w:delText>
          </w:r>
          <w:r w:rsidR="00271936" w:rsidDel="00880625">
            <w:delText>L</w:delText>
          </w:r>
          <w:r w:rsidR="00271936" w:rsidRPr="0067595B" w:rsidDel="00880625">
            <w:delText>earning</w:delText>
          </w:r>
        </w:del>
      </w:ins>
      <w:del w:id="1154" w:author="Windows User" w:date="2021-01-21T09:33:00Z">
        <w:r w:rsidR="000E3C53" w:rsidRPr="0067595B" w:rsidDel="00AE027F">
          <w:rPr>
            <w:lang w:val="en-ID"/>
          </w:rPr>
          <w:delText xml:space="preserve">e-learning </w:delText>
        </w:r>
        <w:r w:rsidRPr="0067595B" w:rsidDel="00AE027F">
          <w:rPr>
            <w:lang w:val="en-ID"/>
          </w:rPr>
          <w:delText>yaitu:</w:delText>
        </w:r>
      </w:del>
    </w:p>
    <w:p w14:paraId="5F743C3C" w14:textId="3B7F82B6" w:rsidR="000E3C53" w:rsidRPr="0067595B" w:rsidDel="00AE027F" w:rsidRDefault="000E3C53">
      <w:pPr>
        <w:rPr>
          <w:del w:id="1155" w:author="Windows User" w:date="2021-01-21T09:33:00Z"/>
          <w:rStyle w:val="fontstyle01"/>
        </w:rPr>
        <w:pPrChange w:id="1156" w:author="Windows User" w:date="2021-01-21T09:33:00Z">
          <w:pPr>
            <w:pStyle w:val="ListParagraph"/>
            <w:numPr>
              <w:ilvl w:val="1"/>
              <w:numId w:val="28"/>
            </w:numPr>
            <w:ind w:left="709" w:hanging="360"/>
            <w:jc w:val="both"/>
          </w:pPr>
        </w:pPrChange>
      </w:pPr>
      <w:del w:id="1157" w:author="Windows User" w:date="2021-01-21T09:33:00Z">
        <w:r w:rsidRPr="0067595B" w:rsidDel="00AE027F">
          <w:rPr>
            <w:rStyle w:val="fontstyle01"/>
          </w:rPr>
          <w:delText xml:space="preserve">administrator </w:delText>
        </w:r>
      </w:del>
      <w:ins w:id="1158" w:author="Microsoft Office User" w:date="2020-12-07T08:16:00Z">
        <w:del w:id="1159" w:author="Windows User" w:date="2021-01-21T09:33:00Z">
          <w:r w:rsidR="007074FB" w:rsidDel="00AE027F">
            <w:rPr>
              <w:rStyle w:val="fontstyle01"/>
            </w:rPr>
            <w:delText>A</w:delText>
          </w:r>
          <w:r w:rsidR="007074FB" w:rsidRPr="0067595B" w:rsidDel="00AE027F">
            <w:rPr>
              <w:rStyle w:val="fontstyle01"/>
            </w:rPr>
            <w:delText xml:space="preserve">dministrator </w:delText>
          </w:r>
        </w:del>
      </w:ins>
      <w:del w:id="1160" w:author="Windows User" w:date="2021-01-21T09:33:00Z">
        <w:r w:rsidRPr="0067595B" w:rsidDel="00AE027F">
          <w:rPr>
            <w:rStyle w:val="fontstyle01"/>
          </w:rPr>
          <w:delText xml:space="preserve">dari sistem informasi </w:delText>
        </w:r>
      </w:del>
      <w:ins w:id="1161" w:author="Microsoft Office User" w:date="2020-12-07T08:15:00Z">
        <w:del w:id="1162" w:author="Windows User" w:date="2020-12-14T19:05:00Z">
          <w:r w:rsidR="000A7EEC" w:rsidDel="00880625">
            <w:delText>E</w:delText>
          </w:r>
          <w:r w:rsidR="000A7EEC" w:rsidRPr="0067595B" w:rsidDel="00880625">
            <w:delText>-</w:delText>
          </w:r>
          <w:r w:rsidR="000A7EEC" w:rsidDel="00880625">
            <w:delText>L</w:delText>
          </w:r>
          <w:r w:rsidR="000A7EEC" w:rsidRPr="0067595B" w:rsidDel="00880625">
            <w:delText>earning</w:delText>
          </w:r>
        </w:del>
      </w:ins>
      <w:del w:id="1163" w:author="Windows User" w:date="2021-01-21T09:33:00Z">
        <w:r w:rsidRPr="0067595B" w:rsidDel="00AE027F">
          <w:rPr>
            <w:rStyle w:val="fontstyle01"/>
          </w:rPr>
          <w:delText>e-learning</w:delText>
        </w:r>
        <w:r w:rsidRPr="0067595B" w:rsidDel="00AE027F">
          <w:rPr>
            <w:rStyle w:val="fontstyle01"/>
            <w:lang w:val="en-ID"/>
          </w:rPr>
          <w:delText xml:space="preserve"> memiliki hak akses menambah data </w:delText>
        </w:r>
      </w:del>
      <w:del w:id="1164" w:author="Windows User" w:date="2020-12-14T19:04:00Z">
        <w:r w:rsidRPr="0067595B" w:rsidDel="00880625">
          <w:rPr>
            <w:rStyle w:val="fontstyle01"/>
            <w:lang w:val="en-ID"/>
          </w:rPr>
          <w:delText>guru</w:delText>
        </w:r>
      </w:del>
      <w:del w:id="1165" w:author="Windows User" w:date="2021-01-21T09:33:00Z">
        <w:r w:rsidRPr="0067595B" w:rsidDel="00AE027F">
          <w:rPr>
            <w:rStyle w:val="fontstyle01"/>
            <w:lang w:val="en-ID"/>
          </w:rPr>
          <w:delText xml:space="preserve"> dan data </w:delText>
        </w:r>
      </w:del>
      <w:del w:id="1166" w:author="Windows User" w:date="2020-12-14T19:04:00Z">
        <w:r w:rsidRPr="0067595B" w:rsidDel="00880625">
          <w:rPr>
            <w:rStyle w:val="fontstyle01"/>
            <w:lang w:val="en-ID"/>
          </w:rPr>
          <w:delText>siswa</w:delText>
        </w:r>
      </w:del>
      <w:del w:id="1167" w:author="Windows User" w:date="2021-01-21T09:33:00Z">
        <w:r w:rsidRPr="0067595B" w:rsidDel="00AE027F">
          <w:rPr>
            <w:rStyle w:val="fontstyle01"/>
            <w:lang w:val="en-ID"/>
          </w:rPr>
          <w:delText>.</w:delText>
        </w:r>
      </w:del>
    </w:p>
    <w:p w14:paraId="0937C4D5" w14:textId="50A21846" w:rsidR="000E3C53" w:rsidRPr="0067595B" w:rsidDel="00AE027F" w:rsidRDefault="000E3C53">
      <w:pPr>
        <w:rPr>
          <w:del w:id="1168" w:author="Windows User" w:date="2021-01-21T09:33:00Z"/>
          <w:rStyle w:val="fontstyle01"/>
        </w:rPr>
        <w:pPrChange w:id="1169" w:author="Windows User" w:date="2021-01-21T09:33:00Z">
          <w:pPr>
            <w:pStyle w:val="ListParagraph"/>
            <w:numPr>
              <w:ilvl w:val="1"/>
              <w:numId w:val="28"/>
            </w:numPr>
            <w:ind w:left="709" w:hanging="360"/>
            <w:jc w:val="both"/>
          </w:pPr>
        </w:pPrChange>
      </w:pPr>
      <w:del w:id="1170" w:author="Windows User" w:date="2021-01-21T09:33:00Z">
        <w:r w:rsidRPr="0067595B" w:rsidDel="00AE027F">
          <w:rPr>
            <w:rStyle w:val="fontstyle01"/>
          </w:rPr>
          <w:delText>guru</w:delText>
        </w:r>
        <w:r w:rsidRPr="0067595B" w:rsidDel="00AE027F">
          <w:rPr>
            <w:rStyle w:val="fontstyle01"/>
            <w:lang w:val="en-ID"/>
          </w:rPr>
          <w:delText xml:space="preserve"> </w:delText>
        </w:r>
      </w:del>
      <w:ins w:id="1171" w:author="Microsoft Office User" w:date="2020-12-07T08:16:00Z">
        <w:del w:id="1172" w:author="Windows User" w:date="2020-12-14T19:04:00Z">
          <w:r w:rsidR="007074FB" w:rsidDel="00880625">
            <w:rPr>
              <w:rStyle w:val="fontstyle01"/>
            </w:rPr>
            <w:delText>G</w:delText>
          </w:r>
          <w:r w:rsidR="007074FB" w:rsidRPr="0067595B" w:rsidDel="00880625">
            <w:rPr>
              <w:rStyle w:val="fontstyle01"/>
            </w:rPr>
            <w:delText>uru</w:delText>
          </w:r>
        </w:del>
        <w:del w:id="1173" w:author="Windows User" w:date="2021-01-21T09:33:00Z">
          <w:r w:rsidR="007074FB" w:rsidRPr="0067595B" w:rsidDel="00AE027F">
            <w:rPr>
              <w:rStyle w:val="fontstyle01"/>
              <w:lang w:val="en-ID"/>
            </w:rPr>
            <w:delText xml:space="preserve"> </w:delText>
          </w:r>
        </w:del>
      </w:ins>
      <w:del w:id="1174" w:author="Windows User" w:date="2021-01-21T09:33:00Z">
        <w:r w:rsidRPr="0067595B" w:rsidDel="00AE027F">
          <w:rPr>
            <w:rStyle w:val="fontstyle01"/>
            <w:lang w:val="en-ID"/>
          </w:rPr>
          <w:delText xml:space="preserve">memiliki hak akses mengelola data pelajaran, menambah tugas pelajaran, menambah tugas dan membuat </w:delText>
        </w:r>
        <w:r w:rsidRPr="000A7EEC" w:rsidDel="00AE027F">
          <w:rPr>
            <w:rStyle w:val="fontstyle01"/>
            <w:i/>
            <w:lang w:val="en-ID"/>
            <w:rPrChange w:id="1175" w:author="Microsoft Office User" w:date="2020-12-07T08:15:00Z">
              <w:rPr>
                <w:rStyle w:val="fontstyle01"/>
                <w:lang w:val="en-ID"/>
              </w:rPr>
            </w:rPrChange>
          </w:rPr>
          <w:delText>quiz</w:delText>
        </w:r>
        <w:r w:rsidRPr="0067595B" w:rsidDel="00AE027F">
          <w:rPr>
            <w:rStyle w:val="fontstyle01"/>
            <w:lang w:val="en-ID"/>
          </w:rPr>
          <w:delText>.</w:delText>
        </w:r>
      </w:del>
    </w:p>
    <w:p w14:paraId="3B86DC99" w14:textId="1D6E0C14" w:rsidR="000E3C53" w:rsidRPr="00AE027F" w:rsidDel="00AE027F" w:rsidRDefault="000E3C53">
      <w:pPr>
        <w:rPr>
          <w:del w:id="1176" w:author="Windows User" w:date="2021-01-21T09:32:00Z"/>
          <w:rStyle w:val="fontstyle01"/>
          <w:rPrChange w:id="1177" w:author="Windows User" w:date="2021-01-21T09:32:00Z">
            <w:rPr>
              <w:del w:id="1178" w:author="Windows User" w:date="2021-01-21T09:32:00Z"/>
              <w:rStyle w:val="fontstyle01"/>
              <w:lang w:val="en-ID"/>
            </w:rPr>
          </w:rPrChange>
        </w:rPr>
        <w:pPrChange w:id="1179" w:author="Windows User" w:date="2021-01-21T09:33:00Z">
          <w:pPr>
            <w:numPr>
              <w:numId w:val="32"/>
            </w:numPr>
            <w:ind w:left="851" w:hanging="425"/>
            <w:jc w:val="both"/>
          </w:pPr>
        </w:pPrChange>
      </w:pPr>
      <w:del w:id="1180" w:author="Windows User" w:date="2020-12-14T19:04:00Z">
        <w:r w:rsidRPr="0067595B" w:rsidDel="00880625">
          <w:rPr>
            <w:rStyle w:val="fontstyle01"/>
          </w:rPr>
          <w:delText>Siswa</w:delText>
        </w:r>
      </w:del>
      <w:del w:id="1181" w:author="Windows User" w:date="2021-01-21T09:33:00Z">
        <w:r w:rsidRPr="0067595B" w:rsidDel="00AE027F">
          <w:rPr>
            <w:rStyle w:val="fontstyle01"/>
            <w:lang w:val="en-ID"/>
          </w:rPr>
          <w:delText xml:space="preserve"> memiliki hak akses dapat melihat informasi jadwal pelajaran, dapat mengakses materi, dapat menerima pemberitahuan yang di buat oleh </w:delText>
        </w:r>
      </w:del>
      <w:del w:id="1182" w:author="Windows User" w:date="2020-12-14T19:04:00Z">
        <w:r w:rsidRPr="0067595B" w:rsidDel="00880625">
          <w:rPr>
            <w:rStyle w:val="fontstyle01"/>
            <w:lang w:val="en-ID"/>
          </w:rPr>
          <w:delText>guru</w:delText>
        </w:r>
      </w:del>
      <w:del w:id="1183" w:author="Windows User" w:date="2021-01-21T09:33:00Z">
        <w:r w:rsidRPr="0067595B" w:rsidDel="00AE027F">
          <w:rPr>
            <w:rStyle w:val="fontstyle01"/>
            <w:lang w:val="en-ID"/>
          </w:rPr>
          <w:delText>, dapat mengerjakan tugas, dan kuis.</w:delText>
        </w:r>
      </w:del>
    </w:p>
    <w:p w14:paraId="056F2857" w14:textId="56C61734" w:rsidR="00ED571D" w:rsidRPr="00516CD8" w:rsidDel="00AE027F" w:rsidRDefault="00ED571D">
      <w:pPr>
        <w:rPr>
          <w:del w:id="1184" w:author="Windows User" w:date="2021-01-21T09:32:00Z"/>
          <w:rFonts w:cs="Arial"/>
          <w:lang w:val="en-ID"/>
        </w:rPr>
        <w:pPrChange w:id="1185" w:author="Windows User" w:date="2021-01-21T09:33:00Z">
          <w:pPr>
            <w:numPr>
              <w:numId w:val="28"/>
            </w:numPr>
            <w:ind w:left="426" w:hanging="348"/>
            <w:jc w:val="both"/>
          </w:pPr>
        </w:pPrChange>
      </w:pPr>
      <w:del w:id="1186" w:author="Windows User" w:date="2021-01-21T09:32:00Z">
        <w:r w:rsidRPr="008E31E3" w:rsidDel="00AE027F">
          <w:rPr>
            <w:rFonts w:cs="Arial"/>
            <w:lang w:val="en-ID"/>
          </w:rPr>
          <w:delText>Analisa Kebutuhan Non Fungsional</w:delText>
        </w:r>
      </w:del>
    </w:p>
    <w:p w14:paraId="146B447C" w14:textId="5AB43FB0" w:rsidR="00ED571D" w:rsidRPr="0067595B" w:rsidDel="00AE027F" w:rsidRDefault="00ED571D">
      <w:pPr>
        <w:rPr>
          <w:del w:id="1187" w:author="Windows User" w:date="2021-01-21T09:32:00Z"/>
          <w:lang w:val="en-ID"/>
        </w:rPr>
        <w:pPrChange w:id="1188" w:author="Windows User" w:date="2021-01-21T09:33:00Z">
          <w:pPr>
            <w:ind w:left="142" w:firstLine="284"/>
            <w:jc w:val="both"/>
          </w:pPr>
        </w:pPrChange>
      </w:pPr>
      <w:del w:id="1189" w:author="Windows User" w:date="2021-01-21T09:32:00Z">
        <w:r w:rsidRPr="0067595B" w:rsidDel="00AE027F">
          <w:rPr>
            <w:lang w:val="en-ID"/>
          </w:rPr>
          <w:delText xml:space="preserve">Analisa kebutuhan non fungsional yaitu hal-hal apa saja yang dibutuhkan dalam pengembangan sistem. Hal yang dibutuhkan dalam Sistem Informasi </w:delText>
        </w:r>
        <w:r w:rsidR="000E3C53" w:rsidRPr="0067595B" w:rsidDel="00AE027F">
          <w:rPr>
            <w:lang w:val="en-ID"/>
          </w:rPr>
          <w:delText>ini</w:delText>
        </w:r>
        <w:r w:rsidRPr="0067595B" w:rsidDel="00AE027F">
          <w:rPr>
            <w:lang w:val="en-ID"/>
          </w:rPr>
          <w:delText xml:space="preserve"> yaitu:</w:delText>
        </w:r>
      </w:del>
    </w:p>
    <w:p w14:paraId="722F0955" w14:textId="4FFC3C2C" w:rsidR="00ED571D" w:rsidRPr="0067595B" w:rsidDel="00AE027F" w:rsidRDefault="00ED571D">
      <w:pPr>
        <w:rPr>
          <w:del w:id="1190" w:author="Windows User" w:date="2021-01-21T09:32:00Z"/>
          <w:lang w:val="en-ID"/>
        </w:rPr>
        <w:pPrChange w:id="1191" w:author="Windows User" w:date="2021-01-21T09:33:00Z">
          <w:pPr>
            <w:numPr>
              <w:ilvl w:val="1"/>
              <w:numId w:val="30"/>
            </w:numPr>
            <w:ind w:left="567" w:hanging="360"/>
            <w:jc w:val="both"/>
          </w:pPr>
        </w:pPrChange>
      </w:pPr>
      <w:del w:id="1192" w:author="Windows User" w:date="2021-01-21T09:32:00Z">
        <w:r w:rsidRPr="0067595B" w:rsidDel="00AE027F">
          <w:rPr>
            <w:lang w:val="en-ID"/>
          </w:rPr>
          <w:delText>Perangkat Keras</w:delText>
        </w:r>
      </w:del>
    </w:p>
    <w:p w14:paraId="1185FC3D" w14:textId="1A9D39C8" w:rsidR="00ED571D" w:rsidRPr="0067595B" w:rsidDel="00AE027F" w:rsidRDefault="00ED571D">
      <w:pPr>
        <w:rPr>
          <w:del w:id="1193" w:author="Windows User" w:date="2021-01-21T09:32:00Z"/>
          <w:lang w:val="en-ID"/>
        </w:rPr>
        <w:pPrChange w:id="1194" w:author="Windows User" w:date="2021-01-21T09:33:00Z">
          <w:pPr>
            <w:numPr>
              <w:ilvl w:val="2"/>
              <w:numId w:val="31"/>
            </w:numPr>
            <w:ind w:left="851" w:hanging="425"/>
            <w:jc w:val="both"/>
          </w:pPr>
        </w:pPrChange>
      </w:pPr>
      <w:del w:id="1195" w:author="Windows User" w:date="2021-01-21T09:32:00Z">
        <w:r w:rsidRPr="0067595B" w:rsidDel="00AE027F">
          <w:rPr>
            <w:lang w:val="en-ID"/>
          </w:rPr>
          <w:delText>Laptop</w:delText>
        </w:r>
      </w:del>
    </w:p>
    <w:p w14:paraId="5C2A7B76" w14:textId="1CBE604F" w:rsidR="00ED571D" w:rsidRPr="0067595B" w:rsidDel="00AE027F" w:rsidRDefault="00ED571D">
      <w:pPr>
        <w:rPr>
          <w:del w:id="1196" w:author="Windows User" w:date="2021-01-21T09:32:00Z"/>
          <w:lang w:val="en-ID"/>
        </w:rPr>
        <w:pPrChange w:id="1197" w:author="Windows User" w:date="2021-01-21T09:33:00Z">
          <w:pPr>
            <w:numPr>
              <w:ilvl w:val="2"/>
              <w:numId w:val="31"/>
            </w:numPr>
            <w:ind w:left="851" w:hanging="425"/>
            <w:jc w:val="both"/>
          </w:pPr>
        </w:pPrChange>
      </w:pPr>
      <w:del w:id="1198" w:author="Windows User" w:date="2021-01-21T09:32:00Z">
        <w:r w:rsidRPr="0067595B" w:rsidDel="00AE027F">
          <w:rPr>
            <w:lang w:val="en-ID"/>
          </w:rPr>
          <w:delText>Processor Intel Core i3</w:delText>
        </w:r>
      </w:del>
    </w:p>
    <w:p w14:paraId="64CF4CC2" w14:textId="4E818872" w:rsidR="00ED571D" w:rsidRPr="0067595B" w:rsidDel="00AE027F" w:rsidRDefault="00ED571D">
      <w:pPr>
        <w:rPr>
          <w:del w:id="1199" w:author="Windows User" w:date="2021-01-21T09:32:00Z"/>
          <w:lang w:val="en-ID"/>
        </w:rPr>
        <w:pPrChange w:id="1200" w:author="Windows User" w:date="2021-01-21T09:33:00Z">
          <w:pPr>
            <w:numPr>
              <w:ilvl w:val="2"/>
              <w:numId w:val="31"/>
            </w:numPr>
            <w:ind w:left="851" w:hanging="425"/>
            <w:jc w:val="both"/>
          </w:pPr>
        </w:pPrChange>
      </w:pPr>
      <w:del w:id="1201" w:author="Windows User" w:date="2021-01-21T09:32:00Z">
        <w:r w:rsidRPr="0067595B" w:rsidDel="00AE027F">
          <w:rPr>
            <w:lang w:val="en-ID"/>
          </w:rPr>
          <w:delText>Ram 4GB</w:delText>
        </w:r>
      </w:del>
    </w:p>
    <w:p w14:paraId="7FC0A815" w14:textId="5A5C5DC5" w:rsidR="00ED571D" w:rsidRPr="0067595B" w:rsidDel="00AE027F" w:rsidRDefault="00ED571D">
      <w:pPr>
        <w:rPr>
          <w:del w:id="1202" w:author="Windows User" w:date="2021-01-21T09:32:00Z"/>
          <w:lang w:val="en-ID"/>
        </w:rPr>
        <w:pPrChange w:id="1203" w:author="Windows User" w:date="2021-01-21T09:33:00Z">
          <w:pPr>
            <w:numPr>
              <w:ilvl w:val="2"/>
              <w:numId w:val="31"/>
            </w:numPr>
            <w:ind w:left="851" w:hanging="425"/>
            <w:jc w:val="both"/>
          </w:pPr>
        </w:pPrChange>
      </w:pPr>
      <w:del w:id="1204" w:author="Windows User" w:date="2021-01-21T09:32:00Z">
        <w:r w:rsidRPr="0067595B" w:rsidDel="00AE027F">
          <w:rPr>
            <w:lang w:val="en-ID"/>
          </w:rPr>
          <w:delText>Harddisk 500GB</w:delText>
        </w:r>
      </w:del>
    </w:p>
    <w:p w14:paraId="1CFD2644" w14:textId="24863F09" w:rsidR="00ED571D" w:rsidRPr="0067595B" w:rsidDel="00AE027F" w:rsidRDefault="00ED571D">
      <w:pPr>
        <w:rPr>
          <w:del w:id="1205" w:author="Windows User" w:date="2021-01-21T09:32:00Z"/>
          <w:lang w:val="en-ID"/>
        </w:rPr>
        <w:pPrChange w:id="1206" w:author="Windows User" w:date="2021-01-21T09:33:00Z">
          <w:pPr>
            <w:numPr>
              <w:ilvl w:val="1"/>
              <w:numId w:val="30"/>
            </w:numPr>
            <w:ind w:left="567" w:hanging="360"/>
            <w:jc w:val="both"/>
          </w:pPr>
        </w:pPrChange>
      </w:pPr>
      <w:del w:id="1207" w:author="Windows User" w:date="2021-01-21T09:32:00Z">
        <w:r w:rsidRPr="0067595B" w:rsidDel="00AE027F">
          <w:rPr>
            <w:lang w:val="en-ID"/>
          </w:rPr>
          <w:delText>Peragkat Lunak</w:delText>
        </w:r>
      </w:del>
    </w:p>
    <w:p w14:paraId="36B1C343" w14:textId="4D2D0865" w:rsidR="00ED571D" w:rsidRPr="0067595B" w:rsidDel="00AE027F" w:rsidRDefault="00ED571D">
      <w:pPr>
        <w:rPr>
          <w:del w:id="1208" w:author="Windows User" w:date="2021-01-21T09:32:00Z"/>
          <w:lang w:val="en-ID"/>
        </w:rPr>
        <w:pPrChange w:id="1209" w:author="Windows User" w:date="2021-01-21T09:33:00Z">
          <w:pPr>
            <w:numPr>
              <w:numId w:val="32"/>
            </w:numPr>
            <w:ind w:left="851" w:hanging="425"/>
            <w:jc w:val="both"/>
          </w:pPr>
        </w:pPrChange>
      </w:pPr>
      <w:del w:id="1210" w:author="Windows User" w:date="2021-01-21T09:32:00Z">
        <w:r w:rsidRPr="0067595B" w:rsidDel="00AE027F">
          <w:rPr>
            <w:lang w:val="en-ID"/>
          </w:rPr>
          <w:delText>Browser</w:delText>
        </w:r>
      </w:del>
    </w:p>
    <w:p w14:paraId="5C9CC2E5" w14:textId="53A7F982" w:rsidR="00ED571D" w:rsidRPr="0067595B" w:rsidDel="00AE027F" w:rsidRDefault="00ED571D">
      <w:pPr>
        <w:rPr>
          <w:del w:id="1211" w:author="Windows User" w:date="2021-01-21T09:32:00Z"/>
          <w:lang w:val="en-ID"/>
        </w:rPr>
        <w:pPrChange w:id="1212" w:author="Windows User" w:date="2021-01-21T09:33:00Z">
          <w:pPr>
            <w:numPr>
              <w:numId w:val="32"/>
            </w:numPr>
            <w:ind w:left="851" w:hanging="425"/>
            <w:jc w:val="both"/>
          </w:pPr>
        </w:pPrChange>
      </w:pPr>
      <w:del w:id="1213" w:author="Windows User" w:date="2021-01-21T09:32:00Z">
        <w:r w:rsidRPr="0067595B" w:rsidDel="00AE027F">
          <w:rPr>
            <w:lang w:val="en-ID"/>
          </w:rPr>
          <w:delText>XAMPP</w:delText>
        </w:r>
      </w:del>
    </w:p>
    <w:p w14:paraId="793B19C9" w14:textId="4FF0B192" w:rsidR="00806E12" w:rsidRPr="0067595B" w:rsidRDefault="000E3C53">
      <w:pPr>
        <w:rPr>
          <w:lang w:val="en-ID"/>
        </w:rPr>
        <w:pPrChange w:id="1214" w:author="Windows User" w:date="2021-01-21T09:33:00Z">
          <w:pPr>
            <w:numPr>
              <w:numId w:val="32"/>
            </w:numPr>
            <w:ind w:left="851" w:hanging="425"/>
            <w:jc w:val="both"/>
          </w:pPr>
        </w:pPrChange>
      </w:pPr>
      <w:del w:id="1215" w:author="Windows User" w:date="2021-01-21T09:32:00Z">
        <w:r w:rsidRPr="0067595B" w:rsidDel="00AE027F">
          <w:rPr>
            <w:lang w:val="en-ID"/>
          </w:rPr>
          <w:delText>Atom</w:delText>
        </w:r>
      </w:del>
    </w:p>
    <w:p w14:paraId="3316543D" w14:textId="21EAC248" w:rsidR="000E3C53" w:rsidRPr="0067595B" w:rsidRDefault="000E3C53" w:rsidP="00331020">
      <w:pPr>
        <w:pStyle w:val="Heading3"/>
        <w:numPr>
          <w:ilvl w:val="0"/>
          <w:numId w:val="36"/>
        </w:numPr>
        <w:ind w:hanging="720"/>
        <w:rPr>
          <w:rFonts w:cs="Arial"/>
        </w:rPr>
      </w:pPr>
      <w:bookmarkStart w:id="1216" w:name="_Toc94356961"/>
      <w:r w:rsidRPr="0067595B">
        <w:rPr>
          <w:rFonts w:cs="Arial"/>
        </w:rPr>
        <w:t>Desain Sistem</w:t>
      </w:r>
      <w:bookmarkEnd w:id="1216"/>
    </w:p>
    <w:p w14:paraId="16B67DF2" w14:textId="5A2FB9FD" w:rsidR="002C0CFC" w:rsidRDefault="000E3C53" w:rsidP="00F23AC8">
      <w:pPr>
        <w:pStyle w:val="ListParagraph"/>
        <w:ind w:left="0"/>
        <w:jc w:val="both"/>
        <w:rPr>
          <w:ins w:id="1217" w:author="Windows User" w:date="2020-12-14T10:32:00Z"/>
          <w:rFonts w:cs="Arial"/>
        </w:rPr>
      </w:pPr>
      <w:r w:rsidRPr="0067595B">
        <w:rPr>
          <w:rFonts w:cs="Arial"/>
        </w:rPr>
        <w:tab/>
        <w:t xml:space="preserve">Desain sistem adalah tahapan untuk menjabarkan sistem sebelum pembuatan kode. Desain perangkat lunak menjadi yang pertama dari tiga aktivitas teknik (desain, pembuatan kode dan pengujian). Dalam proses desain sistem yang meliputi; DFD </w:t>
      </w:r>
      <w:r w:rsidRPr="0067595B">
        <w:rPr>
          <w:rFonts w:cs="Arial"/>
          <w:i/>
        </w:rPr>
        <w:t>(Data Flow Diagram)</w:t>
      </w:r>
      <w:r w:rsidRPr="0067595B">
        <w:rPr>
          <w:rFonts w:cs="Arial"/>
        </w:rPr>
        <w:t xml:space="preserve">, ERD </w:t>
      </w:r>
      <w:r w:rsidRPr="0067595B">
        <w:rPr>
          <w:rFonts w:cs="Arial"/>
          <w:i/>
        </w:rPr>
        <w:t>(Entity Relationship Diagram)</w:t>
      </w:r>
      <w:r w:rsidRPr="0067595B">
        <w:rPr>
          <w:rFonts w:cs="Arial"/>
        </w:rPr>
        <w:t>, Basisdata Kon</w:t>
      </w:r>
      <w:r w:rsidR="008B7A13" w:rsidRPr="0067595B">
        <w:rPr>
          <w:rFonts w:cs="Arial"/>
        </w:rPr>
        <w:t>septual, dan Desain antar muka.</w:t>
      </w:r>
    </w:p>
    <w:p w14:paraId="73FF027D" w14:textId="77777777" w:rsidR="00806E12" w:rsidRPr="0067595B" w:rsidRDefault="00806E12" w:rsidP="00F23AC8">
      <w:pPr>
        <w:pStyle w:val="ListParagraph"/>
        <w:ind w:left="0"/>
        <w:jc w:val="both"/>
        <w:rPr>
          <w:rFonts w:cs="Arial"/>
        </w:rPr>
      </w:pPr>
    </w:p>
    <w:p w14:paraId="780565CB" w14:textId="6AC5ED2B" w:rsidR="000E3C53" w:rsidRPr="0067595B" w:rsidRDefault="00331020" w:rsidP="00331020">
      <w:pPr>
        <w:pStyle w:val="Heading3"/>
        <w:numPr>
          <w:ilvl w:val="0"/>
          <w:numId w:val="36"/>
        </w:numPr>
        <w:ind w:hanging="720"/>
        <w:rPr>
          <w:rFonts w:cs="Arial"/>
        </w:rPr>
      </w:pPr>
      <w:bookmarkStart w:id="1218" w:name="_Toc94356962"/>
      <w:r w:rsidRPr="0067595B">
        <w:rPr>
          <w:rFonts w:cs="Arial"/>
        </w:rPr>
        <w:t>C</w:t>
      </w:r>
      <w:r w:rsidR="00F23AC8" w:rsidRPr="0067595B">
        <w:rPr>
          <w:rFonts w:cs="Arial"/>
        </w:rPr>
        <w:t>oding</w:t>
      </w:r>
      <w:bookmarkEnd w:id="1218"/>
    </w:p>
    <w:p w14:paraId="45B87D2A" w14:textId="69210339" w:rsidR="002C0CFC" w:rsidRDefault="00F23AC8" w:rsidP="00F23AC8">
      <w:pPr>
        <w:pStyle w:val="ListParagraph"/>
        <w:tabs>
          <w:tab w:val="left" w:pos="709"/>
        </w:tabs>
        <w:ind w:left="0"/>
        <w:jc w:val="both"/>
        <w:rPr>
          <w:ins w:id="1219" w:author="Windows User" w:date="2020-12-14T10:32:00Z"/>
          <w:rFonts w:cs="Arial"/>
        </w:rPr>
      </w:pPr>
      <w:r w:rsidRPr="0067595B">
        <w:rPr>
          <w:rFonts w:cs="Arial"/>
          <w:i/>
        </w:rPr>
        <w:tab/>
      </w:r>
      <w:r w:rsidR="000E3C53" w:rsidRPr="0067595B">
        <w:rPr>
          <w:rFonts w:cs="Arial"/>
          <w:i/>
        </w:rPr>
        <w:t xml:space="preserve">Coding </w:t>
      </w:r>
      <w:r w:rsidR="000E3C53" w:rsidRPr="0067595B">
        <w:rPr>
          <w:rFonts w:cs="Arial"/>
        </w:rPr>
        <w:t xml:space="preserve">sebagai implementasi </w:t>
      </w:r>
      <w:r w:rsidR="000E3C53" w:rsidRPr="0067595B">
        <w:rPr>
          <w:rFonts w:cs="Arial"/>
          <w:i/>
        </w:rPr>
        <w:t>(Implementation),</w:t>
      </w:r>
      <w:r w:rsidR="000E3C53" w:rsidRPr="0067595B">
        <w:rPr>
          <w:rFonts w:cs="Arial"/>
        </w:rPr>
        <w:t xml:space="preserve"> penerjemahan desain dalam bahasa yang bisa dikenali oleh komputer dan </w:t>
      </w:r>
      <w:r w:rsidR="000E3C53" w:rsidRPr="00546E38">
        <w:rPr>
          <w:rFonts w:cs="Arial"/>
          <w:i/>
          <w:rPrChange w:id="1220" w:author="Microsoft Office User" w:date="2020-12-07T08:11:00Z">
            <w:rPr>
              <w:rFonts w:cs="Arial"/>
            </w:rPr>
          </w:rPrChange>
        </w:rPr>
        <w:t>testing</w:t>
      </w:r>
      <w:r w:rsidR="000E3C53" w:rsidRPr="0067595B">
        <w:rPr>
          <w:rFonts w:cs="Arial"/>
        </w:rPr>
        <w:t xml:space="preserve"> yaitu setelah pengkodean selesai maka akan dilakukan </w:t>
      </w:r>
      <w:r w:rsidR="000E3C53" w:rsidRPr="00546E38">
        <w:rPr>
          <w:rFonts w:cs="Arial"/>
          <w:i/>
          <w:rPrChange w:id="1221" w:author="Microsoft Office User" w:date="2020-12-07T08:12:00Z">
            <w:rPr>
              <w:rFonts w:cs="Arial"/>
            </w:rPr>
          </w:rPrChange>
        </w:rPr>
        <w:t>testing</w:t>
      </w:r>
      <w:r w:rsidR="000E3C53" w:rsidRPr="0067595B">
        <w:rPr>
          <w:rFonts w:cs="Arial"/>
        </w:rPr>
        <w:t xml:space="preserve"> terhadap sistem yang telah dibuat tadi. Tahap </w:t>
      </w:r>
      <w:r w:rsidR="000E3C53" w:rsidRPr="00546E38">
        <w:rPr>
          <w:rFonts w:cs="Arial"/>
          <w:i/>
          <w:rPrChange w:id="1222" w:author="Microsoft Office User" w:date="2020-12-07T08:12:00Z">
            <w:rPr>
              <w:rFonts w:cs="Arial"/>
            </w:rPr>
          </w:rPrChange>
        </w:rPr>
        <w:t>testing</w:t>
      </w:r>
      <w:r w:rsidR="000E3C53" w:rsidRPr="0067595B">
        <w:rPr>
          <w:rFonts w:cs="Arial"/>
        </w:rPr>
        <w:t xml:space="preserve"> atau pengujian merupakan tahapan uji coba terhadap sistem sebelum sistem dapat digunakan sepenuhnya. Secara umum tujuan dari tahap implementasi adalah melaksanakan pemrograman atau penulisan kode program sesuai dengan desain sistem yang disusun. Untuk implementasi sistem ini digunakan tools Sublime Text 3, dengan Database MySQL, dan bahasa pemrograman PHP dengan Framework Laravel 7 merupakan dasar utam</w:t>
      </w:r>
      <w:r w:rsidR="008B7A13" w:rsidRPr="0067595B">
        <w:rPr>
          <w:rFonts w:cs="Arial"/>
        </w:rPr>
        <w:t>a dari implementasi sistem ini.</w:t>
      </w:r>
    </w:p>
    <w:p w14:paraId="3285A103" w14:textId="77777777" w:rsidR="00806E12" w:rsidRPr="0067595B" w:rsidRDefault="00806E12" w:rsidP="00F23AC8">
      <w:pPr>
        <w:pStyle w:val="ListParagraph"/>
        <w:tabs>
          <w:tab w:val="left" w:pos="709"/>
        </w:tabs>
        <w:ind w:left="0"/>
        <w:jc w:val="both"/>
        <w:rPr>
          <w:rFonts w:cs="Arial"/>
        </w:rPr>
      </w:pPr>
    </w:p>
    <w:p w14:paraId="7CDA7CB6" w14:textId="1973FB8B" w:rsidR="000E3C53" w:rsidRPr="00955B42" w:rsidRDefault="000E3C53" w:rsidP="00331020">
      <w:pPr>
        <w:pStyle w:val="Heading3"/>
        <w:numPr>
          <w:ilvl w:val="0"/>
          <w:numId w:val="36"/>
        </w:numPr>
        <w:ind w:hanging="720"/>
        <w:rPr>
          <w:rFonts w:cs="Arial"/>
          <w:i/>
          <w:rPrChange w:id="1223" w:author="Microsoft Office User" w:date="2020-12-07T08:12:00Z">
            <w:rPr>
              <w:rFonts w:cs="Arial"/>
            </w:rPr>
          </w:rPrChange>
        </w:rPr>
      </w:pPr>
      <w:bookmarkStart w:id="1224" w:name="_Toc94356963"/>
      <w:r w:rsidRPr="00955B42">
        <w:rPr>
          <w:rFonts w:cs="Arial"/>
          <w:i/>
          <w:rPrChange w:id="1225" w:author="Microsoft Office User" w:date="2020-12-07T08:12:00Z">
            <w:rPr>
              <w:rFonts w:cs="Arial"/>
            </w:rPr>
          </w:rPrChange>
        </w:rPr>
        <w:t>Testing</w:t>
      </w:r>
      <w:bookmarkEnd w:id="1224"/>
    </w:p>
    <w:p w14:paraId="53ACDE20" w14:textId="4BA27FD2" w:rsidR="002C0CFC" w:rsidRDefault="00F23AC8" w:rsidP="00F23AC8">
      <w:pPr>
        <w:pStyle w:val="ListParagraph"/>
        <w:tabs>
          <w:tab w:val="left" w:pos="709"/>
        </w:tabs>
        <w:ind w:left="0"/>
        <w:jc w:val="both"/>
        <w:rPr>
          <w:ins w:id="1226" w:author="Windows User" w:date="2020-12-14T10:32:00Z"/>
          <w:rFonts w:cs="Arial"/>
        </w:rPr>
      </w:pPr>
      <w:r w:rsidRPr="0067595B">
        <w:rPr>
          <w:rFonts w:cs="Arial"/>
        </w:rPr>
        <w:tab/>
      </w:r>
      <w:r w:rsidR="000E3C53" w:rsidRPr="0067595B">
        <w:rPr>
          <w:rFonts w:cs="Arial"/>
        </w:rPr>
        <w:t xml:space="preserve">Pada tahapan ini dilakukan penggabungan modul-modul yang sudah dibuat sebelumnya. Proses </w:t>
      </w:r>
      <w:r w:rsidR="000E3C53" w:rsidRPr="00955B42">
        <w:rPr>
          <w:rFonts w:cs="Arial"/>
          <w:i/>
          <w:rPrChange w:id="1227" w:author="Microsoft Office User" w:date="2020-12-07T08:12:00Z">
            <w:rPr>
              <w:rFonts w:cs="Arial"/>
            </w:rPr>
          </w:rPrChange>
        </w:rPr>
        <w:t>testing</w:t>
      </w:r>
      <w:r w:rsidR="000E3C53" w:rsidRPr="0067595B">
        <w:rPr>
          <w:rFonts w:cs="Arial"/>
        </w:rPr>
        <w:t xml:space="preserve"> bertujuan untuk memastikan sistem fitur atau fungsi dari sistem yang telah dibangun dapat beroperasi sesuai dengan yang diinginkan, proses ini merupakan proses terakhir dalam pembangunan sebuah sistem sebelu</w:t>
      </w:r>
      <w:r w:rsidR="008B7A13" w:rsidRPr="0067595B">
        <w:rPr>
          <w:rFonts w:cs="Arial"/>
        </w:rPr>
        <w:t>m sistem digunakan secara umum.</w:t>
      </w:r>
    </w:p>
    <w:p w14:paraId="340E6B63" w14:textId="77777777" w:rsidR="00806E12" w:rsidRPr="0067595B" w:rsidRDefault="00806E12" w:rsidP="00F23AC8">
      <w:pPr>
        <w:pStyle w:val="ListParagraph"/>
        <w:tabs>
          <w:tab w:val="left" w:pos="709"/>
        </w:tabs>
        <w:ind w:left="0"/>
        <w:jc w:val="both"/>
        <w:rPr>
          <w:rFonts w:cs="Arial"/>
        </w:rPr>
      </w:pPr>
    </w:p>
    <w:p w14:paraId="4E4404DF" w14:textId="13268D59" w:rsidR="000E3C53" w:rsidRPr="0067595B" w:rsidRDefault="00F23AC8" w:rsidP="00331020">
      <w:pPr>
        <w:pStyle w:val="Heading3"/>
        <w:numPr>
          <w:ilvl w:val="0"/>
          <w:numId w:val="36"/>
        </w:numPr>
        <w:ind w:hanging="720"/>
        <w:rPr>
          <w:rFonts w:cs="Arial"/>
        </w:rPr>
      </w:pPr>
      <w:bookmarkStart w:id="1228" w:name="_Toc94356964"/>
      <w:r w:rsidRPr="0067595B">
        <w:rPr>
          <w:rFonts w:cs="Arial"/>
        </w:rPr>
        <w:t>Pemeliharaan</w:t>
      </w:r>
      <w:bookmarkEnd w:id="1228"/>
    </w:p>
    <w:p w14:paraId="227BC36B" w14:textId="2A246199" w:rsidR="000E3C53" w:rsidRPr="0067595B" w:rsidRDefault="00F23AC8" w:rsidP="00F23AC8">
      <w:pPr>
        <w:pStyle w:val="ListParagraph"/>
        <w:ind w:left="0"/>
        <w:jc w:val="both"/>
        <w:rPr>
          <w:rFonts w:cs="Arial"/>
        </w:rPr>
      </w:pPr>
      <w:r w:rsidRPr="0067595B">
        <w:rPr>
          <w:rFonts w:cs="Arial"/>
        </w:rPr>
        <w:tab/>
      </w:r>
      <w:r w:rsidR="000E3C53" w:rsidRPr="0067595B">
        <w:rPr>
          <w:rFonts w:cs="Arial"/>
        </w:rPr>
        <w:t>Tahapan ini bisa dikatakan akhir dalam pembuatan sebuah sistem. Setelah melakukan analisa, desain, dan pengkodean maka sistem yang sudah jadi akan digunakan oleh pengguna. Serta melakukan pemeliharaan agar sistem tetap berjalan dengan baik selama digunakan.</w:t>
      </w:r>
    </w:p>
    <w:p w14:paraId="50C0EA46" w14:textId="77777777" w:rsidR="002C0CFC" w:rsidRPr="0067595B" w:rsidRDefault="002C0CFC" w:rsidP="00F23AC8">
      <w:pPr>
        <w:pStyle w:val="ListParagraph"/>
        <w:ind w:left="0"/>
        <w:jc w:val="both"/>
        <w:rPr>
          <w:rFonts w:cs="Arial"/>
        </w:rPr>
      </w:pPr>
    </w:p>
    <w:p w14:paraId="0104A2A3" w14:textId="7558D885" w:rsidR="000E3C53" w:rsidRPr="0067595B" w:rsidRDefault="00331020" w:rsidP="00331020">
      <w:pPr>
        <w:pStyle w:val="Heading2"/>
        <w:numPr>
          <w:ilvl w:val="0"/>
          <w:numId w:val="38"/>
        </w:numPr>
        <w:ind w:hanging="720"/>
        <w:rPr>
          <w:rFonts w:cs="Arial"/>
        </w:rPr>
      </w:pPr>
      <w:bookmarkStart w:id="1229" w:name="_Toc94356965"/>
      <w:r w:rsidRPr="0067595B">
        <w:rPr>
          <w:rFonts w:cs="Arial"/>
        </w:rPr>
        <w:t>Penulisan Laporan</w:t>
      </w:r>
      <w:bookmarkEnd w:id="1229"/>
    </w:p>
    <w:p w14:paraId="1D0FEBD9" w14:textId="77777777" w:rsidR="00691081" w:rsidRDefault="000E3C53" w:rsidP="00343724">
      <w:pPr>
        <w:ind w:firstLine="720"/>
        <w:jc w:val="both"/>
        <w:rPr>
          <w:ins w:id="1230" w:author="Windows User" w:date="2021-02-10T23:00:00Z"/>
          <w:rFonts w:cs="Arial"/>
        </w:rPr>
      </w:pPr>
      <w:r w:rsidRPr="0067595B">
        <w:rPr>
          <w:rFonts w:cs="Arial"/>
        </w:rPr>
        <w:t xml:space="preserve">Setelah melakukan tahap metode pengembangan sistem, maka langkah selanjutnya </w:t>
      </w:r>
      <w:r w:rsidR="00C00AD7" w:rsidRPr="0067595B">
        <w:rPr>
          <w:rFonts w:cs="Arial"/>
        </w:rPr>
        <w:t>adalah proses penulisan laporan</w:t>
      </w:r>
      <w:r w:rsidR="00343724" w:rsidRPr="0067595B">
        <w:rPr>
          <w:rFonts w:cs="Arial"/>
        </w:rPr>
        <w:t xml:space="preserve">. Pada tahap ini akan dilakukan </w:t>
      </w:r>
      <w:r w:rsidRPr="0067595B">
        <w:rPr>
          <w:rFonts w:cs="Arial"/>
        </w:rPr>
        <w:t>penulisan laporan yang mencakup seluruh bagian penelitian yang telah digunakan, mulai dari tahap awal hingga tahap</w:t>
      </w:r>
      <w:r w:rsidR="00C95E71" w:rsidRPr="0067595B">
        <w:rPr>
          <w:rFonts w:cs="Arial"/>
        </w:rPr>
        <w:t xml:space="preserve"> akhir.</w:t>
      </w:r>
    </w:p>
    <w:p w14:paraId="17D48360" w14:textId="77777777" w:rsidR="00691081" w:rsidRDefault="00691081">
      <w:pPr>
        <w:spacing w:after="160" w:line="259" w:lineRule="auto"/>
        <w:rPr>
          <w:ins w:id="1231" w:author="Windows User" w:date="2021-02-10T23:00:00Z"/>
          <w:rFonts w:cs="Arial"/>
        </w:rPr>
      </w:pPr>
      <w:ins w:id="1232" w:author="Windows User" w:date="2021-02-10T23:00:00Z">
        <w:r>
          <w:rPr>
            <w:rFonts w:cs="Arial"/>
          </w:rPr>
          <w:br w:type="page"/>
        </w:r>
      </w:ins>
    </w:p>
    <w:p w14:paraId="15AFA4A8" w14:textId="42AE8ECD" w:rsidR="008B7A13" w:rsidRPr="0067595B" w:rsidRDefault="00691081">
      <w:pPr>
        <w:ind w:firstLine="720"/>
        <w:jc w:val="center"/>
        <w:rPr>
          <w:rFonts w:cs="Arial"/>
        </w:rPr>
        <w:pPrChange w:id="1233" w:author="Windows User" w:date="2021-02-10T23:00:00Z">
          <w:pPr>
            <w:ind w:firstLine="720"/>
            <w:jc w:val="both"/>
          </w:pPr>
        </w:pPrChange>
      </w:pPr>
      <w:ins w:id="1234" w:author="Windows User" w:date="2021-02-10T23:00:00Z">
        <w:r w:rsidRPr="00995767">
          <w:rPr>
            <w:rFonts w:cs="Arial"/>
            <w:i/>
            <w:lang w:val="en-ID"/>
          </w:rPr>
          <w:lastRenderedPageBreak/>
          <w:t>Halaman ini sengaja dikosongkan</w:t>
        </w:r>
      </w:ins>
      <w:r w:rsidR="008B7A13" w:rsidRPr="0067595B">
        <w:rPr>
          <w:rFonts w:cs="Arial"/>
        </w:rPr>
        <w:br w:type="page"/>
      </w:r>
    </w:p>
    <w:p w14:paraId="6EC48A23" w14:textId="77777777" w:rsidR="00AC7544" w:rsidRPr="0067595B" w:rsidRDefault="00AC7544" w:rsidP="00CF5E24">
      <w:pPr>
        <w:pStyle w:val="Heading1"/>
        <w:rPr>
          <w:rFonts w:cs="Arial"/>
        </w:rPr>
        <w:sectPr w:rsidR="00AC7544" w:rsidRPr="0067595B" w:rsidSect="00AC7544">
          <w:pgSz w:w="11906" w:h="16838" w:code="9"/>
          <w:pgMar w:top="1701" w:right="1701" w:bottom="1701" w:left="2268" w:header="709" w:footer="709" w:gutter="0"/>
          <w:cols w:space="708"/>
          <w:titlePg/>
          <w:docGrid w:linePitch="360"/>
        </w:sectPr>
      </w:pPr>
    </w:p>
    <w:p w14:paraId="0AFC44EC" w14:textId="77777777" w:rsidR="008D303F" w:rsidRDefault="00CF5E24" w:rsidP="00CF5E24">
      <w:pPr>
        <w:pStyle w:val="Heading1"/>
        <w:rPr>
          <w:rFonts w:cs="Arial"/>
        </w:rPr>
      </w:pPr>
      <w:bookmarkStart w:id="1235" w:name="_Toc94356966"/>
      <w:r w:rsidRPr="0067595B">
        <w:rPr>
          <w:rFonts w:cs="Arial"/>
        </w:rPr>
        <w:lastRenderedPageBreak/>
        <w:t>BAB IV</w:t>
      </w:r>
      <w:r w:rsidRPr="0067595B">
        <w:rPr>
          <w:rFonts w:cs="Arial"/>
        </w:rPr>
        <w:br w:type="textWrapping" w:clear="all"/>
      </w:r>
      <w:ins w:id="1236" w:author="Windows User" w:date="2021-01-21T08:21:00Z">
        <w:r w:rsidR="00D316E6">
          <w:rPr>
            <w:rFonts w:cs="Arial"/>
          </w:rPr>
          <w:t>HASIL DAN PEMBAHASAN</w:t>
        </w:r>
      </w:ins>
      <w:bookmarkEnd w:id="1235"/>
    </w:p>
    <w:p w14:paraId="01B5BE4B" w14:textId="0DEE533F" w:rsidR="00CF5E24" w:rsidRPr="0067595B" w:rsidRDefault="00CF5E24" w:rsidP="008D303F">
      <w:pPr>
        <w:rPr>
          <w:rFonts w:cs="Arial"/>
        </w:rPr>
      </w:pPr>
      <w:del w:id="1237" w:author="Windows User" w:date="2021-01-21T08:21:00Z">
        <w:r w:rsidRPr="0067595B" w:rsidDel="00D316E6">
          <w:rPr>
            <w:rFonts w:cs="Arial"/>
          </w:rPr>
          <w:delText>JADWAL KERJA</w:delText>
        </w:r>
      </w:del>
    </w:p>
    <w:p w14:paraId="27169C66" w14:textId="0553DAC8" w:rsidR="00ED69A7" w:rsidRPr="0067595B" w:rsidDel="00D316E6" w:rsidRDefault="00ED69A7" w:rsidP="00ED69A7">
      <w:pPr>
        <w:rPr>
          <w:del w:id="1238" w:author="Windows User" w:date="2021-01-21T08:22:00Z"/>
          <w:rFonts w:cs="Arial"/>
        </w:rPr>
      </w:pPr>
    </w:p>
    <w:p w14:paraId="7A5E5575" w14:textId="508117D4" w:rsidR="00321E28" w:rsidRPr="0067595B" w:rsidDel="00D316E6" w:rsidRDefault="00321E28" w:rsidP="00321E28">
      <w:pPr>
        <w:ind w:firstLine="709"/>
        <w:jc w:val="both"/>
        <w:rPr>
          <w:del w:id="1239" w:author="Windows User" w:date="2021-01-21T08:21:00Z"/>
          <w:rFonts w:cs="Arial"/>
          <w:lang w:val="en-ID"/>
        </w:rPr>
      </w:pPr>
      <w:del w:id="1240" w:author="Windows User" w:date="2021-01-21T08:21:00Z">
        <w:r w:rsidRPr="0067595B" w:rsidDel="00D316E6">
          <w:rPr>
            <w:rFonts w:cs="Arial"/>
            <w:lang w:val="en-ID"/>
          </w:rPr>
          <w:delText xml:space="preserve">Adapun proses pengembangan Sistem Informasi </w:delText>
        </w:r>
      </w:del>
      <w:ins w:id="1241" w:author="Microsoft Office User" w:date="2020-12-07T08:16:00Z">
        <w:del w:id="1242" w:author="Windows User" w:date="2020-12-14T19:05:00Z">
          <w:r w:rsidR="007074FB" w:rsidDel="00880625">
            <w:rPr>
              <w:rFonts w:cs="Arial"/>
            </w:rPr>
            <w:delText>E</w:delText>
          </w:r>
          <w:r w:rsidR="007074FB" w:rsidRPr="0067595B" w:rsidDel="00880625">
            <w:rPr>
              <w:rFonts w:cs="Arial"/>
            </w:rPr>
            <w:delText>-</w:delText>
          </w:r>
          <w:r w:rsidR="007074FB" w:rsidDel="00880625">
            <w:rPr>
              <w:rFonts w:cs="Arial"/>
            </w:rPr>
            <w:delText>L</w:delText>
          </w:r>
          <w:r w:rsidR="007074FB" w:rsidRPr="0067595B" w:rsidDel="00880625">
            <w:rPr>
              <w:rFonts w:cs="Arial"/>
            </w:rPr>
            <w:delText>earning</w:delText>
          </w:r>
        </w:del>
      </w:ins>
      <w:del w:id="1243" w:author="Windows User" w:date="2021-01-21T08:21:00Z">
        <w:r w:rsidRPr="0067595B" w:rsidDel="00D316E6">
          <w:rPr>
            <w:rFonts w:cs="Arial"/>
            <w:lang w:val="en-ID"/>
          </w:rPr>
          <w:delText>e-learning ini dibuatkan dalam dalam bentuk jadwal kerja yang dijabarkan pada Tabel 4.1</w:delText>
        </w:r>
      </w:del>
      <w:ins w:id="1244" w:author="Microsoft Office User" w:date="2020-12-07T08:21:00Z">
        <w:del w:id="1245" w:author="Windows User" w:date="2021-01-21T08:21:00Z">
          <w:r w:rsidR="000D35D8" w:rsidDel="00D316E6">
            <w:rPr>
              <w:rFonts w:cs="Arial"/>
              <w:lang w:val="en-ID"/>
            </w:rPr>
            <w:delText>.</w:delText>
          </w:r>
        </w:del>
      </w:ins>
    </w:p>
    <w:p w14:paraId="0FAFA447" w14:textId="6D8CB787" w:rsidR="008B7A13" w:rsidRPr="0067595B" w:rsidDel="00D316E6" w:rsidRDefault="008B7A13" w:rsidP="008B7A13">
      <w:pPr>
        <w:pStyle w:val="Caption"/>
        <w:keepNext/>
        <w:rPr>
          <w:del w:id="1246" w:author="Windows User" w:date="2021-01-21T08:21:00Z"/>
          <w:rFonts w:cs="Arial"/>
          <w:lang w:val="en-US"/>
        </w:rPr>
      </w:pPr>
      <w:del w:id="1247" w:author="Windows User" w:date="2021-01-21T08:21:00Z">
        <w:r w:rsidRPr="0067595B" w:rsidDel="00D316E6">
          <w:rPr>
            <w:rFonts w:cs="Arial"/>
          </w:rPr>
          <w:delText xml:space="preserve">Tabel 4. </w:delText>
        </w:r>
        <w:r w:rsidRPr="0067595B" w:rsidDel="00D316E6">
          <w:rPr>
            <w:rFonts w:cs="Arial"/>
          </w:rPr>
          <w:fldChar w:fldCharType="begin"/>
        </w:r>
        <w:r w:rsidRPr="005D54BF" w:rsidDel="00D316E6">
          <w:rPr>
            <w:rFonts w:cs="Arial"/>
            <w:bCs w:val="0"/>
          </w:rPr>
          <w:delInstrText xml:space="preserve"> SEQ Tabel_4. \* ARABIC </w:delInstrText>
        </w:r>
        <w:r w:rsidRPr="0067595B" w:rsidDel="00D316E6">
          <w:rPr>
            <w:rFonts w:cs="Arial"/>
          </w:rPr>
          <w:fldChar w:fldCharType="separate"/>
        </w:r>
        <w:r w:rsidR="00302615" w:rsidDel="00D316E6">
          <w:rPr>
            <w:rFonts w:cs="Arial"/>
            <w:noProof/>
          </w:rPr>
          <w:delText>1</w:delText>
        </w:r>
        <w:r w:rsidRPr="0067595B" w:rsidDel="00D316E6">
          <w:rPr>
            <w:rFonts w:cs="Arial"/>
          </w:rPr>
          <w:fldChar w:fldCharType="end"/>
        </w:r>
        <w:r w:rsidRPr="0067595B" w:rsidDel="00D316E6">
          <w:rPr>
            <w:rFonts w:cs="Arial"/>
            <w:lang w:val="en-US"/>
          </w:rPr>
          <w:delText xml:space="preserve"> Jadwal Kerja</w:delText>
        </w:r>
      </w:del>
    </w:p>
    <w:tbl>
      <w:tblPr>
        <w:tblW w:w="9208" w:type="dxa"/>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1574"/>
        <w:gridCol w:w="388"/>
        <w:gridCol w:w="387"/>
        <w:gridCol w:w="387"/>
        <w:gridCol w:w="387"/>
        <w:gridCol w:w="446"/>
        <w:gridCol w:w="446"/>
        <w:gridCol w:w="446"/>
        <w:gridCol w:w="446"/>
        <w:gridCol w:w="443"/>
        <w:gridCol w:w="443"/>
        <w:gridCol w:w="443"/>
        <w:gridCol w:w="443"/>
        <w:gridCol w:w="470"/>
        <w:gridCol w:w="470"/>
        <w:gridCol w:w="470"/>
        <w:gridCol w:w="470"/>
        <w:tblGridChange w:id="1248">
          <w:tblGrid>
            <w:gridCol w:w="649"/>
            <w:gridCol w:w="1574"/>
            <w:gridCol w:w="1549"/>
            <w:gridCol w:w="1784"/>
            <w:gridCol w:w="1766"/>
            <w:gridCol w:w="6"/>
            <w:gridCol w:w="643"/>
            <w:gridCol w:w="1237"/>
            <w:gridCol w:w="337"/>
            <w:gridCol w:w="388"/>
            <w:gridCol w:w="387"/>
            <w:gridCol w:w="387"/>
            <w:gridCol w:w="387"/>
            <w:gridCol w:w="446"/>
            <w:gridCol w:w="446"/>
            <w:gridCol w:w="446"/>
            <w:gridCol w:w="446"/>
            <w:gridCol w:w="443"/>
            <w:gridCol w:w="443"/>
            <w:gridCol w:w="443"/>
            <w:gridCol w:w="443"/>
            <w:gridCol w:w="470"/>
            <w:gridCol w:w="470"/>
            <w:gridCol w:w="470"/>
            <w:gridCol w:w="470"/>
          </w:tblGrid>
        </w:tblGridChange>
      </w:tblGrid>
      <w:tr w:rsidR="007D7531" w:rsidRPr="0067595B" w:rsidDel="00D316E6" w14:paraId="10C18050" w14:textId="35D05E89" w:rsidTr="007D7531">
        <w:trPr>
          <w:trHeight w:val="876"/>
          <w:del w:id="1249" w:author="Windows User" w:date="2021-01-21T08:21:00Z"/>
        </w:trPr>
        <w:tc>
          <w:tcPr>
            <w:tcW w:w="649" w:type="dxa"/>
            <w:vMerge w:val="restart"/>
            <w:shd w:val="clear" w:color="auto" w:fill="auto"/>
            <w:vAlign w:val="center"/>
          </w:tcPr>
          <w:p w14:paraId="1001643D" w14:textId="57C2A9BC" w:rsidR="007D7531" w:rsidRPr="0067595B" w:rsidDel="00D316E6" w:rsidRDefault="007D7531" w:rsidP="007D7531">
            <w:pPr>
              <w:jc w:val="center"/>
              <w:rPr>
                <w:del w:id="1250" w:author="Windows User" w:date="2021-01-21T08:21:00Z"/>
                <w:rFonts w:cs="Arial"/>
                <w:b/>
                <w:lang w:val="en-ID"/>
              </w:rPr>
            </w:pPr>
            <w:del w:id="1251" w:author="Windows User" w:date="2021-01-21T08:21:00Z">
              <w:r w:rsidRPr="0067595B" w:rsidDel="00D316E6">
                <w:rPr>
                  <w:rFonts w:cs="Arial"/>
                  <w:b/>
                  <w:lang w:val="en-ID"/>
                </w:rPr>
                <w:delText>NO</w:delText>
              </w:r>
            </w:del>
          </w:p>
        </w:tc>
        <w:tc>
          <w:tcPr>
            <w:tcW w:w="1574" w:type="dxa"/>
            <w:vMerge w:val="restart"/>
            <w:shd w:val="clear" w:color="auto" w:fill="auto"/>
            <w:vAlign w:val="center"/>
          </w:tcPr>
          <w:p w14:paraId="206F4005" w14:textId="45C96BC4" w:rsidR="007D7531" w:rsidRPr="0067595B" w:rsidDel="00D316E6" w:rsidRDefault="007D7531" w:rsidP="007D7531">
            <w:pPr>
              <w:jc w:val="center"/>
              <w:rPr>
                <w:del w:id="1252" w:author="Windows User" w:date="2021-01-21T08:21:00Z"/>
                <w:rFonts w:cs="Arial"/>
                <w:b/>
                <w:lang w:val="en-ID"/>
              </w:rPr>
            </w:pPr>
            <w:del w:id="1253" w:author="Windows User" w:date="2021-01-21T08:21:00Z">
              <w:r w:rsidRPr="0067595B" w:rsidDel="00D316E6">
                <w:rPr>
                  <w:rFonts w:cs="Arial"/>
                  <w:b/>
                  <w:lang w:val="en-ID"/>
                </w:rPr>
                <w:delText>KEGIATAN</w:delText>
              </w:r>
            </w:del>
          </w:p>
        </w:tc>
        <w:tc>
          <w:tcPr>
            <w:tcW w:w="1549" w:type="dxa"/>
            <w:gridSpan w:val="4"/>
            <w:shd w:val="clear" w:color="auto" w:fill="auto"/>
            <w:vAlign w:val="center"/>
          </w:tcPr>
          <w:p w14:paraId="66F7BAB5" w14:textId="11E270F7" w:rsidR="007D7531" w:rsidRPr="0067595B" w:rsidDel="00D16ECC" w:rsidRDefault="007D7531" w:rsidP="007D7531">
            <w:pPr>
              <w:jc w:val="center"/>
              <w:rPr>
                <w:del w:id="1254" w:author="Windows User" w:date="2020-12-14T10:18:00Z"/>
                <w:rFonts w:cs="Arial"/>
                <w:b/>
                <w:lang w:val="en-ID"/>
              </w:rPr>
            </w:pPr>
            <w:del w:id="1255" w:author="Windows User" w:date="2020-12-14T10:18:00Z">
              <w:r w:rsidRPr="0067595B" w:rsidDel="00D16ECC">
                <w:rPr>
                  <w:rFonts w:cs="Arial"/>
                  <w:b/>
                  <w:lang w:val="en-ID"/>
                </w:rPr>
                <w:delText>Oktober</w:delText>
              </w:r>
            </w:del>
          </w:p>
          <w:p w14:paraId="48C2A91D" w14:textId="3714699B" w:rsidR="007D7531" w:rsidRPr="0067595B" w:rsidDel="00D316E6" w:rsidRDefault="007D7531" w:rsidP="007D7531">
            <w:pPr>
              <w:jc w:val="center"/>
              <w:rPr>
                <w:del w:id="1256" w:author="Windows User" w:date="2021-01-21T08:21:00Z"/>
                <w:rFonts w:cs="Arial"/>
                <w:b/>
                <w:lang w:val="en-ID"/>
              </w:rPr>
            </w:pPr>
            <w:del w:id="1257" w:author="Windows User" w:date="2020-12-14T10:18:00Z">
              <w:r w:rsidRPr="0067595B" w:rsidDel="00D16ECC">
                <w:rPr>
                  <w:rFonts w:cs="Arial"/>
                  <w:b/>
                  <w:lang w:val="en-ID"/>
                </w:rPr>
                <w:delText>2020</w:delText>
              </w:r>
            </w:del>
          </w:p>
        </w:tc>
        <w:tc>
          <w:tcPr>
            <w:tcW w:w="1784" w:type="dxa"/>
            <w:gridSpan w:val="4"/>
            <w:shd w:val="clear" w:color="auto" w:fill="auto"/>
            <w:vAlign w:val="center"/>
          </w:tcPr>
          <w:p w14:paraId="6EDEA4EF" w14:textId="7763F2FC" w:rsidR="007D7531" w:rsidRPr="0067595B" w:rsidDel="00D16ECC" w:rsidRDefault="007D7531" w:rsidP="007D7531">
            <w:pPr>
              <w:jc w:val="center"/>
              <w:rPr>
                <w:del w:id="1258" w:author="Windows User" w:date="2020-12-14T10:18:00Z"/>
                <w:rFonts w:cs="Arial"/>
                <w:b/>
                <w:lang w:val="en-ID"/>
              </w:rPr>
            </w:pPr>
            <w:del w:id="1259" w:author="Windows User" w:date="2020-12-14T10:18:00Z">
              <w:r w:rsidRPr="0067595B" w:rsidDel="00D16ECC">
                <w:rPr>
                  <w:rFonts w:cs="Arial"/>
                  <w:b/>
                  <w:lang w:val="en-ID"/>
                </w:rPr>
                <w:delText>November</w:delText>
              </w:r>
            </w:del>
          </w:p>
          <w:p w14:paraId="6E6A5823" w14:textId="506DAE20" w:rsidR="007D7531" w:rsidRPr="0067595B" w:rsidDel="00D316E6" w:rsidRDefault="007D7531" w:rsidP="007D7531">
            <w:pPr>
              <w:jc w:val="center"/>
              <w:rPr>
                <w:del w:id="1260" w:author="Windows User" w:date="2021-01-21T08:21:00Z"/>
                <w:rFonts w:cs="Arial"/>
                <w:b/>
                <w:lang w:val="en-ID"/>
              </w:rPr>
            </w:pPr>
            <w:del w:id="1261" w:author="Windows User" w:date="2020-12-14T10:18:00Z">
              <w:r w:rsidRPr="0067595B" w:rsidDel="00D16ECC">
                <w:rPr>
                  <w:rFonts w:cs="Arial"/>
                  <w:b/>
                  <w:lang w:val="en-ID"/>
                </w:rPr>
                <w:delText>2020</w:delText>
              </w:r>
            </w:del>
          </w:p>
        </w:tc>
        <w:tc>
          <w:tcPr>
            <w:tcW w:w="1772" w:type="dxa"/>
            <w:gridSpan w:val="4"/>
            <w:shd w:val="clear" w:color="auto" w:fill="auto"/>
            <w:vAlign w:val="center"/>
          </w:tcPr>
          <w:p w14:paraId="00C4258A" w14:textId="7ED8CA13" w:rsidR="007D7531" w:rsidRPr="0067595B" w:rsidDel="00D16ECC" w:rsidRDefault="007D7531" w:rsidP="007D7531">
            <w:pPr>
              <w:jc w:val="center"/>
              <w:rPr>
                <w:del w:id="1262" w:author="Windows User" w:date="2020-12-14T10:18:00Z"/>
                <w:rFonts w:cs="Arial"/>
                <w:b/>
                <w:lang w:val="en-ID"/>
              </w:rPr>
            </w:pPr>
            <w:del w:id="1263" w:author="Windows User" w:date="2020-12-14T10:18:00Z">
              <w:r w:rsidRPr="0067595B" w:rsidDel="00D16ECC">
                <w:rPr>
                  <w:rFonts w:cs="Arial"/>
                  <w:b/>
                  <w:lang w:val="en-ID"/>
                </w:rPr>
                <w:delText>Desember</w:delText>
              </w:r>
            </w:del>
          </w:p>
          <w:p w14:paraId="7FE0C51E" w14:textId="5DCD315D" w:rsidR="007D7531" w:rsidRPr="0067595B" w:rsidDel="00D316E6" w:rsidRDefault="007D7531" w:rsidP="007D7531">
            <w:pPr>
              <w:jc w:val="center"/>
              <w:rPr>
                <w:del w:id="1264" w:author="Windows User" w:date="2021-01-21T08:21:00Z"/>
                <w:rFonts w:cs="Arial"/>
                <w:b/>
                <w:lang w:val="en-ID"/>
              </w:rPr>
            </w:pPr>
            <w:del w:id="1265" w:author="Windows User" w:date="2020-12-14T10:18:00Z">
              <w:r w:rsidRPr="0067595B" w:rsidDel="00D16ECC">
                <w:rPr>
                  <w:rFonts w:cs="Arial"/>
                  <w:b/>
                  <w:lang w:val="en-ID"/>
                </w:rPr>
                <w:delText>2020</w:delText>
              </w:r>
            </w:del>
          </w:p>
        </w:tc>
        <w:tc>
          <w:tcPr>
            <w:tcW w:w="1880" w:type="dxa"/>
            <w:gridSpan w:val="4"/>
            <w:shd w:val="clear" w:color="auto" w:fill="auto"/>
            <w:vAlign w:val="center"/>
          </w:tcPr>
          <w:p w14:paraId="6CF7139F" w14:textId="2100FE29" w:rsidR="007D7531" w:rsidRPr="0067595B" w:rsidDel="00D316E6" w:rsidRDefault="007D7531" w:rsidP="007D7531">
            <w:pPr>
              <w:jc w:val="center"/>
              <w:rPr>
                <w:del w:id="1266" w:author="Windows User" w:date="2021-01-21T08:21:00Z"/>
                <w:rFonts w:cs="Arial"/>
                <w:b/>
                <w:lang w:val="en-ID"/>
              </w:rPr>
            </w:pPr>
            <w:del w:id="1267" w:author="Windows User" w:date="2020-12-14T10:18:00Z">
              <w:r w:rsidRPr="0067595B" w:rsidDel="007D7531">
                <w:rPr>
                  <w:rFonts w:cs="Arial"/>
                  <w:b/>
                  <w:lang w:val="en-ID"/>
                </w:rPr>
                <w:delText>Januari</w:delText>
              </w:r>
            </w:del>
          </w:p>
          <w:p w14:paraId="5DB8AC94" w14:textId="66285EF9" w:rsidR="007D7531" w:rsidRPr="0067595B" w:rsidDel="00D316E6" w:rsidRDefault="007D7531" w:rsidP="007D7531">
            <w:pPr>
              <w:jc w:val="center"/>
              <w:rPr>
                <w:del w:id="1268" w:author="Windows User" w:date="2021-01-21T08:21:00Z"/>
                <w:rFonts w:cs="Arial"/>
                <w:b/>
                <w:lang w:val="en-ID"/>
              </w:rPr>
            </w:pPr>
            <w:del w:id="1269" w:author="Windows User" w:date="2021-01-21T08:21:00Z">
              <w:r w:rsidRPr="0067595B" w:rsidDel="00D316E6">
                <w:rPr>
                  <w:rFonts w:cs="Arial"/>
                  <w:b/>
                  <w:lang w:val="en-ID"/>
                </w:rPr>
                <w:delText>2021</w:delText>
              </w:r>
            </w:del>
          </w:p>
        </w:tc>
      </w:tr>
      <w:tr w:rsidR="007D7531" w:rsidRPr="0067595B" w:rsidDel="00D316E6" w14:paraId="03190F41" w14:textId="1F849B6D" w:rsidTr="007D7531">
        <w:tblPrEx>
          <w:tblW w:w="9208" w:type="dxa"/>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270" w:author="Windows User" w:date="2020-12-14T10:22:00Z">
            <w:tblPrEx>
              <w:tblW w:w="9208" w:type="dxa"/>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del w:id="1271" w:author="Windows User" w:date="2021-01-21T08:21:00Z"/>
          <w:trPrChange w:id="1272" w:author="Windows User" w:date="2020-12-14T10:22:00Z">
            <w:trPr>
              <w:gridBefore w:val="5"/>
            </w:trPr>
          </w:trPrChange>
        </w:trPr>
        <w:tc>
          <w:tcPr>
            <w:tcW w:w="649" w:type="dxa"/>
            <w:vMerge/>
            <w:shd w:val="clear" w:color="auto" w:fill="auto"/>
            <w:tcPrChange w:id="1273" w:author="Windows User" w:date="2020-12-14T10:22:00Z">
              <w:tcPr>
                <w:tcW w:w="649" w:type="dxa"/>
                <w:gridSpan w:val="2"/>
                <w:vMerge/>
                <w:shd w:val="clear" w:color="auto" w:fill="auto"/>
              </w:tcPr>
            </w:tcPrChange>
          </w:tcPr>
          <w:p w14:paraId="6A6428AB" w14:textId="15C76CB6" w:rsidR="00321E28" w:rsidRPr="0067595B" w:rsidDel="00D316E6" w:rsidRDefault="00321E28" w:rsidP="00F101C1">
            <w:pPr>
              <w:jc w:val="center"/>
              <w:rPr>
                <w:del w:id="1274" w:author="Windows User" w:date="2021-01-21T08:21:00Z"/>
                <w:rFonts w:cs="Arial"/>
                <w:b/>
                <w:lang w:val="en-ID"/>
              </w:rPr>
            </w:pPr>
          </w:p>
        </w:tc>
        <w:tc>
          <w:tcPr>
            <w:tcW w:w="1574" w:type="dxa"/>
            <w:vMerge/>
            <w:shd w:val="clear" w:color="auto" w:fill="auto"/>
            <w:tcPrChange w:id="1275" w:author="Windows User" w:date="2020-12-14T10:22:00Z">
              <w:tcPr>
                <w:tcW w:w="1574" w:type="dxa"/>
                <w:gridSpan w:val="2"/>
                <w:vMerge/>
                <w:shd w:val="clear" w:color="auto" w:fill="auto"/>
              </w:tcPr>
            </w:tcPrChange>
          </w:tcPr>
          <w:p w14:paraId="1F791D63" w14:textId="1EA24BC6" w:rsidR="00321E28" w:rsidRPr="0067595B" w:rsidDel="00D316E6" w:rsidRDefault="00321E28" w:rsidP="00F101C1">
            <w:pPr>
              <w:jc w:val="center"/>
              <w:rPr>
                <w:del w:id="1276" w:author="Windows User" w:date="2021-01-21T08:21:00Z"/>
                <w:rFonts w:cs="Arial"/>
                <w:b/>
                <w:lang w:val="en-ID"/>
              </w:rPr>
            </w:pPr>
          </w:p>
        </w:tc>
        <w:tc>
          <w:tcPr>
            <w:tcW w:w="388" w:type="dxa"/>
            <w:shd w:val="clear" w:color="auto" w:fill="auto"/>
            <w:vAlign w:val="center"/>
            <w:tcPrChange w:id="1277" w:author="Windows User" w:date="2020-12-14T10:22:00Z">
              <w:tcPr>
                <w:tcW w:w="388" w:type="dxa"/>
                <w:shd w:val="clear" w:color="auto" w:fill="auto"/>
                <w:vAlign w:val="center"/>
              </w:tcPr>
            </w:tcPrChange>
          </w:tcPr>
          <w:p w14:paraId="04691CB6" w14:textId="1A9448DB" w:rsidR="00321E28" w:rsidRPr="0067595B" w:rsidDel="00D316E6" w:rsidRDefault="00321E28" w:rsidP="00F101C1">
            <w:pPr>
              <w:jc w:val="center"/>
              <w:rPr>
                <w:del w:id="1278" w:author="Windows User" w:date="2021-01-21T08:21:00Z"/>
                <w:rFonts w:cs="Arial"/>
                <w:b/>
                <w:lang w:val="en-ID"/>
              </w:rPr>
            </w:pPr>
            <w:del w:id="1279" w:author="Windows User" w:date="2021-01-21T08:21:00Z">
              <w:r w:rsidRPr="0067595B" w:rsidDel="00D316E6">
                <w:rPr>
                  <w:rFonts w:cs="Arial"/>
                  <w:b/>
                  <w:lang w:val="en-ID"/>
                </w:rPr>
                <w:delText>1</w:delText>
              </w:r>
            </w:del>
          </w:p>
        </w:tc>
        <w:tc>
          <w:tcPr>
            <w:tcW w:w="387" w:type="dxa"/>
            <w:shd w:val="clear" w:color="auto" w:fill="auto"/>
            <w:vAlign w:val="center"/>
            <w:tcPrChange w:id="1280" w:author="Windows User" w:date="2020-12-14T10:22:00Z">
              <w:tcPr>
                <w:tcW w:w="387" w:type="dxa"/>
                <w:shd w:val="clear" w:color="auto" w:fill="auto"/>
                <w:vAlign w:val="center"/>
              </w:tcPr>
            </w:tcPrChange>
          </w:tcPr>
          <w:p w14:paraId="4F7F1901" w14:textId="4F4B3D04" w:rsidR="00321E28" w:rsidRPr="0067595B" w:rsidDel="00D316E6" w:rsidRDefault="00321E28" w:rsidP="00F101C1">
            <w:pPr>
              <w:jc w:val="center"/>
              <w:rPr>
                <w:del w:id="1281" w:author="Windows User" w:date="2021-01-21T08:21:00Z"/>
                <w:rFonts w:cs="Arial"/>
                <w:b/>
                <w:lang w:val="en-ID"/>
              </w:rPr>
            </w:pPr>
            <w:del w:id="1282" w:author="Windows User" w:date="2021-01-21T08:21:00Z">
              <w:r w:rsidRPr="0067595B" w:rsidDel="00D316E6">
                <w:rPr>
                  <w:rFonts w:cs="Arial"/>
                  <w:b/>
                  <w:lang w:val="en-ID"/>
                </w:rPr>
                <w:delText>2</w:delText>
              </w:r>
            </w:del>
          </w:p>
        </w:tc>
        <w:tc>
          <w:tcPr>
            <w:tcW w:w="387" w:type="dxa"/>
            <w:shd w:val="clear" w:color="auto" w:fill="auto"/>
            <w:vAlign w:val="center"/>
            <w:tcPrChange w:id="1283" w:author="Windows User" w:date="2020-12-14T10:22:00Z">
              <w:tcPr>
                <w:tcW w:w="387" w:type="dxa"/>
                <w:shd w:val="clear" w:color="auto" w:fill="auto"/>
                <w:vAlign w:val="center"/>
              </w:tcPr>
            </w:tcPrChange>
          </w:tcPr>
          <w:p w14:paraId="59EF1F9E" w14:textId="3D2BF1CF" w:rsidR="00321E28" w:rsidRPr="0067595B" w:rsidDel="00D316E6" w:rsidRDefault="00321E28" w:rsidP="00F101C1">
            <w:pPr>
              <w:jc w:val="center"/>
              <w:rPr>
                <w:del w:id="1284" w:author="Windows User" w:date="2021-01-21T08:21:00Z"/>
                <w:rFonts w:cs="Arial"/>
                <w:b/>
                <w:lang w:val="en-ID"/>
              </w:rPr>
            </w:pPr>
            <w:del w:id="1285" w:author="Windows User" w:date="2021-01-21T08:21:00Z">
              <w:r w:rsidRPr="0067595B" w:rsidDel="00D316E6">
                <w:rPr>
                  <w:rFonts w:cs="Arial"/>
                  <w:b/>
                  <w:lang w:val="en-ID"/>
                </w:rPr>
                <w:delText>3</w:delText>
              </w:r>
            </w:del>
          </w:p>
        </w:tc>
        <w:tc>
          <w:tcPr>
            <w:tcW w:w="387" w:type="dxa"/>
            <w:shd w:val="clear" w:color="auto" w:fill="auto"/>
            <w:vAlign w:val="center"/>
            <w:tcPrChange w:id="1286" w:author="Windows User" w:date="2020-12-14T10:22:00Z">
              <w:tcPr>
                <w:tcW w:w="387" w:type="dxa"/>
                <w:shd w:val="clear" w:color="auto" w:fill="auto"/>
                <w:vAlign w:val="center"/>
              </w:tcPr>
            </w:tcPrChange>
          </w:tcPr>
          <w:p w14:paraId="459CCB96" w14:textId="44886D2D" w:rsidR="00321E28" w:rsidRPr="0067595B" w:rsidDel="00D316E6" w:rsidRDefault="00321E28" w:rsidP="00F101C1">
            <w:pPr>
              <w:jc w:val="center"/>
              <w:rPr>
                <w:del w:id="1287" w:author="Windows User" w:date="2021-01-21T08:21:00Z"/>
                <w:rFonts w:cs="Arial"/>
                <w:b/>
                <w:lang w:val="en-ID"/>
              </w:rPr>
            </w:pPr>
            <w:del w:id="1288" w:author="Windows User" w:date="2021-01-21T08:21:00Z">
              <w:r w:rsidRPr="0067595B" w:rsidDel="00D316E6">
                <w:rPr>
                  <w:rFonts w:cs="Arial"/>
                  <w:b/>
                  <w:lang w:val="en-ID"/>
                </w:rPr>
                <w:delText>4</w:delText>
              </w:r>
            </w:del>
          </w:p>
        </w:tc>
        <w:tc>
          <w:tcPr>
            <w:tcW w:w="446" w:type="dxa"/>
            <w:shd w:val="clear" w:color="auto" w:fill="auto"/>
            <w:vAlign w:val="center"/>
            <w:tcPrChange w:id="1289" w:author="Windows User" w:date="2020-12-14T10:22:00Z">
              <w:tcPr>
                <w:tcW w:w="446" w:type="dxa"/>
                <w:shd w:val="clear" w:color="auto" w:fill="auto"/>
                <w:vAlign w:val="center"/>
              </w:tcPr>
            </w:tcPrChange>
          </w:tcPr>
          <w:p w14:paraId="2B3B1581" w14:textId="33A97800" w:rsidR="00321E28" w:rsidRPr="0067595B" w:rsidDel="00D316E6" w:rsidRDefault="00321E28" w:rsidP="00F101C1">
            <w:pPr>
              <w:jc w:val="center"/>
              <w:rPr>
                <w:del w:id="1290" w:author="Windows User" w:date="2021-01-21T08:21:00Z"/>
                <w:rFonts w:cs="Arial"/>
                <w:b/>
                <w:lang w:val="en-ID"/>
              </w:rPr>
            </w:pPr>
            <w:del w:id="1291" w:author="Windows User" w:date="2021-01-21T08:21:00Z">
              <w:r w:rsidRPr="0067595B" w:rsidDel="00D316E6">
                <w:rPr>
                  <w:rFonts w:cs="Arial"/>
                  <w:b/>
                  <w:lang w:val="en-ID"/>
                </w:rPr>
                <w:delText>1</w:delText>
              </w:r>
            </w:del>
          </w:p>
        </w:tc>
        <w:tc>
          <w:tcPr>
            <w:tcW w:w="446" w:type="dxa"/>
            <w:shd w:val="clear" w:color="auto" w:fill="auto"/>
            <w:vAlign w:val="center"/>
            <w:tcPrChange w:id="1292" w:author="Windows User" w:date="2020-12-14T10:22:00Z">
              <w:tcPr>
                <w:tcW w:w="446" w:type="dxa"/>
                <w:shd w:val="clear" w:color="auto" w:fill="auto"/>
                <w:vAlign w:val="center"/>
              </w:tcPr>
            </w:tcPrChange>
          </w:tcPr>
          <w:p w14:paraId="14B4D1CE" w14:textId="0A11952C" w:rsidR="00321E28" w:rsidRPr="0067595B" w:rsidDel="00D316E6" w:rsidRDefault="00321E28" w:rsidP="00F101C1">
            <w:pPr>
              <w:jc w:val="center"/>
              <w:rPr>
                <w:del w:id="1293" w:author="Windows User" w:date="2021-01-21T08:21:00Z"/>
                <w:rFonts w:cs="Arial"/>
                <w:b/>
                <w:lang w:val="en-ID"/>
              </w:rPr>
            </w:pPr>
            <w:del w:id="1294" w:author="Windows User" w:date="2021-01-21T08:21:00Z">
              <w:r w:rsidRPr="0067595B" w:rsidDel="00D316E6">
                <w:rPr>
                  <w:rFonts w:cs="Arial"/>
                  <w:b/>
                  <w:lang w:val="en-ID"/>
                </w:rPr>
                <w:delText>2</w:delText>
              </w:r>
            </w:del>
          </w:p>
        </w:tc>
        <w:tc>
          <w:tcPr>
            <w:tcW w:w="446" w:type="dxa"/>
            <w:shd w:val="clear" w:color="auto" w:fill="auto"/>
            <w:vAlign w:val="center"/>
            <w:tcPrChange w:id="1295" w:author="Windows User" w:date="2020-12-14T10:22:00Z">
              <w:tcPr>
                <w:tcW w:w="446" w:type="dxa"/>
                <w:shd w:val="clear" w:color="auto" w:fill="auto"/>
                <w:vAlign w:val="center"/>
              </w:tcPr>
            </w:tcPrChange>
          </w:tcPr>
          <w:p w14:paraId="77E17A70" w14:textId="5D67CD26" w:rsidR="00321E28" w:rsidRPr="0067595B" w:rsidDel="00D316E6" w:rsidRDefault="00321E28" w:rsidP="00F101C1">
            <w:pPr>
              <w:jc w:val="center"/>
              <w:rPr>
                <w:del w:id="1296" w:author="Windows User" w:date="2021-01-21T08:21:00Z"/>
                <w:rFonts w:cs="Arial"/>
                <w:b/>
                <w:lang w:val="en-ID"/>
              </w:rPr>
            </w:pPr>
            <w:del w:id="1297" w:author="Windows User" w:date="2021-01-21T08:21:00Z">
              <w:r w:rsidRPr="0067595B" w:rsidDel="00D316E6">
                <w:rPr>
                  <w:rFonts w:cs="Arial"/>
                  <w:b/>
                  <w:lang w:val="en-ID"/>
                </w:rPr>
                <w:delText>3</w:delText>
              </w:r>
            </w:del>
          </w:p>
        </w:tc>
        <w:tc>
          <w:tcPr>
            <w:tcW w:w="446" w:type="dxa"/>
            <w:shd w:val="clear" w:color="auto" w:fill="auto"/>
            <w:vAlign w:val="center"/>
            <w:tcPrChange w:id="1298" w:author="Windows User" w:date="2020-12-14T10:22:00Z">
              <w:tcPr>
                <w:tcW w:w="446" w:type="dxa"/>
                <w:shd w:val="clear" w:color="auto" w:fill="auto"/>
                <w:vAlign w:val="center"/>
              </w:tcPr>
            </w:tcPrChange>
          </w:tcPr>
          <w:p w14:paraId="20231A25" w14:textId="1E8AD209" w:rsidR="00321E28" w:rsidRPr="0067595B" w:rsidDel="00D316E6" w:rsidRDefault="00321E28" w:rsidP="00F101C1">
            <w:pPr>
              <w:jc w:val="center"/>
              <w:rPr>
                <w:del w:id="1299" w:author="Windows User" w:date="2021-01-21T08:21:00Z"/>
                <w:rFonts w:cs="Arial"/>
                <w:b/>
                <w:lang w:val="en-ID"/>
              </w:rPr>
            </w:pPr>
            <w:del w:id="1300" w:author="Windows User" w:date="2021-01-21T08:21:00Z">
              <w:r w:rsidRPr="0067595B" w:rsidDel="00D316E6">
                <w:rPr>
                  <w:rFonts w:cs="Arial"/>
                  <w:b/>
                  <w:lang w:val="en-ID"/>
                </w:rPr>
                <w:delText>4</w:delText>
              </w:r>
            </w:del>
          </w:p>
        </w:tc>
        <w:tc>
          <w:tcPr>
            <w:tcW w:w="443" w:type="dxa"/>
            <w:shd w:val="clear" w:color="auto" w:fill="auto"/>
            <w:vAlign w:val="center"/>
            <w:tcPrChange w:id="1301" w:author="Windows User" w:date="2020-12-14T10:22:00Z">
              <w:tcPr>
                <w:tcW w:w="443" w:type="dxa"/>
                <w:shd w:val="clear" w:color="auto" w:fill="auto"/>
                <w:vAlign w:val="center"/>
              </w:tcPr>
            </w:tcPrChange>
          </w:tcPr>
          <w:p w14:paraId="7DAEAFDD" w14:textId="2F2AFFFC" w:rsidR="00321E28" w:rsidRPr="0067595B" w:rsidDel="00D316E6" w:rsidRDefault="00321E28" w:rsidP="00F101C1">
            <w:pPr>
              <w:jc w:val="center"/>
              <w:rPr>
                <w:del w:id="1302" w:author="Windows User" w:date="2021-01-21T08:21:00Z"/>
                <w:rFonts w:cs="Arial"/>
                <w:b/>
                <w:lang w:val="en-ID"/>
              </w:rPr>
            </w:pPr>
            <w:del w:id="1303" w:author="Windows User" w:date="2021-01-21T08:21:00Z">
              <w:r w:rsidRPr="0067595B" w:rsidDel="00D316E6">
                <w:rPr>
                  <w:rFonts w:cs="Arial"/>
                  <w:b/>
                  <w:lang w:val="en-ID"/>
                </w:rPr>
                <w:delText>1</w:delText>
              </w:r>
            </w:del>
          </w:p>
        </w:tc>
        <w:tc>
          <w:tcPr>
            <w:tcW w:w="443" w:type="dxa"/>
            <w:shd w:val="clear" w:color="auto" w:fill="auto"/>
            <w:vAlign w:val="center"/>
            <w:tcPrChange w:id="1304" w:author="Windows User" w:date="2020-12-14T10:22:00Z">
              <w:tcPr>
                <w:tcW w:w="443" w:type="dxa"/>
                <w:shd w:val="clear" w:color="auto" w:fill="auto"/>
                <w:vAlign w:val="center"/>
              </w:tcPr>
            </w:tcPrChange>
          </w:tcPr>
          <w:p w14:paraId="319DBADB" w14:textId="072B2F24" w:rsidR="00321E28" w:rsidRPr="0067595B" w:rsidDel="00D316E6" w:rsidRDefault="00321E28" w:rsidP="00F101C1">
            <w:pPr>
              <w:jc w:val="center"/>
              <w:rPr>
                <w:del w:id="1305" w:author="Windows User" w:date="2021-01-21T08:21:00Z"/>
                <w:rFonts w:cs="Arial"/>
                <w:b/>
                <w:lang w:val="en-ID"/>
              </w:rPr>
            </w:pPr>
            <w:del w:id="1306" w:author="Windows User" w:date="2021-01-21T08:21:00Z">
              <w:r w:rsidRPr="0067595B" w:rsidDel="00D316E6">
                <w:rPr>
                  <w:rFonts w:cs="Arial"/>
                  <w:b/>
                  <w:lang w:val="en-ID"/>
                </w:rPr>
                <w:delText>2</w:delText>
              </w:r>
            </w:del>
          </w:p>
        </w:tc>
        <w:tc>
          <w:tcPr>
            <w:tcW w:w="443" w:type="dxa"/>
            <w:shd w:val="clear" w:color="auto" w:fill="auto"/>
            <w:vAlign w:val="center"/>
            <w:tcPrChange w:id="1307" w:author="Windows User" w:date="2020-12-14T10:22:00Z">
              <w:tcPr>
                <w:tcW w:w="443" w:type="dxa"/>
                <w:shd w:val="clear" w:color="auto" w:fill="auto"/>
                <w:vAlign w:val="center"/>
              </w:tcPr>
            </w:tcPrChange>
          </w:tcPr>
          <w:p w14:paraId="0B1629EB" w14:textId="3521A9C6" w:rsidR="00321E28" w:rsidRPr="0067595B" w:rsidDel="00D316E6" w:rsidRDefault="00321E28" w:rsidP="00F101C1">
            <w:pPr>
              <w:jc w:val="center"/>
              <w:rPr>
                <w:del w:id="1308" w:author="Windows User" w:date="2021-01-21T08:21:00Z"/>
                <w:rFonts w:cs="Arial"/>
                <w:b/>
                <w:lang w:val="en-ID"/>
              </w:rPr>
            </w:pPr>
            <w:del w:id="1309" w:author="Windows User" w:date="2021-01-21T08:21:00Z">
              <w:r w:rsidRPr="0067595B" w:rsidDel="00D316E6">
                <w:rPr>
                  <w:rFonts w:cs="Arial"/>
                  <w:b/>
                  <w:lang w:val="en-ID"/>
                </w:rPr>
                <w:delText>3</w:delText>
              </w:r>
            </w:del>
          </w:p>
        </w:tc>
        <w:tc>
          <w:tcPr>
            <w:tcW w:w="443" w:type="dxa"/>
            <w:shd w:val="clear" w:color="auto" w:fill="auto"/>
            <w:vAlign w:val="center"/>
            <w:tcPrChange w:id="1310" w:author="Windows User" w:date="2020-12-14T10:22:00Z">
              <w:tcPr>
                <w:tcW w:w="443" w:type="dxa"/>
                <w:shd w:val="clear" w:color="auto" w:fill="auto"/>
                <w:vAlign w:val="center"/>
              </w:tcPr>
            </w:tcPrChange>
          </w:tcPr>
          <w:p w14:paraId="6C52E559" w14:textId="714E1C15" w:rsidR="00321E28" w:rsidRPr="0067595B" w:rsidDel="00D316E6" w:rsidRDefault="00321E28" w:rsidP="00F101C1">
            <w:pPr>
              <w:jc w:val="center"/>
              <w:rPr>
                <w:del w:id="1311" w:author="Windows User" w:date="2021-01-21T08:21:00Z"/>
                <w:rFonts w:cs="Arial"/>
                <w:b/>
                <w:lang w:val="en-ID"/>
              </w:rPr>
            </w:pPr>
            <w:del w:id="1312" w:author="Windows User" w:date="2021-01-21T08:21:00Z">
              <w:r w:rsidRPr="0067595B" w:rsidDel="00D316E6">
                <w:rPr>
                  <w:rFonts w:cs="Arial"/>
                  <w:b/>
                  <w:lang w:val="en-ID"/>
                </w:rPr>
                <w:delText>4</w:delText>
              </w:r>
            </w:del>
          </w:p>
        </w:tc>
        <w:tc>
          <w:tcPr>
            <w:tcW w:w="470" w:type="dxa"/>
            <w:shd w:val="clear" w:color="auto" w:fill="auto"/>
            <w:vAlign w:val="center"/>
            <w:tcPrChange w:id="1313" w:author="Windows User" w:date="2020-12-14T10:22:00Z">
              <w:tcPr>
                <w:tcW w:w="470" w:type="dxa"/>
                <w:shd w:val="clear" w:color="auto" w:fill="auto"/>
                <w:vAlign w:val="center"/>
              </w:tcPr>
            </w:tcPrChange>
          </w:tcPr>
          <w:p w14:paraId="43358463" w14:textId="56CDD510" w:rsidR="00321E28" w:rsidRPr="0067595B" w:rsidDel="00D316E6" w:rsidRDefault="00321E28" w:rsidP="00F101C1">
            <w:pPr>
              <w:jc w:val="center"/>
              <w:rPr>
                <w:del w:id="1314" w:author="Windows User" w:date="2021-01-21T08:21:00Z"/>
                <w:rFonts w:cs="Arial"/>
                <w:b/>
                <w:lang w:val="en-ID"/>
              </w:rPr>
            </w:pPr>
            <w:del w:id="1315" w:author="Windows User" w:date="2021-01-21T08:21:00Z">
              <w:r w:rsidRPr="0067595B" w:rsidDel="00D316E6">
                <w:rPr>
                  <w:rFonts w:cs="Arial"/>
                  <w:b/>
                  <w:lang w:val="en-ID"/>
                </w:rPr>
                <w:delText>1</w:delText>
              </w:r>
            </w:del>
          </w:p>
        </w:tc>
        <w:tc>
          <w:tcPr>
            <w:tcW w:w="470" w:type="dxa"/>
            <w:shd w:val="clear" w:color="auto" w:fill="auto"/>
            <w:vAlign w:val="center"/>
            <w:tcPrChange w:id="1316" w:author="Windows User" w:date="2020-12-14T10:22:00Z">
              <w:tcPr>
                <w:tcW w:w="470" w:type="dxa"/>
                <w:shd w:val="clear" w:color="auto" w:fill="auto"/>
                <w:vAlign w:val="center"/>
              </w:tcPr>
            </w:tcPrChange>
          </w:tcPr>
          <w:p w14:paraId="7724A9F2" w14:textId="3AF2A355" w:rsidR="00321E28" w:rsidRPr="0067595B" w:rsidDel="00D316E6" w:rsidRDefault="00321E28" w:rsidP="00F101C1">
            <w:pPr>
              <w:jc w:val="center"/>
              <w:rPr>
                <w:del w:id="1317" w:author="Windows User" w:date="2021-01-21T08:21:00Z"/>
                <w:rFonts w:cs="Arial"/>
                <w:b/>
                <w:lang w:val="en-ID"/>
              </w:rPr>
            </w:pPr>
            <w:del w:id="1318" w:author="Windows User" w:date="2021-01-21T08:21:00Z">
              <w:r w:rsidRPr="0067595B" w:rsidDel="00D316E6">
                <w:rPr>
                  <w:rFonts w:cs="Arial"/>
                  <w:b/>
                  <w:lang w:val="en-ID"/>
                </w:rPr>
                <w:delText>2</w:delText>
              </w:r>
            </w:del>
          </w:p>
        </w:tc>
        <w:tc>
          <w:tcPr>
            <w:tcW w:w="470" w:type="dxa"/>
            <w:shd w:val="clear" w:color="auto" w:fill="auto"/>
            <w:vAlign w:val="center"/>
            <w:tcPrChange w:id="1319" w:author="Windows User" w:date="2020-12-14T10:22:00Z">
              <w:tcPr>
                <w:tcW w:w="470" w:type="dxa"/>
                <w:shd w:val="clear" w:color="auto" w:fill="auto"/>
                <w:vAlign w:val="center"/>
              </w:tcPr>
            </w:tcPrChange>
          </w:tcPr>
          <w:p w14:paraId="54989CE7" w14:textId="484035A0" w:rsidR="00321E28" w:rsidRPr="0067595B" w:rsidDel="00D316E6" w:rsidRDefault="00321E28" w:rsidP="00F101C1">
            <w:pPr>
              <w:jc w:val="center"/>
              <w:rPr>
                <w:del w:id="1320" w:author="Windows User" w:date="2021-01-21T08:21:00Z"/>
                <w:rFonts w:cs="Arial"/>
                <w:b/>
                <w:lang w:val="en-ID"/>
              </w:rPr>
            </w:pPr>
            <w:del w:id="1321" w:author="Windows User" w:date="2021-01-21T08:21:00Z">
              <w:r w:rsidRPr="0067595B" w:rsidDel="00D316E6">
                <w:rPr>
                  <w:rFonts w:cs="Arial"/>
                  <w:b/>
                  <w:lang w:val="en-ID"/>
                </w:rPr>
                <w:delText>3</w:delText>
              </w:r>
            </w:del>
          </w:p>
        </w:tc>
        <w:tc>
          <w:tcPr>
            <w:tcW w:w="470" w:type="dxa"/>
            <w:shd w:val="clear" w:color="auto" w:fill="auto"/>
            <w:vAlign w:val="center"/>
            <w:tcPrChange w:id="1322" w:author="Windows User" w:date="2020-12-14T10:22:00Z">
              <w:tcPr>
                <w:tcW w:w="470" w:type="dxa"/>
                <w:shd w:val="clear" w:color="auto" w:fill="auto"/>
                <w:vAlign w:val="center"/>
              </w:tcPr>
            </w:tcPrChange>
          </w:tcPr>
          <w:p w14:paraId="7DC82AA6" w14:textId="1DF01C91" w:rsidR="00321E28" w:rsidRPr="0067595B" w:rsidDel="00D316E6" w:rsidRDefault="00321E28" w:rsidP="00F101C1">
            <w:pPr>
              <w:jc w:val="center"/>
              <w:rPr>
                <w:del w:id="1323" w:author="Windows User" w:date="2021-01-21T08:21:00Z"/>
                <w:rFonts w:cs="Arial"/>
                <w:b/>
                <w:lang w:val="en-ID"/>
              </w:rPr>
            </w:pPr>
            <w:del w:id="1324" w:author="Windows User" w:date="2021-01-21T08:21:00Z">
              <w:r w:rsidRPr="0067595B" w:rsidDel="00D316E6">
                <w:rPr>
                  <w:rFonts w:cs="Arial"/>
                  <w:b/>
                  <w:lang w:val="en-ID"/>
                </w:rPr>
                <w:delText>4</w:delText>
              </w:r>
            </w:del>
          </w:p>
        </w:tc>
      </w:tr>
      <w:tr w:rsidR="007D7531" w:rsidRPr="0067595B" w:rsidDel="00D316E6" w14:paraId="2B7C1264" w14:textId="786F99F9" w:rsidTr="007D7531">
        <w:tblPrEx>
          <w:tblW w:w="9208" w:type="dxa"/>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25" w:author="Windows User" w:date="2020-12-14T10:22:00Z">
            <w:tblPrEx>
              <w:tblW w:w="9208" w:type="dxa"/>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629"/>
          <w:del w:id="1326" w:author="Windows User" w:date="2021-01-21T08:21:00Z"/>
          <w:trPrChange w:id="1327" w:author="Windows User" w:date="2020-12-14T10:22:00Z">
            <w:trPr>
              <w:gridBefore w:val="5"/>
              <w:trHeight w:val="629"/>
            </w:trPr>
          </w:trPrChange>
        </w:trPr>
        <w:tc>
          <w:tcPr>
            <w:tcW w:w="649" w:type="dxa"/>
            <w:shd w:val="clear" w:color="auto" w:fill="auto"/>
            <w:vAlign w:val="center"/>
            <w:tcPrChange w:id="1328" w:author="Windows User" w:date="2020-12-14T10:22:00Z">
              <w:tcPr>
                <w:tcW w:w="649" w:type="dxa"/>
                <w:gridSpan w:val="2"/>
                <w:shd w:val="clear" w:color="auto" w:fill="auto"/>
                <w:vAlign w:val="center"/>
              </w:tcPr>
            </w:tcPrChange>
          </w:tcPr>
          <w:p w14:paraId="736AE848" w14:textId="138668A4" w:rsidR="007D7531" w:rsidRPr="0067595B" w:rsidDel="00D316E6" w:rsidRDefault="007D7531" w:rsidP="007D7531">
            <w:pPr>
              <w:jc w:val="center"/>
              <w:rPr>
                <w:del w:id="1329" w:author="Windows User" w:date="2021-01-21T08:21:00Z"/>
                <w:rFonts w:cs="Arial"/>
                <w:lang w:val="en-ID"/>
              </w:rPr>
            </w:pPr>
            <w:del w:id="1330" w:author="Windows User" w:date="2021-01-21T08:21:00Z">
              <w:r w:rsidRPr="0067595B" w:rsidDel="00D316E6">
                <w:rPr>
                  <w:rFonts w:cs="Arial"/>
                  <w:lang w:val="en-ID"/>
                </w:rPr>
                <w:delText>1</w:delText>
              </w:r>
            </w:del>
          </w:p>
        </w:tc>
        <w:tc>
          <w:tcPr>
            <w:tcW w:w="1574" w:type="dxa"/>
            <w:shd w:val="clear" w:color="auto" w:fill="auto"/>
            <w:vAlign w:val="center"/>
            <w:tcPrChange w:id="1331" w:author="Windows User" w:date="2020-12-14T10:22:00Z">
              <w:tcPr>
                <w:tcW w:w="1574" w:type="dxa"/>
                <w:gridSpan w:val="2"/>
                <w:shd w:val="clear" w:color="auto" w:fill="auto"/>
                <w:vAlign w:val="center"/>
              </w:tcPr>
            </w:tcPrChange>
          </w:tcPr>
          <w:p w14:paraId="675E10C9" w14:textId="26AA26D0" w:rsidR="007D7531" w:rsidRPr="0067595B" w:rsidDel="00D316E6" w:rsidRDefault="007D7531" w:rsidP="007D7531">
            <w:pPr>
              <w:rPr>
                <w:del w:id="1332" w:author="Windows User" w:date="2021-01-21T08:21:00Z"/>
                <w:rFonts w:cs="Arial"/>
                <w:lang w:val="en-ID"/>
              </w:rPr>
            </w:pPr>
            <w:del w:id="1333" w:author="Windows User" w:date="2021-01-21T08:21:00Z">
              <w:r w:rsidRPr="0067595B" w:rsidDel="00D316E6">
                <w:rPr>
                  <w:rFonts w:cs="Arial"/>
                  <w:lang w:val="en-ID"/>
                </w:rPr>
                <w:delText>Pengumpulan Data</w:delText>
              </w:r>
            </w:del>
          </w:p>
        </w:tc>
        <w:tc>
          <w:tcPr>
            <w:tcW w:w="388" w:type="dxa"/>
            <w:shd w:val="clear" w:color="auto" w:fill="0070C0"/>
            <w:tcPrChange w:id="1334" w:author="Windows User" w:date="2020-12-14T10:22:00Z">
              <w:tcPr>
                <w:tcW w:w="388" w:type="dxa"/>
                <w:shd w:val="clear" w:color="auto" w:fill="0070C0"/>
              </w:tcPr>
            </w:tcPrChange>
          </w:tcPr>
          <w:p w14:paraId="1EB6DEE4" w14:textId="689FC084" w:rsidR="007D7531" w:rsidRPr="0067595B" w:rsidDel="00D316E6" w:rsidRDefault="007D7531" w:rsidP="007D7531">
            <w:pPr>
              <w:jc w:val="center"/>
              <w:rPr>
                <w:del w:id="1335" w:author="Windows User" w:date="2021-01-21T08:21:00Z"/>
                <w:rFonts w:cs="Arial"/>
                <w:lang w:val="en-ID"/>
              </w:rPr>
            </w:pPr>
          </w:p>
        </w:tc>
        <w:tc>
          <w:tcPr>
            <w:tcW w:w="387" w:type="dxa"/>
            <w:shd w:val="clear" w:color="auto" w:fill="2E74B5" w:themeFill="accent1" w:themeFillShade="BF"/>
            <w:tcPrChange w:id="1336" w:author="Windows User" w:date="2020-12-14T10:22:00Z">
              <w:tcPr>
                <w:tcW w:w="387" w:type="dxa"/>
                <w:shd w:val="clear" w:color="auto" w:fill="2E74B5" w:themeFill="accent1" w:themeFillShade="BF"/>
              </w:tcPr>
            </w:tcPrChange>
          </w:tcPr>
          <w:p w14:paraId="68918B92" w14:textId="53A988AE" w:rsidR="007D7531" w:rsidRPr="0067595B" w:rsidDel="00D316E6" w:rsidRDefault="007D7531" w:rsidP="007D7531">
            <w:pPr>
              <w:jc w:val="center"/>
              <w:rPr>
                <w:del w:id="1337" w:author="Windows User" w:date="2021-01-21T08:21:00Z"/>
                <w:rFonts w:cs="Arial"/>
                <w:lang w:val="en-ID"/>
              </w:rPr>
            </w:pPr>
          </w:p>
        </w:tc>
        <w:tc>
          <w:tcPr>
            <w:tcW w:w="387" w:type="dxa"/>
            <w:shd w:val="clear" w:color="auto" w:fill="auto"/>
            <w:tcPrChange w:id="1338" w:author="Windows User" w:date="2020-12-14T10:22:00Z">
              <w:tcPr>
                <w:tcW w:w="387" w:type="dxa"/>
                <w:shd w:val="clear" w:color="auto" w:fill="auto"/>
              </w:tcPr>
            </w:tcPrChange>
          </w:tcPr>
          <w:p w14:paraId="32A44977" w14:textId="29ED574D" w:rsidR="007D7531" w:rsidRPr="0067595B" w:rsidDel="00D316E6" w:rsidRDefault="007D7531" w:rsidP="007D7531">
            <w:pPr>
              <w:jc w:val="center"/>
              <w:rPr>
                <w:del w:id="1339" w:author="Windows User" w:date="2021-01-21T08:21:00Z"/>
                <w:rFonts w:cs="Arial"/>
                <w:lang w:val="en-ID"/>
              </w:rPr>
            </w:pPr>
          </w:p>
        </w:tc>
        <w:tc>
          <w:tcPr>
            <w:tcW w:w="387" w:type="dxa"/>
            <w:shd w:val="clear" w:color="auto" w:fill="auto"/>
            <w:tcPrChange w:id="1340" w:author="Windows User" w:date="2020-12-14T10:22:00Z">
              <w:tcPr>
                <w:tcW w:w="387" w:type="dxa"/>
                <w:shd w:val="clear" w:color="auto" w:fill="auto"/>
              </w:tcPr>
            </w:tcPrChange>
          </w:tcPr>
          <w:p w14:paraId="63A32382" w14:textId="113AE185" w:rsidR="007D7531" w:rsidRPr="0067595B" w:rsidDel="00D316E6" w:rsidRDefault="007D7531" w:rsidP="007D7531">
            <w:pPr>
              <w:jc w:val="center"/>
              <w:rPr>
                <w:del w:id="1341" w:author="Windows User" w:date="2021-01-21T08:21:00Z"/>
                <w:rFonts w:cs="Arial"/>
                <w:lang w:val="en-ID"/>
              </w:rPr>
            </w:pPr>
          </w:p>
        </w:tc>
        <w:tc>
          <w:tcPr>
            <w:tcW w:w="446" w:type="dxa"/>
            <w:shd w:val="clear" w:color="auto" w:fill="auto"/>
            <w:tcPrChange w:id="1342" w:author="Windows User" w:date="2020-12-14T10:22:00Z">
              <w:tcPr>
                <w:tcW w:w="446" w:type="dxa"/>
                <w:shd w:val="clear" w:color="auto" w:fill="auto"/>
              </w:tcPr>
            </w:tcPrChange>
          </w:tcPr>
          <w:p w14:paraId="049624CC" w14:textId="1AEA55CE" w:rsidR="007D7531" w:rsidRPr="0067595B" w:rsidDel="00D316E6" w:rsidRDefault="007D7531" w:rsidP="007D7531">
            <w:pPr>
              <w:jc w:val="center"/>
              <w:rPr>
                <w:del w:id="1343" w:author="Windows User" w:date="2021-01-21T08:21:00Z"/>
                <w:rFonts w:cs="Arial"/>
                <w:lang w:val="en-ID"/>
              </w:rPr>
            </w:pPr>
          </w:p>
        </w:tc>
        <w:tc>
          <w:tcPr>
            <w:tcW w:w="446" w:type="dxa"/>
            <w:shd w:val="clear" w:color="auto" w:fill="auto"/>
            <w:tcPrChange w:id="1344" w:author="Windows User" w:date="2020-12-14T10:22:00Z">
              <w:tcPr>
                <w:tcW w:w="446" w:type="dxa"/>
                <w:shd w:val="clear" w:color="auto" w:fill="auto"/>
              </w:tcPr>
            </w:tcPrChange>
          </w:tcPr>
          <w:p w14:paraId="0F0E4F2C" w14:textId="2AEA72F0" w:rsidR="007D7531" w:rsidRPr="0067595B" w:rsidDel="00D316E6" w:rsidRDefault="007D7531" w:rsidP="007D7531">
            <w:pPr>
              <w:jc w:val="center"/>
              <w:rPr>
                <w:del w:id="1345" w:author="Windows User" w:date="2021-01-21T08:21:00Z"/>
                <w:rFonts w:cs="Arial"/>
                <w:lang w:val="en-ID"/>
              </w:rPr>
            </w:pPr>
          </w:p>
        </w:tc>
        <w:tc>
          <w:tcPr>
            <w:tcW w:w="446" w:type="dxa"/>
            <w:shd w:val="clear" w:color="auto" w:fill="auto"/>
            <w:tcPrChange w:id="1346" w:author="Windows User" w:date="2020-12-14T10:22:00Z">
              <w:tcPr>
                <w:tcW w:w="446" w:type="dxa"/>
                <w:shd w:val="clear" w:color="auto" w:fill="auto"/>
              </w:tcPr>
            </w:tcPrChange>
          </w:tcPr>
          <w:p w14:paraId="33001324" w14:textId="7F483661" w:rsidR="007D7531" w:rsidRPr="0067595B" w:rsidDel="00D316E6" w:rsidRDefault="007D7531" w:rsidP="007D7531">
            <w:pPr>
              <w:jc w:val="center"/>
              <w:rPr>
                <w:del w:id="1347" w:author="Windows User" w:date="2021-01-21T08:21:00Z"/>
                <w:rFonts w:cs="Arial"/>
                <w:lang w:val="en-ID"/>
              </w:rPr>
            </w:pPr>
          </w:p>
        </w:tc>
        <w:tc>
          <w:tcPr>
            <w:tcW w:w="446" w:type="dxa"/>
            <w:shd w:val="clear" w:color="auto" w:fill="auto"/>
            <w:tcPrChange w:id="1348" w:author="Windows User" w:date="2020-12-14T10:22:00Z">
              <w:tcPr>
                <w:tcW w:w="446" w:type="dxa"/>
                <w:shd w:val="clear" w:color="auto" w:fill="auto"/>
              </w:tcPr>
            </w:tcPrChange>
          </w:tcPr>
          <w:p w14:paraId="24EB22D9" w14:textId="105B153C" w:rsidR="007D7531" w:rsidRPr="0067595B" w:rsidDel="00D316E6" w:rsidRDefault="007D7531" w:rsidP="007D7531">
            <w:pPr>
              <w:jc w:val="center"/>
              <w:rPr>
                <w:del w:id="1349" w:author="Windows User" w:date="2021-01-21T08:21:00Z"/>
                <w:rFonts w:cs="Arial"/>
                <w:lang w:val="en-ID"/>
              </w:rPr>
            </w:pPr>
          </w:p>
        </w:tc>
        <w:tc>
          <w:tcPr>
            <w:tcW w:w="443" w:type="dxa"/>
            <w:shd w:val="clear" w:color="auto" w:fill="auto"/>
            <w:tcPrChange w:id="1350" w:author="Windows User" w:date="2020-12-14T10:22:00Z">
              <w:tcPr>
                <w:tcW w:w="443" w:type="dxa"/>
                <w:shd w:val="clear" w:color="auto" w:fill="auto"/>
              </w:tcPr>
            </w:tcPrChange>
          </w:tcPr>
          <w:p w14:paraId="6BA49F58" w14:textId="114A6B27" w:rsidR="007D7531" w:rsidRPr="0067595B" w:rsidDel="00D316E6" w:rsidRDefault="007D7531" w:rsidP="007D7531">
            <w:pPr>
              <w:jc w:val="center"/>
              <w:rPr>
                <w:del w:id="1351" w:author="Windows User" w:date="2021-01-21T08:21:00Z"/>
                <w:rFonts w:cs="Arial"/>
                <w:lang w:val="en-ID"/>
              </w:rPr>
            </w:pPr>
          </w:p>
        </w:tc>
        <w:tc>
          <w:tcPr>
            <w:tcW w:w="443" w:type="dxa"/>
            <w:shd w:val="clear" w:color="auto" w:fill="auto"/>
            <w:tcPrChange w:id="1352" w:author="Windows User" w:date="2020-12-14T10:22:00Z">
              <w:tcPr>
                <w:tcW w:w="443" w:type="dxa"/>
                <w:shd w:val="clear" w:color="auto" w:fill="auto"/>
              </w:tcPr>
            </w:tcPrChange>
          </w:tcPr>
          <w:p w14:paraId="2581DBDF" w14:textId="6EFD6E2A" w:rsidR="007D7531" w:rsidRPr="0067595B" w:rsidDel="00D316E6" w:rsidRDefault="007D7531" w:rsidP="007D7531">
            <w:pPr>
              <w:jc w:val="center"/>
              <w:rPr>
                <w:del w:id="1353" w:author="Windows User" w:date="2021-01-21T08:21:00Z"/>
                <w:rFonts w:cs="Arial"/>
                <w:lang w:val="en-ID"/>
              </w:rPr>
            </w:pPr>
          </w:p>
        </w:tc>
        <w:tc>
          <w:tcPr>
            <w:tcW w:w="443" w:type="dxa"/>
            <w:shd w:val="clear" w:color="auto" w:fill="auto"/>
            <w:tcPrChange w:id="1354" w:author="Windows User" w:date="2020-12-14T10:22:00Z">
              <w:tcPr>
                <w:tcW w:w="443" w:type="dxa"/>
                <w:shd w:val="clear" w:color="auto" w:fill="auto"/>
              </w:tcPr>
            </w:tcPrChange>
          </w:tcPr>
          <w:p w14:paraId="01DCB8E1" w14:textId="0B78278A" w:rsidR="007D7531" w:rsidRPr="0067595B" w:rsidDel="00D316E6" w:rsidRDefault="007D7531" w:rsidP="007D7531">
            <w:pPr>
              <w:jc w:val="center"/>
              <w:rPr>
                <w:del w:id="1355" w:author="Windows User" w:date="2021-01-21T08:21:00Z"/>
                <w:rFonts w:cs="Arial"/>
                <w:lang w:val="en-ID"/>
              </w:rPr>
            </w:pPr>
          </w:p>
        </w:tc>
        <w:tc>
          <w:tcPr>
            <w:tcW w:w="443" w:type="dxa"/>
            <w:shd w:val="clear" w:color="auto" w:fill="auto"/>
            <w:tcPrChange w:id="1356" w:author="Windows User" w:date="2020-12-14T10:22:00Z">
              <w:tcPr>
                <w:tcW w:w="443" w:type="dxa"/>
                <w:shd w:val="clear" w:color="auto" w:fill="auto"/>
              </w:tcPr>
            </w:tcPrChange>
          </w:tcPr>
          <w:p w14:paraId="0BAD526E" w14:textId="1B918A5D" w:rsidR="007D7531" w:rsidRPr="0067595B" w:rsidDel="00D316E6" w:rsidRDefault="007D7531" w:rsidP="007D7531">
            <w:pPr>
              <w:jc w:val="center"/>
              <w:rPr>
                <w:del w:id="1357" w:author="Windows User" w:date="2021-01-21T08:21:00Z"/>
                <w:rFonts w:cs="Arial"/>
                <w:lang w:val="en-ID"/>
              </w:rPr>
            </w:pPr>
          </w:p>
        </w:tc>
        <w:tc>
          <w:tcPr>
            <w:tcW w:w="470" w:type="dxa"/>
            <w:shd w:val="clear" w:color="auto" w:fill="auto"/>
            <w:tcPrChange w:id="1358" w:author="Windows User" w:date="2020-12-14T10:22:00Z">
              <w:tcPr>
                <w:tcW w:w="470" w:type="dxa"/>
                <w:shd w:val="clear" w:color="auto" w:fill="auto"/>
              </w:tcPr>
            </w:tcPrChange>
          </w:tcPr>
          <w:p w14:paraId="133FEC68" w14:textId="3975D239" w:rsidR="007D7531" w:rsidRPr="0067595B" w:rsidDel="00D316E6" w:rsidRDefault="007D7531" w:rsidP="007D7531">
            <w:pPr>
              <w:jc w:val="center"/>
              <w:rPr>
                <w:del w:id="1359" w:author="Windows User" w:date="2021-01-21T08:21:00Z"/>
                <w:rFonts w:cs="Arial"/>
                <w:lang w:val="en-ID"/>
              </w:rPr>
            </w:pPr>
          </w:p>
        </w:tc>
        <w:tc>
          <w:tcPr>
            <w:tcW w:w="470" w:type="dxa"/>
            <w:shd w:val="clear" w:color="auto" w:fill="auto"/>
            <w:tcPrChange w:id="1360" w:author="Windows User" w:date="2020-12-14T10:22:00Z">
              <w:tcPr>
                <w:tcW w:w="470" w:type="dxa"/>
                <w:shd w:val="clear" w:color="auto" w:fill="auto"/>
              </w:tcPr>
            </w:tcPrChange>
          </w:tcPr>
          <w:p w14:paraId="165CFCDC" w14:textId="780EB6A3" w:rsidR="007D7531" w:rsidRPr="0067595B" w:rsidDel="00D316E6" w:rsidRDefault="007D7531" w:rsidP="007D7531">
            <w:pPr>
              <w:jc w:val="center"/>
              <w:rPr>
                <w:del w:id="1361" w:author="Windows User" w:date="2021-01-21T08:21:00Z"/>
                <w:rFonts w:cs="Arial"/>
                <w:lang w:val="en-ID"/>
              </w:rPr>
            </w:pPr>
          </w:p>
        </w:tc>
        <w:tc>
          <w:tcPr>
            <w:tcW w:w="470" w:type="dxa"/>
            <w:shd w:val="clear" w:color="auto" w:fill="auto"/>
            <w:tcPrChange w:id="1362" w:author="Windows User" w:date="2020-12-14T10:22:00Z">
              <w:tcPr>
                <w:tcW w:w="470" w:type="dxa"/>
                <w:shd w:val="clear" w:color="auto" w:fill="auto"/>
              </w:tcPr>
            </w:tcPrChange>
          </w:tcPr>
          <w:p w14:paraId="085D392A" w14:textId="67817490" w:rsidR="007D7531" w:rsidRPr="0067595B" w:rsidDel="00D316E6" w:rsidRDefault="007D7531" w:rsidP="007D7531">
            <w:pPr>
              <w:jc w:val="center"/>
              <w:rPr>
                <w:del w:id="1363" w:author="Windows User" w:date="2021-01-21T08:21:00Z"/>
                <w:rFonts w:cs="Arial"/>
                <w:lang w:val="en-ID"/>
              </w:rPr>
            </w:pPr>
          </w:p>
        </w:tc>
        <w:tc>
          <w:tcPr>
            <w:tcW w:w="470" w:type="dxa"/>
            <w:shd w:val="clear" w:color="auto" w:fill="auto"/>
            <w:tcPrChange w:id="1364" w:author="Windows User" w:date="2020-12-14T10:22:00Z">
              <w:tcPr>
                <w:tcW w:w="470" w:type="dxa"/>
                <w:shd w:val="clear" w:color="auto" w:fill="auto"/>
              </w:tcPr>
            </w:tcPrChange>
          </w:tcPr>
          <w:p w14:paraId="7B66A2AF" w14:textId="6C61A123" w:rsidR="007D7531" w:rsidRPr="0067595B" w:rsidDel="00D316E6" w:rsidRDefault="007D7531" w:rsidP="007D7531">
            <w:pPr>
              <w:jc w:val="center"/>
              <w:rPr>
                <w:del w:id="1365" w:author="Windows User" w:date="2021-01-21T08:21:00Z"/>
                <w:rFonts w:cs="Arial"/>
                <w:lang w:val="en-ID"/>
              </w:rPr>
            </w:pPr>
          </w:p>
        </w:tc>
      </w:tr>
      <w:tr w:rsidR="007D7531" w:rsidRPr="0067595B" w:rsidDel="00D316E6" w14:paraId="2AEFE58F" w14:textId="75B4B8C3" w:rsidTr="007D7531">
        <w:tblPrEx>
          <w:tblW w:w="9208" w:type="dxa"/>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366" w:author="Windows User" w:date="2020-12-14T10:22:00Z">
            <w:tblPrEx>
              <w:tblW w:w="9208" w:type="dxa"/>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553"/>
          <w:del w:id="1367" w:author="Windows User" w:date="2021-01-21T08:21:00Z"/>
          <w:trPrChange w:id="1368" w:author="Windows User" w:date="2020-12-14T10:22:00Z">
            <w:trPr>
              <w:gridBefore w:val="5"/>
              <w:trHeight w:val="553"/>
            </w:trPr>
          </w:trPrChange>
        </w:trPr>
        <w:tc>
          <w:tcPr>
            <w:tcW w:w="649" w:type="dxa"/>
            <w:shd w:val="clear" w:color="auto" w:fill="auto"/>
            <w:vAlign w:val="center"/>
            <w:tcPrChange w:id="1369" w:author="Windows User" w:date="2020-12-14T10:22:00Z">
              <w:tcPr>
                <w:tcW w:w="649" w:type="dxa"/>
                <w:gridSpan w:val="2"/>
                <w:shd w:val="clear" w:color="auto" w:fill="auto"/>
                <w:vAlign w:val="center"/>
              </w:tcPr>
            </w:tcPrChange>
          </w:tcPr>
          <w:p w14:paraId="51DA5D78" w14:textId="0C0CF6BC" w:rsidR="00321E28" w:rsidRPr="0067595B" w:rsidDel="00D316E6" w:rsidRDefault="00321E28" w:rsidP="00F101C1">
            <w:pPr>
              <w:jc w:val="center"/>
              <w:rPr>
                <w:del w:id="1370" w:author="Windows User" w:date="2021-01-21T08:21:00Z"/>
                <w:rFonts w:cs="Arial"/>
                <w:lang w:val="en-ID"/>
              </w:rPr>
            </w:pPr>
            <w:del w:id="1371" w:author="Windows User" w:date="2021-01-21T08:21:00Z">
              <w:r w:rsidRPr="0067595B" w:rsidDel="00D316E6">
                <w:rPr>
                  <w:rFonts w:cs="Arial"/>
                  <w:lang w:val="en-ID"/>
                </w:rPr>
                <w:delText>2</w:delText>
              </w:r>
            </w:del>
          </w:p>
        </w:tc>
        <w:tc>
          <w:tcPr>
            <w:tcW w:w="1574" w:type="dxa"/>
            <w:shd w:val="clear" w:color="auto" w:fill="auto"/>
            <w:vAlign w:val="center"/>
            <w:tcPrChange w:id="1372" w:author="Windows User" w:date="2020-12-14T10:22:00Z">
              <w:tcPr>
                <w:tcW w:w="1574" w:type="dxa"/>
                <w:gridSpan w:val="2"/>
                <w:shd w:val="clear" w:color="auto" w:fill="auto"/>
                <w:vAlign w:val="center"/>
              </w:tcPr>
            </w:tcPrChange>
          </w:tcPr>
          <w:p w14:paraId="4140A7F3" w14:textId="1D4D1691" w:rsidR="00321E28" w:rsidRPr="0067595B" w:rsidDel="00D316E6" w:rsidRDefault="00321E28" w:rsidP="00F101C1">
            <w:pPr>
              <w:rPr>
                <w:del w:id="1373" w:author="Windows User" w:date="2021-01-21T08:21:00Z"/>
                <w:rFonts w:cs="Arial"/>
                <w:lang w:val="en-ID"/>
              </w:rPr>
            </w:pPr>
            <w:del w:id="1374" w:author="Windows User" w:date="2021-01-21T08:21:00Z">
              <w:r w:rsidRPr="0067595B" w:rsidDel="00D316E6">
                <w:rPr>
                  <w:rFonts w:cs="Arial"/>
                  <w:lang w:val="en-ID"/>
                </w:rPr>
                <w:delText>Analisis Sistem</w:delText>
              </w:r>
            </w:del>
          </w:p>
        </w:tc>
        <w:tc>
          <w:tcPr>
            <w:tcW w:w="388" w:type="dxa"/>
            <w:shd w:val="clear" w:color="auto" w:fill="auto"/>
            <w:tcPrChange w:id="1375" w:author="Windows User" w:date="2020-12-14T10:22:00Z">
              <w:tcPr>
                <w:tcW w:w="388" w:type="dxa"/>
                <w:shd w:val="clear" w:color="auto" w:fill="auto"/>
              </w:tcPr>
            </w:tcPrChange>
          </w:tcPr>
          <w:p w14:paraId="6877E992" w14:textId="316785C7" w:rsidR="00321E28" w:rsidRPr="0067595B" w:rsidDel="00D316E6" w:rsidRDefault="00321E28" w:rsidP="00F101C1">
            <w:pPr>
              <w:jc w:val="center"/>
              <w:rPr>
                <w:del w:id="1376" w:author="Windows User" w:date="2021-01-21T08:21:00Z"/>
                <w:rFonts w:cs="Arial"/>
                <w:lang w:val="en-ID"/>
              </w:rPr>
            </w:pPr>
          </w:p>
        </w:tc>
        <w:tc>
          <w:tcPr>
            <w:tcW w:w="387" w:type="dxa"/>
            <w:shd w:val="clear" w:color="auto" w:fill="FFFFFF" w:themeFill="background1"/>
            <w:tcPrChange w:id="1377" w:author="Windows User" w:date="2020-12-14T10:22:00Z">
              <w:tcPr>
                <w:tcW w:w="387" w:type="dxa"/>
                <w:shd w:val="clear" w:color="auto" w:fill="0070C0"/>
              </w:tcPr>
            </w:tcPrChange>
          </w:tcPr>
          <w:p w14:paraId="5B486D24" w14:textId="6B83F99C" w:rsidR="00321E28" w:rsidRPr="0067595B" w:rsidDel="00D316E6" w:rsidRDefault="00321E28" w:rsidP="00F101C1">
            <w:pPr>
              <w:jc w:val="center"/>
              <w:rPr>
                <w:del w:id="1378" w:author="Windows User" w:date="2021-01-21T08:21:00Z"/>
                <w:rFonts w:cs="Arial"/>
                <w:lang w:val="en-ID"/>
              </w:rPr>
            </w:pPr>
          </w:p>
        </w:tc>
        <w:tc>
          <w:tcPr>
            <w:tcW w:w="387" w:type="dxa"/>
            <w:shd w:val="clear" w:color="auto" w:fill="0070C0"/>
            <w:tcPrChange w:id="1379" w:author="Windows User" w:date="2020-12-14T10:22:00Z">
              <w:tcPr>
                <w:tcW w:w="387" w:type="dxa"/>
                <w:shd w:val="clear" w:color="auto" w:fill="0070C0"/>
              </w:tcPr>
            </w:tcPrChange>
          </w:tcPr>
          <w:p w14:paraId="048FD586" w14:textId="410BB91A" w:rsidR="00321E28" w:rsidRPr="0067595B" w:rsidDel="00D316E6" w:rsidRDefault="00321E28" w:rsidP="00F101C1">
            <w:pPr>
              <w:jc w:val="center"/>
              <w:rPr>
                <w:del w:id="1380" w:author="Windows User" w:date="2021-01-21T08:21:00Z"/>
                <w:rFonts w:cs="Arial"/>
                <w:lang w:val="en-ID"/>
              </w:rPr>
            </w:pPr>
          </w:p>
        </w:tc>
        <w:tc>
          <w:tcPr>
            <w:tcW w:w="387" w:type="dxa"/>
            <w:shd w:val="clear" w:color="auto" w:fill="0070C0"/>
            <w:tcPrChange w:id="1381" w:author="Windows User" w:date="2020-12-14T10:22:00Z">
              <w:tcPr>
                <w:tcW w:w="387" w:type="dxa"/>
                <w:shd w:val="clear" w:color="auto" w:fill="0070C0"/>
              </w:tcPr>
            </w:tcPrChange>
          </w:tcPr>
          <w:p w14:paraId="1CFF282F" w14:textId="79C8F5C8" w:rsidR="00321E28" w:rsidRPr="0067595B" w:rsidDel="00D316E6" w:rsidRDefault="00321E28" w:rsidP="00F101C1">
            <w:pPr>
              <w:jc w:val="center"/>
              <w:rPr>
                <w:del w:id="1382" w:author="Windows User" w:date="2021-01-21T08:21:00Z"/>
                <w:rFonts w:cs="Arial"/>
                <w:lang w:val="en-ID"/>
              </w:rPr>
            </w:pPr>
          </w:p>
        </w:tc>
        <w:tc>
          <w:tcPr>
            <w:tcW w:w="446" w:type="dxa"/>
            <w:shd w:val="clear" w:color="auto" w:fill="0070C0"/>
            <w:tcPrChange w:id="1383" w:author="Windows User" w:date="2020-12-14T10:22:00Z">
              <w:tcPr>
                <w:tcW w:w="446" w:type="dxa"/>
                <w:shd w:val="clear" w:color="auto" w:fill="0070C0"/>
              </w:tcPr>
            </w:tcPrChange>
          </w:tcPr>
          <w:p w14:paraId="03B556E3" w14:textId="2D89E39B" w:rsidR="00321E28" w:rsidRPr="0067595B" w:rsidDel="00D316E6" w:rsidRDefault="00321E28" w:rsidP="00F101C1">
            <w:pPr>
              <w:jc w:val="center"/>
              <w:rPr>
                <w:del w:id="1384" w:author="Windows User" w:date="2021-01-21T08:21:00Z"/>
                <w:rFonts w:cs="Arial"/>
                <w:lang w:val="en-ID"/>
              </w:rPr>
            </w:pPr>
          </w:p>
        </w:tc>
        <w:tc>
          <w:tcPr>
            <w:tcW w:w="446" w:type="dxa"/>
            <w:shd w:val="clear" w:color="auto" w:fill="2E74B5" w:themeFill="accent1" w:themeFillShade="BF"/>
            <w:tcPrChange w:id="1385" w:author="Windows User" w:date="2020-12-14T10:22:00Z">
              <w:tcPr>
                <w:tcW w:w="446" w:type="dxa"/>
                <w:shd w:val="clear" w:color="auto" w:fill="2E74B5" w:themeFill="accent1" w:themeFillShade="BF"/>
              </w:tcPr>
            </w:tcPrChange>
          </w:tcPr>
          <w:p w14:paraId="5ED304B3" w14:textId="1DED8528" w:rsidR="00321E28" w:rsidRPr="0067595B" w:rsidDel="00D316E6" w:rsidRDefault="00321E28" w:rsidP="00F101C1">
            <w:pPr>
              <w:jc w:val="center"/>
              <w:rPr>
                <w:del w:id="1386" w:author="Windows User" w:date="2021-01-21T08:21:00Z"/>
                <w:rFonts w:cs="Arial"/>
                <w:lang w:val="en-ID"/>
              </w:rPr>
            </w:pPr>
          </w:p>
        </w:tc>
        <w:tc>
          <w:tcPr>
            <w:tcW w:w="446" w:type="dxa"/>
            <w:shd w:val="clear" w:color="auto" w:fill="auto"/>
            <w:tcPrChange w:id="1387" w:author="Windows User" w:date="2020-12-14T10:22:00Z">
              <w:tcPr>
                <w:tcW w:w="446" w:type="dxa"/>
                <w:shd w:val="clear" w:color="auto" w:fill="auto"/>
              </w:tcPr>
            </w:tcPrChange>
          </w:tcPr>
          <w:p w14:paraId="606836BE" w14:textId="3C1A0CD3" w:rsidR="00321E28" w:rsidRPr="0067595B" w:rsidDel="00D316E6" w:rsidRDefault="00321E28" w:rsidP="00F101C1">
            <w:pPr>
              <w:jc w:val="center"/>
              <w:rPr>
                <w:del w:id="1388" w:author="Windows User" w:date="2021-01-21T08:21:00Z"/>
                <w:rFonts w:cs="Arial"/>
                <w:lang w:val="en-ID"/>
              </w:rPr>
            </w:pPr>
          </w:p>
        </w:tc>
        <w:tc>
          <w:tcPr>
            <w:tcW w:w="446" w:type="dxa"/>
            <w:shd w:val="clear" w:color="auto" w:fill="auto"/>
            <w:tcPrChange w:id="1389" w:author="Windows User" w:date="2020-12-14T10:22:00Z">
              <w:tcPr>
                <w:tcW w:w="446" w:type="dxa"/>
                <w:shd w:val="clear" w:color="auto" w:fill="auto"/>
              </w:tcPr>
            </w:tcPrChange>
          </w:tcPr>
          <w:p w14:paraId="1909108F" w14:textId="4E6AC475" w:rsidR="00321E28" w:rsidRPr="0067595B" w:rsidDel="00D316E6" w:rsidRDefault="00321E28" w:rsidP="00F101C1">
            <w:pPr>
              <w:jc w:val="center"/>
              <w:rPr>
                <w:del w:id="1390" w:author="Windows User" w:date="2021-01-21T08:21:00Z"/>
                <w:rFonts w:cs="Arial"/>
                <w:lang w:val="en-ID"/>
              </w:rPr>
            </w:pPr>
          </w:p>
        </w:tc>
        <w:tc>
          <w:tcPr>
            <w:tcW w:w="443" w:type="dxa"/>
            <w:shd w:val="clear" w:color="auto" w:fill="auto"/>
            <w:tcPrChange w:id="1391" w:author="Windows User" w:date="2020-12-14T10:22:00Z">
              <w:tcPr>
                <w:tcW w:w="443" w:type="dxa"/>
                <w:shd w:val="clear" w:color="auto" w:fill="auto"/>
              </w:tcPr>
            </w:tcPrChange>
          </w:tcPr>
          <w:p w14:paraId="0BCD0941" w14:textId="70FF931E" w:rsidR="00321E28" w:rsidRPr="0067595B" w:rsidDel="00D316E6" w:rsidRDefault="00321E28" w:rsidP="00F101C1">
            <w:pPr>
              <w:jc w:val="center"/>
              <w:rPr>
                <w:del w:id="1392" w:author="Windows User" w:date="2021-01-21T08:21:00Z"/>
                <w:rFonts w:cs="Arial"/>
                <w:lang w:val="en-ID"/>
              </w:rPr>
            </w:pPr>
          </w:p>
        </w:tc>
        <w:tc>
          <w:tcPr>
            <w:tcW w:w="443" w:type="dxa"/>
            <w:shd w:val="clear" w:color="auto" w:fill="auto"/>
            <w:tcPrChange w:id="1393" w:author="Windows User" w:date="2020-12-14T10:22:00Z">
              <w:tcPr>
                <w:tcW w:w="443" w:type="dxa"/>
                <w:shd w:val="clear" w:color="auto" w:fill="auto"/>
              </w:tcPr>
            </w:tcPrChange>
          </w:tcPr>
          <w:p w14:paraId="53E8CB25" w14:textId="17BBE534" w:rsidR="00321E28" w:rsidRPr="0067595B" w:rsidDel="00D316E6" w:rsidRDefault="00321E28" w:rsidP="00F101C1">
            <w:pPr>
              <w:jc w:val="center"/>
              <w:rPr>
                <w:del w:id="1394" w:author="Windows User" w:date="2021-01-21T08:21:00Z"/>
                <w:rFonts w:cs="Arial"/>
                <w:lang w:val="en-ID"/>
              </w:rPr>
            </w:pPr>
          </w:p>
        </w:tc>
        <w:tc>
          <w:tcPr>
            <w:tcW w:w="443" w:type="dxa"/>
            <w:shd w:val="clear" w:color="auto" w:fill="auto"/>
            <w:tcPrChange w:id="1395" w:author="Windows User" w:date="2020-12-14T10:22:00Z">
              <w:tcPr>
                <w:tcW w:w="443" w:type="dxa"/>
                <w:shd w:val="clear" w:color="auto" w:fill="auto"/>
              </w:tcPr>
            </w:tcPrChange>
          </w:tcPr>
          <w:p w14:paraId="24C61DB0" w14:textId="1E54C6BF" w:rsidR="00321E28" w:rsidRPr="0067595B" w:rsidDel="00D316E6" w:rsidRDefault="00321E28" w:rsidP="00F101C1">
            <w:pPr>
              <w:jc w:val="center"/>
              <w:rPr>
                <w:del w:id="1396" w:author="Windows User" w:date="2021-01-21T08:21:00Z"/>
                <w:rFonts w:cs="Arial"/>
                <w:lang w:val="en-ID"/>
              </w:rPr>
            </w:pPr>
          </w:p>
        </w:tc>
        <w:tc>
          <w:tcPr>
            <w:tcW w:w="443" w:type="dxa"/>
            <w:shd w:val="clear" w:color="auto" w:fill="auto"/>
            <w:tcPrChange w:id="1397" w:author="Windows User" w:date="2020-12-14T10:22:00Z">
              <w:tcPr>
                <w:tcW w:w="443" w:type="dxa"/>
                <w:shd w:val="clear" w:color="auto" w:fill="auto"/>
              </w:tcPr>
            </w:tcPrChange>
          </w:tcPr>
          <w:p w14:paraId="5F6DBB35" w14:textId="35595279" w:rsidR="00321E28" w:rsidRPr="0067595B" w:rsidDel="00D316E6" w:rsidRDefault="00321E28" w:rsidP="00F101C1">
            <w:pPr>
              <w:jc w:val="center"/>
              <w:rPr>
                <w:del w:id="1398" w:author="Windows User" w:date="2021-01-21T08:21:00Z"/>
                <w:rFonts w:cs="Arial"/>
                <w:lang w:val="en-ID"/>
              </w:rPr>
            </w:pPr>
          </w:p>
        </w:tc>
        <w:tc>
          <w:tcPr>
            <w:tcW w:w="470" w:type="dxa"/>
            <w:shd w:val="clear" w:color="auto" w:fill="auto"/>
            <w:tcPrChange w:id="1399" w:author="Windows User" w:date="2020-12-14T10:22:00Z">
              <w:tcPr>
                <w:tcW w:w="470" w:type="dxa"/>
                <w:shd w:val="clear" w:color="auto" w:fill="auto"/>
              </w:tcPr>
            </w:tcPrChange>
          </w:tcPr>
          <w:p w14:paraId="0FB3CB08" w14:textId="3EBDB191" w:rsidR="00321E28" w:rsidRPr="0067595B" w:rsidDel="00D316E6" w:rsidRDefault="00321E28" w:rsidP="00F101C1">
            <w:pPr>
              <w:jc w:val="center"/>
              <w:rPr>
                <w:del w:id="1400" w:author="Windows User" w:date="2021-01-21T08:21:00Z"/>
                <w:rFonts w:cs="Arial"/>
                <w:lang w:val="en-ID"/>
              </w:rPr>
            </w:pPr>
          </w:p>
        </w:tc>
        <w:tc>
          <w:tcPr>
            <w:tcW w:w="470" w:type="dxa"/>
            <w:shd w:val="clear" w:color="auto" w:fill="auto"/>
            <w:tcPrChange w:id="1401" w:author="Windows User" w:date="2020-12-14T10:22:00Z">
              <w:tcPr>
                <w:tcW w:w="470" w:type="dxa"/>
                <w:shd w:val="clear" w:color="auto" w:fill="auto"/>
              </w:tcPr>
            </w:tcPrChange>
          </w:tcPr>
          <w:p w14:paraId="7F809F29" w14:textId="0E51D7B4" w:rsidR="00321E28" w:rsidRPr="0067595B" w:rsidDel="00D316E6" w:rsidRDefault="00321E28" w:rsidP="00F101C1">
            <w:pPr>
              <w:jc w:val="center"/>
              <w:rPr>
                <w:del w:id="1402" w:author="Windows User" w:date="2021-01-21T08:21:00Z"/>
                <w:rFonts w:cs="Arial"/>
                <w:lang w:val="en-ID"/>
              </w:rPr>
            </w:pPr>
          </w:p>
        </w:tc>
        <w:tc>
          <w:tcPr>
            <w:tcW w:w="470" w:type="dxa"/>
            <w:shd w:val="clear" w:color="auto" w:fill="auto"/>
            <w:tcPrChange w:id="1403" w:author="Windows User" w:date="2020-12-14T10:22:00Z">
              <w:tcPr>
                <w:tcW w:w="470" w:type="dxa"/>
                <w:shd w:val="clear" w:color="auto" w:fill="auto"/>
              </w:tcPr>
            </w:tcPrChange>
          </w:tcPr>
          <w:p w14:paraId="0466DD03" w14:textId="74CCC790" w:rsidR="00321E28" w:rsidRPr="0067595B" w:rsidDel="00D316E6" w:rsidRDefault="00321E28" w:rsidP="00F101C1">
            <w:pPr>
              <w:jc w:val="center"/>
              <w:rPr>
                <w:del w:id="1404" w:author="Windows User" w:date="2021-01-21T08:21:00Z"/>
                <w:rFonts w:cs="Arial"/>
                <w:lang w:val="en-ID"/>
              </w:rPr>
            </w:pPr>
          </w:p>
        </w:tc>
        <w:tc>
          <w:tcPr>
            <w:tcW w:w="470" w:type="dxa"/>
            <w:shd w:val="clear" w:color="auto" w:fill="auto"/>
            <w:tcPrChange w:id="1405" w:author="Windows User" w:date="2020-12-14T10:22:00Z">
              <w:tcPr>
                <w:tcW w:w="470" w:type="dxa"/>
                <w:shd w:val="clear" w:color="auto" w:fill="auto"/>
              </w:tcPr>
            </w:tcPrChange>
          </w:tcPr>
          <w:p w14:paraId="79396BF7" w14:textId="6F10E1D6" w:rsidR="00321E28" w:rsidRPr="0067595B" w:rsidDel="00D316E6" w:rsidRDefault="00321E28" w:rsidP="00F101C1">
            <w:pPr>
              <w:jc w:val="center"/>
              <w:rPr>
                <w:del w:id="1406" w:author="Windows User" w:date="2021-01-21T08:21:00Z"/>
                <w:rFonts w:cs="Arial"/>
                <w:lang w:val="en-ID"/>
              </w:rPr>
            </w:pPr>
          </w:p>
        </w:tc>
      </w:tr>
      <w:tr w:rsidR="007D7531" w:rsidRPr="0067595B" w:rsidDel="00D316E6" w14:paraId="2A156F01" w14:textId="645E9A98" w:rsidTr="007D7531">
        <w:tblPrEx>
          <w:tblW w:w="9208" w:type="dxa"/>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07" w:author="Windows User" w:date="2020-12-14T10:22:00Z">
            <w:tblPrEx>
              <w:tblW w:w="9208" w:type="dxa"/>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561"/>
          <w:del w:id="1408" w:author="Windows User" w:date="2021-01-21T08:21:00Z"/>
          <w:trPrChange w:id="1409" w:author="Windows User" w:date="2020-12-14T10:22:00Z">
            <w:trPr>
              <w:gridBefore w:val="5"/>
              <w:trHeight w:val="561"/>
            </w:trPr>
          </w:trPrChange>
        </w:trPr>
        <w:tc>
          <w:tcPr>
            <w:tcW w:w="649" w:type="dxa"/>
            <w:shd w:val="clear" w:color="auto" w:fill="auto"/>
            <w:vAlign w:val="center"/>
            <w:tcPrChange w:id="1410" w:author="Windows User" w:date="2020-12-14T10:22:00Z">
              <w:tcPr>
                <w:tcW w:w="649" w:type="dxa"/>
                <w:gridSpan w:val="2"/>
                <w:shd w:val="clear" w:color="auto" w:fill="auto"/>
                <w:vAlign w:val="center"/>
              </w:tcPr>
            </w:tcPrChange>
          </w:tcPr>
          <w:p w14:paraId="5046581E" w14:textId="5CBA2331" w:rsidR="00321E28" w:rsidRPr="0067595B" w:rsidDel="00D316E6" w:rsidRDefault="00321E28" w:rsidP="00F101C1">
            <w:pPr>
              <w:jc w:val="center"/>
              <w:rPr>
                <w:del w:id="1411" w:author="Windows User" w:date="2021-01-21T08:21:00Z"/>
                <w:rFonts w:cs="Arial"/>
                <w:lang w:val="en-ID"/>
              </w:rPr>
            </w:pPr>
            <w:del w:id="1412" w:author="Windows User" w:date="2021-01-21T08:21:00Z">
              <w:r w:rsidRPr="0067595B" w:rsidDel="00D316E6">
                <w:rPr>
                  <w:rFonts w:cs="Arial"/>
                  <w:lang w:val="en-ID"/>
                </w:rPr>
                <w:delText>3</w:delText>
              </w:r>
            </w:del>
          </w:p>
        </w:tc>
        <w:tc>
          <w:tcPr>
            <w:tcW w:w="1574" w:type="dxa"/>
            <w:shd w:val="clear" w:color="auto" w:fill="auto"/>
            <w:vAlign w:val="center"/>
            <w:tcPrChange w:id="1413" w:author="Windows User" w:date="2020-12-14T10:22:00Z">
              <w:tcPr>
                <w:tcW w:w="1574" w:type="dxa"/>
                <w:gridSpan w:val="2"/>
                <w:shd w:val="clear" w:color="auto" w:fill="auto"/>
                <w:vAlign w:val="center"/>
              </w:tcPr>
            </w:tcPrChange>
          </w:tcPr>
          <w:p w14:paraId="35AF6771" w14:textId="470E5524" w:rsidR="00321E28" w:rsidRPr="0067595B" w:rsidDel="00D316E6" w:rsidRDefault="00321E28" w:rsidP="00F101C1">
            <w:pPr>
              <w:rPr>
                <w:del w:id="1414" w:author="Windows User" w:date="2021-01-21T08:21:00Z"/>
                <w:rFonts w:cs="Arial"/>
                <w:lang w:val="en-ID"/>
              </w:rPr>
            </w:pPr>
            <w:del w:id="1415" w:author="Windows User" w:date="2021-01-21T08:21:00Z">
              <w:r w:rsidRPr="0067595B" w:rsidDel="00D316E6">
                <w:rPr>
                  <w:rFonts w:cs="Arial"/>
                  <w:lang w:val="en-ID"/>
                </w:rPr>
                <w:delText>Desain Sistem</w:delText>
              </w:r>
            </w:del>
          </w:p>
        </w:tc>
        <w:tc>
          <w:tcPr>
            <w:tcW w:w="388" w:type="dxa"/>
            <w:shd w:val="clear" w:color="auto" w:fill="auto"/>
            <w:tcPrChange w:id="1416" w:author="Windows User" w:date="2020-12-14T10:22:00Z">
              <w:tcPr>
                <w:tcW w:w="388" w:type="dxa"/>
                <w:shd w:val="clear" w:color="auto" w:fill="auto"/>
              </w:tcPr>
            </w:tcPrChange>
          </w:tcPr>
          <w:p w14:paraId="25202D26" w14:textId="0BE50E63" w:rsidR="00321E28" w:rsidRPr="0067595B" w:rsidDel="00D316E6" w:rsidRDefault="00321E28" w:rsidP="00F101C1">
            <w:pPr>
              <w:jc w:val="center"/>
              <w:rPr>
                <w:del w:id="1417" w:author="Windows User" w:date="2021-01-21T08:21:00Z"/>
                <w:rFonts w:cs="Arial"/>
                <w:lang w:val="en-ID"/>
              </w:rPr>
            </w:pPr>
          </w:p>
        </w:tc>
        <w:tc>
          <w:tcPr>
            <w:tcW w:w="387" w:type="dxa"/>
            <w:shd w:val="clear" w:color="auto" w:fill="auto"/>
            <w:tcPrChange w:id="1418" w:author="Windows User" w:date="2020-12-14T10:22:00Z">
              <w:tcPr>
                <w:tcW w:w="387" w:type="dxa"/>
                <w:shd w:val="clear" w:color="auto" w:fill="auto"/>
              </w:tcPr>
            </w:tcPrChange>
          </w:tcPr>
          <w:p w14:paraId="5E70CF23" w14:textId="6D65AA4E" w:rsidR="00321E28" w:rsidRPr="0067595B" w:rsidDel="00D316E6" w:rsidRDefault="00321E28" w:rsidP="00F101C1">
            <w:pPr>
              <w:jc w:val="center"/>
              <w:rPr>
                <w:del w:id="1419" w:author="Windows User" w:date="2021-01-21T08:21:00Z"/>
                <w:rFonts w:cs="Arial"/>
                <w:lang w:val="en-ID"/>
              </w:rPr>
            </w:pPr>
          </w:p>
        </w:tc>
        <w:tc>
          <w:tcPr>
            <w:tcW w:w="387" w:type="dxa"/>
            <w:shd w:val="clear" w:color="auto" w:fill="auto"/>
            <w:tcPrChange w:id="1420" w:author="Windows User" w:date="2020-12-14T10:22:00Z">
              <w:tcPr>
                <w:tcW w:w="387" w:type="dxa"/>
                <w:shd w:val="clear" w:color="auto" w:fill="auto"/>
              </w:tcPr>
            </w:tcPrChange>
          </w:tcPr>
          <w:p w14:paraId="28C764BB" w14:textId="704350F8" w:rsidR="00321E28" w:rsidRPr="0067595B" w:rsidDel="00D316E6" w:rsidRDefault="00321E28" w:rsidP="00F101C1">
            <w:pPr>
              <w:jc w:val="center"/>
              <w:rPr>
                <w:del w:id="1421" w:author="Windows User" w:date="2021-01-21T08:21:00Z"/>
                <w:rFonts w:cs="Arial"/>
                <w:lang w:val="en-ID"/>
              </w:rPr>
            </w:pPr>
          </w:p>
        </w:tc>
        <w:tc>
          <w:tcPr>
            <w:tcW w:w="387" w:type="dxa"/>
            <w:shd w:val="clear" w:color="auto" w:fill="0070C0"/>
            <w:tcPrChange w:id="1422" w:author="Windows User" w:date="2020-12-14T10:22:00Z">
              <w:tcPr>
                <w:tcW w:w="387" w:type="dxa"/>
                <w:shd w:val="clear" w:color="auto" w:fill="0070C0"/>
              </w:tcPr>
            </w:tcPrChange>
          </w:tcPr>
          <w:p w14:paraId="04702CCF" w14:textId="618623D1" w:rsidR="00321E28" w:rsidRPr="0067595B" w:rsidDel="00D316E6" w:rsidRDefault="00321E28" w:rsidP="00F101C1">
            <w:pPr>
              <w:jc w:val="center"/>
              <w:rPr>
                <w:del w:id="1423" w:author="Windows User" w:date="2021-01-21T08:21:00Z"/>
                <w:rFonts w:cs="Arial"/>
                <w:lang w:val="en-ID"/>
              </w:rPr>
            </w:pPr>
          </w:p>
        </w:tc>
        <w:tc>
          <w:tcPr>
            <w:tcW w:w="446" w:type="dxa"/>
            <w:shd w:val="clear" w:color="auto" w:fill="0070C0"/>
            <w:tcPrChange w:id="1424" w:author="Windows User" w:date="2020-12-14T10:22:00Z">
              <w:tcPr>
                <w:tcW w:w="446" w:type="dxa"/>
                <w:shd w:val="clear" w:color="auto" w:fill="0070C0"/>
              </w:tcPr>
            </w:tcPrChange>
          </w:tcPr>
          <w:p w14:paraId="5E73B0A1" w14:textId="7218EE27" w:rsidR="00321E28" w:rsidRPr="0067595B" w:rsidDel="00D316E6" w:rsidRDefault="00321E28" w:rsidP="00F101C1">
            <w:pPr>
              <w:jc w:val="center"/>
              <w:rPr>
                <w:del w:id="1425" w:author="Windows User" w:date="2021-01-21T08:21:00Z"/>
                <w:rFonts w:cs="Arial"/>
                <w:lang w:val="en-ID"/>
              </w:rPr>
            </w:pPr>
          </w:p>
        </w:tc>
        <w:tc>
          <w:tcPr>
            <w:tcW w:w="446" w:type="dxa"/>
            <w:shd w:val="clear" w:color="auto" w:fill="0070C0"/>
            <w:tcPrChange w:id="1426" w:author="Windows User" w:date="2020-12-14T10:22:00Z">
              <w:tcPr>
                <w:tcW w:w="446" w:type="dxa"/>
                <w:shd w:val="clear" w:color="auto" w:fill="0070C0"/>
              </w:tcPr>
            </w:tcPrChange>
          </w:tcPr>
          <w:p w14:paraId="174BE982" w14:textId="41753738" w:rsidR="00321E28" w:rsidRPr="0067595B" w:rsidDel="00D316E6" w:rsidRDefault="00321E28" w:rsidP="00F101C1">
            <w:pPr>
              <w:jc w:val="center"/>
              <w:rPr>
                <w:del w:id="1427" w:author="Windows User" w:date="2021-01-21T08:21:00Z"/>
                <w:rFonts w:cs="Arial"/>
                <w:lang w:val="en-ID"/>
              </w:rPr>
            </w:pPr>
          </w:p>
        </w:tc>
        <w:tc>
          <w:tcPr>
            <w:tcW w:w="446" w:type="dxa"/>
            <w:shd w:val="clear" w:color="auto" w:fill="2E74B5" w:themeFill="accent1" w:themeFillShade="BF"/>
            <w:tcPrChange w:id="1428" w:author="Windows User" w:date="2020-12-14T10:22:00Z">
              <w:tcPr>
                <w:tcW w:w="446" w:type="dxa"/>
                <w:shd w:val="clear" w:color="auto" w:fill="2E74B5" w:themeFill="accent1" w:themeFillShade="BF"/>
              </w:tcPr>
            </w:tcPrChange>
          </w:tcPr>
          <w:p w14:paraId="5649CB9C" w14:textId="48D42C4B" w:rsidR="00321E28" w:rsidRPr="0067595B" w:rsidDel="00D316E6" w:rsidRDefault="00321E28" w:rsidP="00F101C1">
            <w:pPr>
              <w:jc w:val="center"/>
              <w:rPr>
                <w:del w:id="1429" w:author="Windows User" w:date="2021-01-21T08:21:00Z"/>
                <w:rFonts w:cs="Arial"/>
                <w:lang w:val="en-ID"/>
              </w:rPr>
            </w:pPr>
          </w:p>
        </w:tc>
        <w:tc>
          <w:tcPr>
            <w:tcW w:w="446" w:type="dxa"/>
            <w:shd w:val="clear" w:color="auto" w:fill="auto"/>
            <w:tcPrChange w:id="1430" w:author="Windows User" w:date="2020-12-14T10:22:00Z">
              <w:tcPr>
                <w:tcW w:w="446" w:type="dxa"/>
                <w:shd w:val="clear" w:color="auto" w:fill="auto"/>
              </w:tcPr>
            </w:tcPrChange>
          </w:tcPr>
          <w:p w14:paraId="68150007" w14:textId="0EB427FE" w:rsidR="00321E28" w:rsidRPr="0067595B" w:rsidDel="00D316E6" w:rsidRDefault="00321E28" w:rsidP="00F101C1">
            <w:pPr>
              <w:jc w:val="center"/>
              <w:rPr>
                <w:del w:id="1431" w:author="Windows User" w:date="2021-01-21T08:21:00Z"/>
                <w:rFonts w:cs="Arial"/>
                <w:lang w:val="en-ID"/>
              </w:rPr>
            </w:pPr>
          </w:p>
        </w:tc>
        <w:tc>
          <w:tcPr>
            <w:tcW w:w="443" w:type="dxa"/>
            <w:shd w:val="clear" w:color="auto" w:fill="auto"/>
            <w:tcPrChange w:id="1432" w:author="Windows User" w:date="2020-12-14T10:22:00Z">
              <w:tcPr>
                <w:tcW w:w="443" w:type="dxa"/>
                <w:shd w:val="clear" w:color="auto" w:fill="auto"/>
              </w:tcPr>
            </w:tcPrChange>
          </w:tcPr>
          <w:p w14:paraId="08AEFD04" w14:textId="306F0095" w:rsidR="00321E28" w:rsidRPr="0067595B" w:rsidDel="00D316E6" w:rsidRDefault="00321E28" w:rsidP="00F101C1">
            <w:pPr>
              <w:jc w:val="center"/>
              <w:rPr>
                <w:del w:id="1433" w:author="Windows User" w:date="2021-01-21T08:21:00Z"/>
                <w:rFonts w:cs="Arial"/>
                <w:lang w:val="en-ID"/>
              </w:rPr>
            </w:pPr>
          </w:p>
        </w:tc>
        <w:tc>
          <w:tcPr>
            <w:tcW w:w="443" w:type="dxa"/>
            <w:shd w:val="clear" w:color="auto" w:fill="auto"/>
            <w:tcPrChange w:id="1434" w:author="Windows User" w:date="2020-12-14T10:22:00Z">
              <w:tcPr>
                <w:tcW w:w="443" w:type="dxa"/>
                <w:shd w:val="clear" w:color="auto" w:fill="auto"/>
              </w:tcPr>
            </w:tcPrChange>
          </w:tcPr>
          <w:p w14:paraId="3C2D2838" w14:textId="2D762EA5" w:rsidR="00321E28" w:rsidRPr="0067595B" w:rsidDel="00D316E6" w:rsidRDefault="00321E28" w:rsidP="00F101C1">
            <w:pPr>
              <w:jc w:val="center"/>
              <w:rPr>
                <w:del w:id="1435" w:author="Windows User" w:date="2021-01-21T08:21:00Z"/>
                <w:rFonts w:cs="Arial"/>
                <w:lang w:val="en-ID"/>
              </w:rPr>
            </w:pPr>
          </w:p>
        </w:tc>
        <w:tc>
          <w:tcPr>
            <w:tcW w:w="443" w:type="dxa"/>
            <w:shd w:val="clear" w:color="auto" w:fill="auto"/>
            <w:tcPrChange w:id="1436" w:author="Windows User" w:date="2020-12-14T10:22:00Z">
              <w:tcPr>
                <w:tcW w:w="443" w:type="dxa"/>
                <w:shd w:val="clear" w:color="auto" w:fill="auto"/>
              </w:tcPr>
            </w:tcPrChange>
          </w:tcPr>
          <w:p w14:paraId="2B6CB4CD" w14:textId="29E8339A" w:rsidR="00321E28" w:rsidRPr="0067595B" w:rsidDel="00D316E6" w:rsidRDefault="00321E28" w:rsidP="00F101C1">
            <w:pPr>
              <w:jc w:val="center"/>
              <w:rPr>
                <w:del w:id="1437" w:author="Windows User" w:date="2021-01-21T08:21:00Z"/>
                <w:rFonts w:cs="Arial"/>
                <w:lang w:val="en-ID"/>
              </w:rPr>
            </w:pPr>
          </w:p>
        </w:tc>
        <w:tc>
          <w:tcPr>
            <w:tcW w:w="443" w:type="dxa"/>
            <w:shd w:val="clear" w:color="auto" w:fill="auto"/>
            <w:tcPrChange w:id="1438" w:author="Windows User" w:date="2020-12-14T10:22:00Z">
              <w:tcPr>
                <w:tcW w:w="443" w:type="dxa"/>
                <w:shd w:val="clear" w:color="auto" w:fill="auto"/>
              </w:tcPr>
            </w:tcPrChange>
          </w:tcPr>
          <w:p w14:paraId="0460E8C1" w14:textId="4C10759C" w:rsidR="00321E28" w:rsidRPr="0067595B" w:rsidDel="00D316E6" w:rsidRDefault="00321E28" w:rsidP="00F101C1">
            <w:pPr>
              <w:jc w:val="center"/>
              <w:rPr>
                <w:del w:id="1439" w:author="Windows User" w:date="2021-01-21T08:21:00Z"/>
                <w:rFonts w:cs="Arial"/>
                <w:lang w:val="en-ID"/>
              </w:rPr>
            </w:pPr>
          </w:p>
        </w:tc>
        <w:tc>
          <w:tcPr>
            <w:tcW w:w="470" w:type="dxa"/>
            <w:shd w:val="clear" w:color="auto" w:fill="auto"/>
            <w:tcPrChange w:id="1440" w:author="Windows User" w:date="2020-12-14T10:22:00Z">
              <w:tcPr>
                <w:tcW w:w="470" w:type="dxa"/>
                <w:shd w:val="clear" w:color="auto" w:fill="auto"/>
              </w:tcPr>
            </w:tcPrChange>
          </w:tcPr>
          <w:p w14:paraId="14CDE425" w14:textId="2E7CB345" w:rsidR="00321E28" w:rsidRPr="0067595B" w:rsidDel="00D316E6" w:rsidRDefault="00321E28" w:rsidP="00F101C1">
            <w:pPr>
              <w:jc w:val="center"/>
              <w:rPr>
                <w:del w:id="1441" w:author="Windows User" w:date="2021-01-21T08:21:00Z"/>
                <w:rFonts w:cs="Arial"/>
                <w:lang w:val="en-ID"/>
              </w:rPr>
            </w:pPr>
          </w:p>
        </w:tc>
        <w:tc>
          <w:tcPr>
            <w:tcW w:w="470" w:type="dxa"/>
            <w:shd w:val="clear" w:color="auto" w:fill="auto"/>
            <w:tcPrChange w:id="1442" w:author="Windows User" w:date="2020-12-14T10:22:00Z">
              <w:tcPr>
                <w:tcW w:w="470" w:type="dxa"/>
                <w:shd w:val="clear" w:color="auto" w:fill="auto"/>
              </w:tcPr>
            </w:tcPrChange>
          </w:tcPr>
          <w:p w14:paraId="39B6237A" w14:textId="00F6307E" w:rsidR="00321E28" w:rsidRPr="0067595B" w:rsidDel="00D316E6" w:rsidRDefault="00321E28" w:rsidP="00F101C1">
            <w:pPr>
              <w:jc w:val="center"/>
              <w:rPr>
                <w:del w:id="1443" w:author="Windows User" w:date="2021-01-21T08:21:00Z"/>
                <w:rFonts w:cs="Arial"/>
                <w:lang w:val="en-ID"/>
              </w:rPr>
            </w:pPr>
          </w:p>
        </w:tc>
        <w:tc>
          <w:tcPr>
            <w:tcW w:w="470" w:type="dxa"/>
            <w:shd w:val="clear" w:color="auto" w:fill="auto"/>
            <w:tcPrChange w:id="1444" w:author="Windows User" w:date="2020-12-14T10:22:00Z">
              <w:tcPr>
                <w:tcW w:w="470" w:type="dxa"/>
                <w:shd w:val="clear" w:color="auto" w:fill="auto"/>
              </w:tcPr>
            </w:tcPrChange>
          </w:tcPr>
          <w:p w14:paraId="1B7BD677" w14:textId="7FAEFDC1" w:rsidR="00321E28" w:rsidRPr="0067595B" w:rsidDel="00D316E6" w:rsidRDefault="00321E28" w:rsidP="00F101C1">
            <w:pPr>
              <w:jc w:val="center"/>
              <w:rPr>
                <w:del w:id="1445" w:author="Windows User" w:date="2021-01-21T08:21:00Z"/>
                <w:rFonts w:cs="Arial"/>
                <w:lang w:val="en-ID"/>
              </w:rPr>
            </w:pPr>
          </w:p>
        </w:tc>
        <w:tc>
          <w:tcPr>
            <w:tcW w:w="470" w:type="dxa"/>
            <w:shd w:val="clear" w:color="auto" w:fill="auto"/>
            <w:tcPrChange w:id="1446" w:author="Windows User" w:date="2020-12-14T10:22:00Z">
              <w:tcPr>
                <w:tcW w:w="470" w:type="dxa"/>
                <w:shd w:val="clear" w:color="auto" w:fill="auto"/>
              </w:tcPr>
            </w:tcPrChange>
          </w:tcPr>
          <w:p w14:paraId="78DF5038" w14:textId="7749C6DA" w:rsidR="00321E28" w:rsidRPr="0067595B" w:rsidDel="00D316E6" w:rsidRDefault="00321E28" w:rsidP="00F101C1">
            <w:pPr>
              <w:jc w:val="center"/>
              <w:rPr>
                <w:del w:id="1447" w:author="Windows User" w:date="2021-01-21T08:21:00Z"/>
                <w:rFonts w:cs="Arial"/>
                <w:lang w:val="en-ID"/>
              </w:rPr>
            </w:pPr>
          </w:p>
        </w:tc>
      </w:tr>
      <w:tr w:rsidR="007D7531" w:rsidRPr="0067595B" w:rsidDel="00D316E6" w14:paraId="482A8141" w14:textId="49F68E13" w:rsidTr="007D7531">
        <w:tblPrEx>
          <w:tblW w:w="9208" w:type="dxa"/>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48" w:author="Windows User" w:date="2020-12-14T10:22:00Z">
            <w:tblPrEx>
              <w:tblW w:w="9208" w:type="dxa"/>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555"/>
          <w:del w:id="1449" w:author="Windows User" w:date="2021-01-21T08:21:00Z"/>
          <w:trPrChange w:id="1450" w:author="Windows User" w:date="2020-12-14T10:22:00Z">
            <w:trPr>
              <w:gridBefore w:val="5"/>
              <w:trHeight w:val="555"/>
            </w:trPr>
          </w:trPrChange>
        </w:trPr>
        <w:tc>
          <w:tcPr>
            <w:tcW w:w="649" w:type="dxa"/>
            <w:shd w:val="clear" w:color="auto" w:fill="auto"/>
            <w:vAlign w:val="center"/>
            <w:tcPrChange w:id="1451" w:author="Windows User" w:date="2020-12-14T10:22:00Z">
              <w:tcPr>
                <w:tcW w:w="649" w:type="dxa"/>
                <w:gridSpan w:val="2"/>
                <w:shd w:val="clear" w:color="auto" w:fill="auto"/>
                <w:vAlign w:val="center"/>
              </w:tcPr>
            </w:tcPrChange>
          </w:tcPr>
          <w:p w14:paraId="13503A2E" w14:textId="50DECA15" w:rsidR="00321E28" w:rsidRPr="0067595B" w:rsidDel="00D316E6" w:rsidRDefault="00321E28" w:rsidP="00F101C1">
            <w:pPr>
              <w:jc w:val="center"/>
              <w:rPr>
                <w:del w:id="1452" w:author="Windows User" w:date="2021-01-21T08:21:00Z"/>
                <w:rFonts w:cs="Arial"/>
                <w:lang w:val="en-ID"/>
              </w:rPr>
            </w:pPr>
            <w:del w:id="1453" w:author="Windows User" w:date="2021-01-21T08:21:00Z">
              <w:r w:rsidRPr="0067595B" w:rsidDel="00D316E6">
                <w:rPr>
                  <w:rFonts w:cs="Arial"/>
                  <w:lang w:val="en-ID"/>
                </w:rPr>
                <w:delText>4</w:delText>
              </w:r>
            </w:del>
          </w:p>
        </w:tc>
        <w:tc>
          <w:tcPr>
            <w:tcW w:w="1574" w:type="dxa"/>
            <w:shd w:val="clear" w:color="auto" w:fill="auto"/>
            <w:vAlign w:val="center"/>
            <w:tcPrChange w:id="1454" w:author="Windows User" w:date="2020-12-14T10:22:00Z">
              <w:tcPr>
                <w:tcW w:w="1574" w:type="dxa"/>
                <w:gridSpan w:val="2"/>
                <w:shd w:val="clear" w:color="auto" w:fill="auto"/>
                <w:vAlign w:val="center"/>
              </w:tcPr>
            </w:tcPrChange>
          </w:tcPr>
          <w:p w14:paraId="07D4AEC3" w14:textId="7E615B13" w:rsidR="00321E28" w:rsidRPr="0067595B" w:rsidDel="00D316E6" w:rsidRDefault="00321E28" w:rsidP="00F101C1">
            <w:pPr>
              <w:rPr>
                <w:del w:id="1455" w:author="Windows User" w:date="2021-01-21T08:21:00Z"/>
                <w:rFonts w:cs="Arial"/>
                <w:lang w:val="en-ID"/>
              </w:rPr>
            </w:pPr>
            <w:del w:id="1456" w:author="Windows User" w:date="2021-01-21T08:21:00Z">
              <w:r w:rsidRPr="0067595B" w:rsidDel="00D316E6">
                <w:rPr>
                  <w:rFonts w:cs="Arial"/>
                  <w:lang w:val="en-ID"/>
                </w:rPr>
                <w:delText>Implementasi Sistem</w:delText>
              </w:r>
            </w:del>
          </w:p>
        </w:tc>
        <w:tc>
          <w:tcPr>
            <w:tcW w:w="388" w:type="dxa"/>
            <w:shd w:val="clear" w:color="auto" w:fill="auto"/>
            <w:tcPrChange w:id="1457" w:author="Windows User" w:date="2020-12-14T10:22:00Z">
              <w:tcPr>
                <w:tcW w:w="388" w:type="dxa"/>
                <w:shd w:val="clear" w:color="auto" w:fill="auto"/>
              </w:tcPr>
            </w:tcPrChange>
          </w:tcPr>
          <w:p w14:paraId="05411D39" w14:textId="77EFE64E" w:rsidR="00321E28" w:rsidRPr="0067595B" w:rsidDel="00D316E6" w:rsidRDefault="00321E28" w:rsidP="00F101C1">
            <w:pPr>
              <w:jc w:val="center"/>
              <w:rPr>
                <w:del w:id="1458" w:author="Windows User" w:date="2021-01-21T08:21:00Z"/>
                <w:rFonts w:cs="Arial"/>
                <w:lang w:val="en-ID"/>
              </w:rPr>
            </w:pPr>
          </w:p>
        </w:tc>
        <w:tc>
          <w:tcPr>
            <w:tcW w:w="387" w:type="dxa"/>
            <w:shd w:val="clear" w:color="auto" w:fill="auto"/>
            <w:tcPrChange w:id="1459" w:author="Windows User" w:date="2020-12-14T10:22:00Z">
              <w:tcPr>
                <w:tcW w:w="387" w:type="dxa"/>
                <w:shd w:val="clear" w:color="auto" w:fill="auto"/>
              </w:tcPr>
            </w:tcPrChange>
          </w:tcPr>
          <w:p w14:paraId="2E0AD7E5" w14:textId="496328A9" w:rsidR="00321E28" w:rsidRPr="0067595B" w:rsidDel="00D316E6" w:rsidRDefault="00321E28" w:rsidP="00F101C1">
            <w:pPr>
              <w:jc w:val="center"/>
              <w:rPr>
                <w:del w:id="1460" w:author="Windows User" w:date="2021-01-21T08:21:00Z"/>
                <w:rFonts w:cs="Arial"/>
                <w:lang w:val="en-ID"/>
              </w:rPr>
            </w:pPr>
          </w:p>
        </w:tc>
        <w:tc>
          <w:tcPr>
            <w:tcW w:w="387" w:type="dxa"/>
            <w:shd w:val="clear" w:color="auto" w:fill="auto"/>
            <w:tcPrChange w:id="1461" w:author="Windows User" w:date="2020-12-14T10:22:00Z">
              <w:tcPr>
                <w:tcW w:w="387" w:type="dxa"/>
                <w:shd w:val="clear" w:color="auto" w:fill="auto"/>
              </w:tcPr>
            </w:tcPrChange>
          </w:tcPr>
          <w:p w14:paraId="71092AE7" w14:textId="7C1BABA4" w:rsidR="00321E28" w:rsidRPr="0067595B" w:rsidDel="00D316E6" w:rsidRDefault="00321E28" w:rsidP="00F101C1">
            <w:pPr>
              <w:jc w:val="center"/>
              <w:rPr>
                <w:del w:id="1462" w:author="Windows User" w:date="2021-01-21T08:21:00Z"/>
                <w:rFonts w:cs="Arial"/>
                <w:lang w:val="en-ID"/>
              </w:rPr>
            </w:pPr>
          </w:p>
        </w:tc>
        <w:tc>
          <w:tcPr>
            <w:tcW w:w="387" w:type="dxa"/>
            <w:shd w:val="clear" w:color="auto" w:fill="auto"/>
            <w:tcPrChange w:id="1463" w:author="Windows User" w:date="2020-12-14T10:22:00Z">
              <w:tcPr>
                <w:tcW w:w="387" w:type="dxa"/>
                <w:shd w:val="clear" w:color="auto" w:fill="auto"/>
              </w:tcPr>
            </w:tcPrChange>
          </w:tcPr>
          <w:p w14:paraId="07BFE166" w14:textId="4C94A106" w:rsidR="00321E28" w:rsidRPr="0067595B" w:rsidDel="00D316E6" w:rsidRDefault="00321E28" w:rsidP="00F101C1">
            <w:pPr>
              <w:jc w:val="center"/>
              <w:rPr>
                <w:del w:id="1464" w:author="Windows User" w:date="2021-01-21T08:21:00Z"/>
                <w:rFonts w:cs="Arial"/>
                <w:lang w:val="en-ID"/>
              </w:rPr>
            </w:pPr>
          </w:p>
        </w:tc>
        <w:tc>
          <w:tcPr>
            <w:tcW w:w="446" w:type="dxa"/>
            <w:shd w:val="clear" w:color="auto" w:fill="auto"/>
            <w:tcPrChange w:id="1465" w:author="Windows User" w:date="2020-12-14T10:22:00Z">
              <w:tcPr>
                <w:tcW w:w="446" w:type="dxa"/>
                <w:shd w:val="clear" w:color="auto" w:fill="auto"/>
              </w:tcPr>
            </w:tcPrChange>
          </w:tcPr>
          <w:p w14:paraId="6736B4BC" w14:textId="7CF23320" w:rsidR="00321E28" w:rsidRPr="0067595B" w:rsidDel="00D316E6" w:rsidRDefault="00321E28" w:rsidP="00F101C1">
            <w:pPr>
              <w:jc w:val="center"/>
              <w:rPr>
                <w:del w:id="1466" w:author="Windows User" w:date="2021-01-21T08:21:00Z"/>
                <w:rFonts w:cs="Arial"/>
                <w:lang w:val="en-ID"/>
              </w:rPr>
            </w:pPr>
          </w:p>
        </w:tc>
        <w:tc>
          <w:tcPr>
            <w:tcW w:w="446" w:type="dxa"/>
            <w:shd w:val="clear" w:color="auto" w:fill="0070C0"/>
            <w:tcPrChange w:id="1467" w:author="Windows User" w:date="2020-12-14T10:22:00Z">
              <w:tcPr>
                <w:tcW w:w="446" w:type="dxa"/>
                <w:shd w:val="clear" w:color="auto" w:fill="0070C0"/>
              </w:tcPr>
            </w:tcPrChange>
          </w:tcPr>
          <w:p w14:paraId="38C0705B" w14:textId="72A04B8E" w:rsidR="00321E28" w:rsidRPr="0067595B" w:rsidDel="00D316E6" w:rsidRDefault="00321E28" w:rsidP="00F101C1">
            <w:pPr>
              <w:jc w:val="center"/>
              <w:rPr>
                <w:del w:id="1468" w:author="Windows User" w:date="2021-01-21T08:21:00Z"/>
                <w:rFonts w:cs="Arial"/>
                <w:lang w:val="en-ID"/>
              </w:rPr>
            </w:pPr>
          </w:p>
        </w:tc>
        <w:tc>
          <w:tcPr>
            <w:tcW w:w="446" w:type="dxa"/>
            <w:shd w:val="clear" w:color="auto" w:fill="0070C0"/>
            <w:tcPrChange w:id="1469" w:author="Windows User" w:date="2020-12-14T10:22:00Z">
              <w:tcPr>
                <w:tcW w:w="446" w:type="dxa"/>
                <w:shd w:val="clear" w:color="auto" w:fill="0070C0"/>
              </w:tcPr>
            </w:tcPrChange>
          </w:tcPr>
          <w:p w14:paraId="49A327A7" w14:textId="0A7F8D63" w:rsidR="00321E28" w:rsidRPr="0067595B" w:rsidDel="00D316E6" w:rsidRDefault="00321E28" w:rsidP="00F101C1">
            <w:pPr>
              <w:jc w:val="center"/>
              <w:rPr>
                <w:del w:id="1470" w:author="Windows User" w:date="2021-01-21T08:21:00Z"/>
                <w:rFonts w:cs="Arial"/>
                <w:lang w:val="en-ID"/>
              </w:rPr>
            </w:pPr>
          </w:p>
        </w:tc>
        <w:tc>
          <w:tcPr>
            <w:tcW w:w="446" w:type="dxa"/>
            <w:shd w:val="clear" w:color="auto" w:fill="0070C0"/>
            <w:tcPrChange w:id="1471" w:author="Windows User" w:date="2020-12-14T10:22:00Z">
              <w:tcPr>
                <w:tcW w:w="446" w:type="dxa"/>
                <w:shd w:val="clear" w:color="auto" w:fill="0070C0"/>
              </w:tcPr>
            </w:tcPrChange>
          </w:tcPr>
          <w:p w14:paraId="13350E48" w14:textId="5A5FB9BF" w:rsidR="00321E28" w:rsidRPr="0067595B" w:rsidDel="00D316E6" w:rsidRDefault="00321E28" w:rsidP="00F101C1">
            <w:pPr>
              <w:jc w:val="center"/>
              <w:rPr>
                <w:del w:id="1472" w:author="Windows User" w:date="2021-01-21T08:21:00Z"/>
                <w:rFonts w:cs="Arial"/>
                <w:lang w:val="en-ID"/>
              </w:rPr>
            </w:pPr>
          </w:p>
        </w:tc>
        <w:tc>
          <w:tcPr>
            <w:tcW w:w="443" w:type="dxa"/>
            <w:shd w:val="clear" w:color="auto" w:fill="0070C0"/>
            <w:tcPrChange w:id="1473" w:author="Windows User" w:date="2020-12-14T10:22:00Z">
              <w:tcPr>
                <w:tcW w:w="443" w:type="dxa"/>
                <w:shd w:val="clear" w:color="auto" w:fill="0070C0"/>
              </w:tcPr>
            </w:tcPrChange>
          </w:tcPr>
          <w:p w14:paraId="7571A71C" w14:textId="2565C9BA" w:rsidR="00321E28" w:rsidRPr="0067595B" w:rsidDel="00D316E6" w:rsidRDefault="00321E28" w:rsidP="00F101C1">
            <w:pPr>
              <w:jc w:val="center"/>
              <w:rPr>
                <w:del w:id="1474" w:author="Windows User" w:date="2021-01-21T08:21:00Z"/>
                <w:rFonts w:cs="Arial"/>
                <w:lang w:val="en-ID"/>
              </w:rPr>
            </w:pPr>
          </w:p>
        </w:tc>
        <w:tc>
          <w:tcPr>
            <w:tcW w:w="443" w:type="dxa"/>
            <w:shd w:val="clear" w:color="auto" w:fill="0070C0"/>
            <w:tcPrChange w:id="1475" w:author="Windows User" w:date="2020-12-14T10:22:00Z">
              <w:tcPr>
                <w:tcW w:w="443" w:type="dxa"/>
                <w:shd w:val="clear" w:color="auto" w:fill="0070C0"/>
              </w:tcPr>
            </w:tcPrChange>
          </w:tcPr>
          <w:p w14:paraId="2424DDE7" w14:textId="4CF8A947" w:rsidR="00321E28" w:rsidRPr="0067595B" w:rsidDel="00D316E6" w:rsidRDefault="00321E28" w:rsidP="00F101C1">
            <w:pPr>
              <w:jc w:val="center"/>
              <w:rPr>
                <w:del w:id="1476" w:author="Windows User" w:date="2021-01-21T08:21:00Z"/>
                <w:rFonts w:cs="Arial"/>
                <w:lang w:val="en-ID"/>
              </w:rPr>
            </w:pPr>
          </w:p>
        </w:tc>
        <w:tc>
          <w:tcPr>
            <w:tcW w:w="443" w:type="dxa"/>
            <w:shd w:val="clear" w:color="auto" w:fill="0070C0"/>
            <w:tcPrChange w:id="1477" w:author="Windows User" w:date="2020-12-14T10:22:00Z">
              <w:tcPr>
                <w:tcW w:w="443" w:type="dxa"/>
                <w:shd w:val="clear" w:color="auto" w:fill="0070C0"/>
              </w:tcPr>
            </w:tcPrChange>
          </w:tcPr>
          <w:p w14:paraId="35619CCB" w14:textId="7A82F848" w:rsidR="00321E28" w:rsidRPr="0067595B" w:rsidDel="00D316E6" w:rsidRDefault="00321E28" w:rsidP="00F101C1">
            <w:pPr>
              <w:jc w:val="center"/>
              <w:rPr>
                <w:del w:id="1478" w:author="Windows User" w:date="2021-01-21T08:21:00Z"/>
                <w:rFonts w:cs="Arial"/>
                <w:lang w:val="en-ID"/>
              </w:rPr>
            </w:pPr>
          </w:p>
        </w:tc>
        <w:tc>
          <w:tcPr>
            <w:tcW w:w="443" w:type="dxa"/>
            <w:shd w:val="clear" w:color="auto" w:fill="0070C0"/>
            <w:tcPrChange w:id="1479" w:author="Windows User" w:date="2020-12-14T10:22:00Z">
              <w:tcPr>
                <w:tcW w:w="443" w:type="dxa"/>
                <w:shd w:val="clear" w:color="auto" w:fill="0070C0"/>
              </w:tcPr>
            </w:tcPrChange>
          </w:tcPr>
          <w:p w14:paraId="7CC8E239" w14:textId="0D7BED27" w:rsidR="00321E28" w:rsidRPr="0067595B" w:rsidDel="00D316E6" w:rsidRDefault="00321E28" w:rsidP="00F101C1">
            <w:pPr>
              <w:jc w:val="center"/>
              <w:rPr>
                <w:del w:id="1480" w:author="Windows User" w:date="2021-01-21T08:21:00Z"/>
                <w:rFonts w:cs="Arial"/>
                <w:lang w:val="en-ID"/>
              </w:rPr>
            </w:pPr>
          </w:p>
        </w:tc>
        <w:tc>
          <w:tcPr>
            <w:tcW w:w="470" w:type="dxa"/>
            <w:shd w:val="clear" w:color="auto" w:fill="0070C0"/>
            <w:tcPrChange w:id="1481" w:author="Windows User" w:date="2020-12-14T10:22:00Z">
              <w:tcPr>
                <w:tcW w:w="470" w:type="dxa"/>
                <w:shd w:val="clear" w:color="auto" w:fill="0070C0"/>
              </w:tcPr>
            </w:tcPrChange>
          </w:tcPr>
          <w:p w14:paraId="419B93AD" w14:textId="6645A28B" w:rsidR="00321E28" w:rsidRPr="0067595B" w:rsidDel="00D316E6" w:rsidRDefault="00321E28" w:rsidP="00F101C1">
            <w:pPr>
              <w:jc w:val="center"/>
              <w:rPr>
                <w:del w:id="1482" w:author="Windows User" w:date="2021-01-21T08:21:00Z"/>
                <w:rFonts w:cs="Arial"/>
                <w:lang w:val="en-ID"/>
              </w:rPr>
            </w:pPr>
          </w:p>
        </w:tc>
        <w:tc>
          <w:tcPr>
            <w:tcW w:w="470" w:type="dxa"/>
            <w:shd w:val="clear" w:color="auto" w:fill="0070C0"/>
            <w:tcPrChange w:id="1483" w:author="Windows User" w:date="2020-12-14T10:22:00Z">
              <w:tcPr>
                <w:tcW w:w="470" w:type="dxa"/>
                <w:shd w:val="clear" w:color="auto" w:fill="0070C0"/>
              </w:tcPr>
            </w:tcPrChange>
          </w:tcPr>
          <w:p w14:paraId="087D2E24" w14:textId="1879A33D" w:rsidR="00321E28" w:rsidRPr="0067595B" w:rsidDel="00D316E6" w:rsidRDefault="00321E28" w:rsidP="00F101C1">
            <w:pPr>
              <w:jc w:val="center"/>
              <w:rPr>
                <w:del w:id="1484" w:author="Windows User" w:date="2021-01-21T08:21:00Z"/>
                <w:rFonts w:cs="Arial"/>
                <w:lang w:val="en-ID"/>
              </w:rPr>
            </w:pPr>
          </w:p>
        </w:tc>
        <w:tc>
          <w:tcPr>
            <w:tcW w:w="470" w:type="dxa"/>
            <w:shd w:val="clear" w:color="auto" w:fill="0070C0"/>
            <w:tcPrChange w:id="1485" w:author="Windows User" w:date="2020-12-14T10:22:00Z">
              <w:tcPr>
                <w:tcW w:w="470" w:type="dxa"/>
                <w:shd w:val="clear" w:color="auto" w:fill="0070C0"/>
              </w:tcPr>
            </w:tcPrChange>
          </w:tcPr>
          <w:p w14:paraId="455FC9D5" w14:textId="0D780E7D" w:rsidR="00321E28" w:rsidRPr="0067595B" w:rsidDel="00D316E6" w:rsidRDefault="00321E28" w:rsidP="00F101C1">
            <w:pPr>
              <w:jc w:val="center"/>
              <w:rPr>
                <w:del w:id="1486" w:author="Windows User" w:date="2021-01-21T08:21:00Z"/>
                <w:rFonts w:cs="Arial"/>
                <w:lang w:val="en-ID"/>
              </w:rPr>
            </w:pPr>
          </w:p>
        </w:tc>
        <w:tc>
          <w:tcPr>
            <w:tcW w:w="470" w:type="dxa"/>
            <w:shd w:val="clear" w:color="auto" w:fill="auto"/>
            <w:tcPrChange w:id="1487" w:author="Windows User" w:date="2020-12-14T10:22:00Z">
              <w:tcPr>
                <w:tcW w:w="470" w:type="dxa"/>
                <w:shd w:val="clear" w:color="auto" w:fill="auto"/>
              </w:tcPr>
            </w:tcPrChange>
          </w:tcPr>
          <w:p w14:paraId="06CED769" w14:textId="51D09525" w:rsidR="00321E28" w:rsidRPr="0067595B" w:rsidDel="00D316E6" w:rsidRDefault="00321E28" w:rsidP="00F101C1">
            <w:pPr>
              <w:jc w:val="center"/>
              <w:rPr>
                <w:del w:id="1488" w:author="Windows User" w:date="2021-01-21T08:21:00Z"/>
                <w:rFonts w:cs="Arial"/>
                <w:lang w:val="en-ID"/>
              </w:rPr>
            </w:pPr>
          </w:p>
        </w:tc>
      </w:tr>
      <w:tr w:rsidR="007D7531" w:rsidRPr="0067595B" w:rsidDel="00D316E6" w14:paraId="5AC62623" w14:textId="72868642" w:rsidTr="007D7531">
        <w:tblPrEx>
          <w:tblW w:w="9208" w:type="dxa"/>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489" w:author="Windows User" w:date="2020-12-14T10:22:00Z">
            <w:tblPrEx>
              <w:tblW w:w="9208" w:type="dxa"/>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549"/>
          <w:del w:id="1490" w:author="Windows User" w:date="2021-01-21T08:21:00Z"/>
          <w:trPrChange w:id="1491" w:author="Windows User" w:date="2020-12-14T10:22:00Z">
            <w:trPr>
              <w:gridBefore w:val="5"/>
              <w:trHeight w:val="549"/>
            </w:trPr>
          </w:trPrChange>
        </w:trPr>
        <w:tc>
          <w:tcPr>
            <w:tcW w:w="649" w:type="dxa"/>
            <w:shd w:val="clear" w:color="auto" w:fill="auto"/>
            <w:vAlign w:val="center"/>
            <w:tcPrChange w:id="1492" w:author="Windows User" w:date="2020-12-14T10:22:00Z">
              <w:tcPr>
                <w:tcW w:w="649" w:type="dxa"/>
                <w:gridSpan w:val="2"/>
                <w:shd w:val="clear" w:color="auto" w:fill="auto"/>
                <w:vAlign w:val="center"/>
              </w:tcPr>
            </w:tcPrChange>
          </w:tcPr>
          <w:p w14:paraId="21AD779A" w14:textId="4DDA2809" w:rsidR="00321E28" w:rsidRPr="0067595B" w:rsidDel="00D316E6" w:rsidRDefault="00321E28" w:rsidP="00F101C1">
            <w:pPr>
              <w:jc w:val="center"/>
              <w:rPr>
                <w:del w:id="1493" w:author="Windows User" w:date="2021-01-21T08:21:00Z"/>
                <w:rFonts w:cs="Arial"/>
                <w:lang w:val="en-ID"/>
              </w:rPr>
            </w:pPr>
            <w:del w:id="1494" w:author="Windows User" w:date="2021-01-21T08:21:00Z">
              <w:r w:rsidRPr="0067595B" w:rsidDel="00D316E6">
                <w:rPr>
                  <w:rFonts w:cs="Arial"/>
                  <w:lang w:val="en-ID"/>
                </w:rPr>
                <w:delText>5</w:delText>
              </w:r>
            </w:del>
          </w:p>
        </w:tc>
        <w:tc>
          <w:tcPr>
            <w:tcW w:w="1574" w:type="dxa"/>
            <w:shd w:val="clear" w:color="auto" w:fill="auto"/>
            <w:vAlign w:val="center"/>
            <w:tcPrChange w:id="1495" w:author="Windows User" w:date="2020-12-14T10:22:00Z">
              <w:tcPr>
                <w:tcW w:w="1574" w:type="dxa"/>
                <w:gridSpan w:val="2"/>
                <w:shd w:val="clear" w:color="auto" w:fill="auto"/>
                <w:vAlign w:val="center"/>
              </w:tcPr>
            </w:tcPrChange>
          </w:tcPr>
          <w:p w14:paraId="16D21262" w14:textId="10F665DC" w:rsidR="00321E28" w:rsidRPr="0067595B" w:rsidDel="00D316E6" w:rsidRDefault="00321E28" w:rsidP="00F101C1">
            <w:pPr>
              <w:rPr>
                <w:del w:id="1496" w:author="Windows User" w:date="2021-01-21T08:21:00Z"/>
                <w:rFonts w:cs="Arial"/>
                <w:lang w:val="en-ID"/>
              </w:rPr>
            </w:pPr>
            <w:del w:id="1497" w:author="Windows User" w:date="2021-01-21T08:21:00Z">
              <w:r w:rsidRPr="0067595B" w:rsidDel="00D316E6">
                <w:rPr>
                  <w:rFonts w:cs="Arial"/>
                  <w:lang w:val="en-ID"/>
                </w:rPr>
                <w:delText>Pengujian Sistem</w:delText>
              </w:r>
            </w:del>
          </w:p>
        </w:tc>
        <w:tc>
          <w:tcPr>
            <w:tcW w:w="388" w:type="dxa"/>
            <w:shd w:val="clear" w:color="auto" w:fill="auto"/>
            <w:tcPrChange w:id="1498" w:author="Windows User" w:date="2020-12-14T10:22:00Z">
              <w:tcPr>
                <w:tcW w:w="388" w:type="dxa"/>
                <w:shd w:val="clear" w:color="auto" w:fill="auto"/>
              </w:tcPr>
            </w:tcPrChange>
          </w:tcPr>
          <w:p w14:paraId="1417FF5D" w14:textId="57AE53EE" w:rsidR="00321E28" w:rsidRPr="0067595B" w:rsidDel="00D316E6" w:rsidRDefault="00321E28" w:rsidP="00F101C1">
            <w:pPr>
              <w:jc w:val="center"/>
              <w:rPr>
                <w:del w:id="1499" w:author="Windows User" w:date="2021-01-21T08:21:00Z"/>
                <w:rFonts w:cs="Arial"/>
                <w:lang w:val="en-ID"/>
              </w:rPr>
            </w:pPr>
          </w:p>
        </w:tc>
        <w:tc>
          <w:tcPr>
            <w:tcW w:w="387" w:type="dxa"/>
            <w:shd w:val="clear" w:color="auto" w:fill="auto"/>
            <w:tcPrChange w:id="1500" w:author="Windows User" w:date="2020-12-14T10:22:00Z">
              <w:tcPr>
                <w:tcW w:w="387" w:type="dxa"/>
                <w:shd w:val="clear" w:color="auto" w:fill="auto"/>
              </w:tcPr>
            </w:tcPrChange>
          </w:tcPr>
          <w:p w14:paraId="77AC4A61" w14:textId="55D6B557" w:rsidR="00321E28" w:rsidRPr="0067595B" w:rsidDel="00D316E6" w:rsidRDefault="00321E28" w:rsidP="00F101C1">
            <w:pPr>
              <w:jc w:val="center"/>
              <w:rPr>
                <w:del w:id="1501" w:author="Windows User" w:date="2021-01-21T08:21:00Z"/>
                <w:rFonts w:cs="Arial"/>
                <w:lang w:val="en-ID"/>
              </w:rPr>
            </w:pPr>
          </w:p>
        </w:tc>
        <w:tc>
          <w:tcPr>
            <w:tcW w:w="387" w:type="dxa"/>
            <w:shd w:val="clear" w:color="auto" w:fill="auto"/>
            <w:tcPrChange w:id="1502" w:author="Windows User" w:date="2020-12-14T10:22:00Z">
              <w:tcPr>
                <w:tcW w:w="387" w:type="dxa"/>
                <w:shd w:val="clear" w:color="auto" w:fill="auto"/>
              </w:tcPr>
            </w:tcPrChange>
          </w:tcPr>
          <w:p w14:paraId="27AE62E7" w14:textId="28F7A951" w:rsidR="00321E28" w:rsidRPr="0067595B" w:rsidDel="00D316E6" w:rsidRDefault="00321E28" w:rsidP="00F101C1">
            <w:pPr>
              <w:jc w:val="center"/>
              <w:rPr>
                <w:del w:id="1503" w:author="Windows User" w:date="2021-01-21T08:21:00Z"/>
                <w:rFonts w:cs="Arial"/>
                <w:lang w:val="en-ID"/>
              </w:rPr>
            </w:pPr>
          </w:p>
        </w:tc>
        <w:tc>
          <w:tcPr>
            <w:tcW w:w="387" w:type="dxa"/>
            <w:shd w:val="clear" w:color="auto" w:fill="auto"/>
            <w:tcPrChange w:id="1504" w:author="Windows User" w:date="2020-12-14T10:22:00Z">
              <w:tcPr>
                <w:tcW w:w="387" w:type="dxa"/>
                <w:shd w:val="clear" w:color="auto" w:fill="auto"/>
              </w:tcPr>
            </w:tcPrChange>
          </w:tcPr>
          <w:p w14:paraId="6814EE8A" w14:textId="402752AE" w:rsidR="00321E28" w:rsidRPr="0067595B" w:rsidDel="00D316E6" w:rsidRDefault="00321E28" w:rsidP="00F101C1">
            <w:pPr>
              <w:jc w:val="center"/>
              <w:rPr>
                <w:del w:id="1505" w:author="Windows User" w:date="2021-01-21T08:21:00Z"/>
                <w:rFonts w:cs="Arial"/>
                <w:lang w:val="en-ID"/>
              </w:rPr>
            </w:pPr>
          </w:p>
        </w:tc>
        <w:tc>
          <w:tcPr>
            <w:tcW w:w="446" w:type="dxa"/>
            <w:shd w:val="clear" w:color="auto" w:fill="auto"/>
            <w:tcPrChange w:id="1506" w:author="Windows User" w:date="2020-12-14T10:22:00Z">
              <w:tcPr>
                <w:tcW w:w="446" w:type="dxa"/>
                <w:shd w:val="clear" w:color="auto" w:fill="auto"/>
              </w:tcPr>
            </w:tcPrChange>
          </w:tcPr>
          <w:p w14:paraId="06100DEF" w14:textId="3F9BB746" w:rsidR="00321E28" w:rsidRPr="0067595B" w:rsidDel="00D316E6" w:rsidRDefault="00321E28" w:rsidP="00F101C1">
            <w:pPr>
              <w:jc w:val="center"/>
              <w:rPr>
                <w:del w:id="1507" w:author="Windows User" w:date="2021-01-21T08:21:00Z"/>
                <w:rFonts w:cs="Arial"/>
                <w:lang w:val="en-ID"/>
              </w:rPr>
            </w:pPr>
          </w:p>
        </w:tc>
        <w:tc>
          <w:tcPr>
            <w:tcW w:w="446" w:type="dxa"/>
            <w:shd w:val="clear" w:color="auto" w:fill="auto"/>
            <w:tcPrChange w:id="1508" w:author="Windows User" w:date="2020-12-14T10:22:00Z">
              <w:tcPr>
                <w:tcW w:w="446" w:type="dxa"/>
                <w:shd w:val="clear" w:color="auto" w:fill="auto"/>
              </w:tcPr>
            </w:tcPrChange>
          </w:tcPr>
          <w:p w14:paraId="30F34F95" w14:textId="53D2DF01" w:rsidR="00321E28" w:rsidRPr="0067595B" w:rsidDel="00D316E6" w:rsidRDefault="00321E28" w:rsidP="00F101C1">
            <w:pPr>
              <w:jc w:val="center"/>
              <w:rPr>
                <w:del w:id="1509" w:author="Windows User" w:date="2021-01-21T08:21:00Z"/>
                <w:rFonts w:cs="Arial"/>
                <w:lang w:val="en-ID"/>
              </w:rPr>
            </w:pPr>
          </w:p>
        </w:tc>
        <w:tc>
          <w:tcPr>
            <w:tcW w:w="446" w:type="dxa"/>
            <w:shd w:val="clear" w:color="auto" w:fill="auto"/>
            <w:tcPrChange w:id="1510" w:author="Windows User" w:date="2020-12-14T10:22:00Z">
              <w:tcPr>
                <w:tcW w:w="446" w:type="dxa"/>
                <w:shd w:val="clear" w:color="auto" w:fill="auto"/>
              </w:tcPr>
            </w:tcPrChange>
          </w:tcPr>
          <w:p w14:paraId="0140E518" w14:textId="5BC21CC0" w:rsidR="00321E28" w:rsidRPr="0067595B" w:rsidDel="00D316E6" w:rsidRDefault="00321E28" w:rsidP="00F101C1">
            <w:pPr>
              <w:jc w:val="center"/>
              <w:rPr>
                <w:del w:id="1511" w:author="Windows User" w:date="2021-01-21T08:21:00Z"/>
                <w:rFonts w:cs="Arial"/>
                <w:lang w:val="en-ID"/>
              </w:rPr>
            </w:pPr>
          </w:p>
        </w:tc>
        <w:tc>
          <w:tcPr>
            <w:tcW w:w="446" w:type="dxa"/>
            <w:shd w:val="clear" w:color="auto" w:fill="auto"/>
            <w:tcPrChange w:id="1512" w:author="Windows User" w:date="2020-12-14T10:22:00Z">
              <w:tcPr>
                <w:tcW w:w="446" w:type="dxa"/>
                <w:shd w:val="clear" w:color="auto" w:fill="auto"/>
              </w:tcPr>
            </w:tcPrChange>
          </w:tcPr>
          <w:p w14:paraId="31A174A7" w14:textId="40D5E776" w:rsidR="00321E28" w:rsidRPr="0067595B" w:rsidDel="00D316E6" w:rsidRDefault="00321E28" w:rsidP="00F101C1">
            <w:pPr>
              <w:jc w:val="center"/>
              <w:rPr>
                <w:del w:id="1513" w:author="Windows User" w:date="2021-01-21T08:21:00Z"/>
                <w:rFonts w:cs="Arial"/>
                <w:lang w:val="en-ID"/>
              </w:rPr>
            </w:pPr>
          </w:p>
        </w:tc>
        <w:tc>
          <w:tcPr>
            <w:tcW w:w="443" w:type="dxa"/>
            <w:shd w:val="clear" w:color="auto" w:fill="auto"/>
            <w:tcPrChange w:id="1514" w:author="Windows User" w:date="2020-12-14T10:22:00Z">
              <w:tcPr>
                <w:tcW w:w="443" w:type="dxa"/>
                <w:shd w:val="clear" w:color="auto" w:fill="auto"/>
              </w:tcPr>
            </w:tcPrChange>
          </w:tcPr>
          <w:p w14:paraId="1A050795" w14:textId="691D816A" w:rsidR="00321E28" w:rsidRPr="0067595B" w:rsidDel="00D316E6" w:rsidRDefault="00321E28" w:rsidP="00F101C1">
            <w:pPr>
              <w:jc w:val="center"/>
              <w:rPr>
                <w:del w:id="1515" w:author="Windows User" w:date="2021-01-21T08:21:00Z"/>
                <w:rFonts w:cs="Arial"/>
                <w:lang w:val="en-ID"/>
              </w:rPr>
            </w:pPr>
          </w:p>
        </w:tc>
        <w:tc>
          <w:tcPr>
            <w:tcW w:w="443" w:type="dxa"/>
            <w:shd w:val="clear" w:color="auto" w:fill="auto"/>
            <w:tcPrChange w:id="1516" w:author="Windows User" w:date="2020-12-14T10:22:00Z">
              <w:tcPr>
                <w:tcW w:w="443" w:type="dxa"/>
                <w:shd w:val="clear" w:color="auto" w:fill="auto"/>
              </w:tcPr>
            </w:tcPrChange>
          </w:tcPr>
          <w:p w14:paraId="4E00A719" w14:textId="2BFAC0C3" w:rsidR="00321E28" w:rsidRPr="0067595B" w:rsidDel="00D316E6" w:rsidRDefault="00321E28" w:rsidP="00F101C1">
            <w:pPr>
              <w:jc w:val="center"/>
              <w:rPr>
                <w:del w:id="1517" w:author="Windows User" w:date="2021-01-21T08:21:00Z"/>
                <w:rFonts w:cs="Arial"/>
                <w:lang w:val="en-ID"/>
              </w:rPr>
            </w:pPr>
          </w:p>
        </w:tc>
        <w:tc>
          <w:tcPr>
            <w:tcW w:w="443" w:type="dxa"/>
            <w:shd w:val="clear" w:color="auto" w:fill="auto"/>
            <w:tcPrChange w:id="1518" w:author="Windows User" w:date="2020-12-14T10:22:00Z">
              <w:tcPr>
                <w:tcW w:w="443" w:type="dxa"/>
                <w:shd w:val="clear" w:color="auto" w:fill="auto"/>
              </w:tcPr>
            </w:tcPrChange>
          </w:tcPr>
          <w:p w14:paraId="0A17429D" w14:textId="4DC1B8FA" w:rsidR="00321E28" w:rsidRPr="0067595B" w:rsidDel="00D316E6" w:rsidRDefault="00321E28" w:rsidP="00F101C1">
            <w:pPr>
              <w:jc w:val="center"/>
              <w:rPr>
                <w:del w:id="1519" w:author="Windows User" w:date="2021-01-21T08:21:00Z"/>
                <w:rFonts w:cs="Arial"/>
                <w:lang w:val="en-ID"/>
              </w:rPr>
            </w:pPr>
          </w:p>
        </w:tc>
        <w:tc>
          <w:tcPr>
            <w:tcW w:w="443" w:type="dxa"/>
            <w:shd w:val="clear" w:color="auto" w:fill="auto"/>
            <w:tcPrChange w:id="1520" w:author="Windows User" w:date="2020-12-14T10:22:00Z">
              <w:tcPr>
                <w:tcW w:w="443" w:type="dxa"/>
                <w:shd w:val="clear" w:color="auto" w:fill="auto"/>
              </w:tcPr>
            </w:tcPrChange>
          </w:tcPr>
          <w:p w14:paraId="396338A2" w14:textId="1BE23B3E" w:rsidR="00321E28" w:rsidRPr="0067595B" w:rsidDel="00D316E6" w:rsidRDefault="00321E28" w:rsidP="00F101C1">
            <w:pPr>
              <w:jc w:val="center"/>
              <w:rPr>
                <w:del w:id="1521" w:author="Windows User" w:date="2021-01-21T08:21:00Z"/>
                <w:rFonts w:cs="Arial"/>
                <w:lang w:val="en-ID"/>
              </w:rPr>
            </w:pPr>
          </w:p>
        </w:tc>
        <w:tc>
          <w:tcPr>
            <w:tcW w:w="470" w:type="dxa"/>
            <w:shd w:val="clear" w:color="auto" w:fill="auto"/>
            <w:tcPrChange w:id="1522" w:author="Windows User" w:date="2020-12-14T10:22:00Z">
              <w:tcPr>
                <w:tcW w:w="470" w:type="dxa"/>
                <w:shd w:val="clear" w:color="auto" w:fill="auto"/>
              </w:tcPr>
            </w:tcPrChange>
          </w:tcPr>
          <w:p w14:paraId="2E807026" w14:textId="51078CFE" w:rsidR="00321E28" w:rsidRPr="0067595B" w:rsidDel="00D316E6" w:rsidRDefault="00321E28" w:rsidP="00F101C1">
            <w:pPr>
              <w:jc w:val="center"/>
              <w:rPr>
                <w:del w:id="1523" w:author="Windows User" w:date="2021-01-21T08:21:00Z"/>
                <w:rFonts w:cs="Arial"/>
                <w:lang w:val="en-ID"/>
              </w:rPr>
            </w:pPr>
          </w:p>
        </w:tc>
        <w:tc>
          <w:tcPr>
            <w:tcW w:w="470" w:type="dxa"/>
            <w:shd w:val="clear" w:color="auto" w:fill="auto"/>
            <w:tcPrChange w:id="1524" w:author="Windows User" w:date="2020-12-14T10:22:00Z">
              <w:tcPr>
                <w:tcW w:w="470" w:type="dxa"/>
                <w:shd w:val="clear" w:color="auto" w:fill="auto"/>
              </w:tcPr>
            </w:tcPrChange>
          </w:tcPr>
          <w:p w14:paraId="105B3EB8" w14:textId="29B8D374" w:rsidR="00321E28" w:rsidRPr="0067595B" w:rsidDel="00D316E6" w:rsidRDefault="00321E28" w:rsidP="00F101C1">
            <w:pPr>
              <w:jc w:val="center"/>
              <w:rPr>
                <w:del w:id="1525" w:author="Windows User" w:date="2021-01-21T08:21:00Z"/>
                <w:rFonts w:cs="Arial"/>
                <w:lang w:val="en-ID"/>
              </w:rPr>
            </w:pPr>
          </w:p>
        </w:tc>
        <w:tc>
          <w:tcPr>
            <w:tcW w:w="470" w:type="dxa"/>
            <w:shd w:val="clear" w:color="auto" w:fill="0070C0"/>
            <w:tcPrChange w:id="1526" w:author="Windows User" w:date="2020-12-14T10:22:00Z">
              <w:tcPr>
                <w:tcW w:w="470" w:type="dxa"/>
                <w:shd w:val="clear" w:color="auto" w:fill="0070C0"/>
              </w:tcPr>
            </w:tcPrChange>
          </w:tcPr>
          <w:p w14:paraId="1781D550" w14:textId="3294C130" w:rsidR="00321E28" w:rsidRPr="0067595B" w:rsidDel="00D316E6" w:rsidRDefault="00321E28" w:rsidP="00F101C1">
            <w:pPr>
              <w:jc w:val="center"/>
              <w:rPr>
                <w:del w:id="1527" w:author="Windows User" w:date="2021-01-21T08:21:00Z"/>
                <w:rFonts w:cs="Arial"/>
                <w:lang w:val="en-ID"/>
              </w:rPr>
            </w:pPr>
          </w:p>
        </w:tc>
        <w:tc>
          <w:tcPr>
            <w:tcW w:w="470" w:type="dxa"/>
            <w:shd w:val="clear" w:color="auto" w:fill="0070C0"/>
            <w:tcPrChange w:id="1528" w:author="Windows User" w:date="2020-12-14T10:22:00Z">
              <w:tcPr>
                <w:tcW w:w="470" w:type="dxa"/>
                <w:shd w:val="clear" w:color="auto" w:fill="0070C0"/>
              </w:tcPr>
            </w:tcPrChange>
          </w:tcPr>
          <w:p w14:paraId="6AE127F1" w14:textId="0FC4232F" w:rsidR="00321E28" w:rsidRPr="0067595B" w:rsidDel="00D316E6" w:rsidRDefault="00321E28" w:rsidP="00F101C1">
            <w:pPr>
              <w:jc w:val="center"/>
              <w:rPr>
                <w:del w:id="1529" w:author="Windows User" w:date="2021-01-21T08:21:00Z"/>
                <w:rFonts w:cs="Arial"/>
                <w:lang w:val="en-ID"/>
              </w:rPr>
            </w:pPr>
          </w:p>
        </w:tc>
      </w:tr>
      <w:tr w:rsidR="007D7531" w:rsidRPr="0067595B" w:rsidDel="00D316E6" w14:paraId="71C8ABA9" w14:textId="77FDA988" w:rsidTr="007D7531">
        <w:tblPrEx>
          <w:tblW w:w="9208" w:type="dxa"/>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30" w:author="Windows User" w:date="2020-12-14T10:22:00Z">
            <w:tblPrEx>
              <w:tblW w:w="9208" w:type="dxa"/>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571"/>
          <w:del w:id="1531" w:author="Windows User" w:date="2021-01-21T08:21:00Z"/>
          <w:trPrChange w:id="1532" w:author="Windows User" w:date="2020-12-14T10:22:00Z">
            <w:trPr>
              <w:gridBefore w:val="5"/>
              <w:trHeight w:val="571"/>
            </w:trPr>
          </w:trPrChange>
        </w:trPr>
        <w:tc>
          <w:tcPr>
            <w:tcW w:w="649" w:type="dxa"/>
            <w:shd w:val="clear" w:color="auto" w:fill="auto"/>
            <w:vAlign w:val="center"/>
            <w:tcPrChange w:id="1533" w:author="Windows User" w:date="2020-12-14T10:22:00Z">
              <w:tcPr>
                <w:tcW w:w="649" w:type="dxa"/>
                <w:gridSpan w:val="2"/>
                <w:shd w:val="clear" w:color="auto" w:fill="auto"/>
                <w:vAlign w:val="center"/>
              </w:tcPr>
            </w:tcPrChange>
          </w:tcPr>
          <w:p w14:paraId="7EB1E19B" w14:textId="0AB92F47" w:rsidR="00321E28" w:rsidRPr="0067595B" w:rsidDel="00D316E6" w:rsidRDefault="00321E28" w:rsidP="00F101C1">
            <w:pPr>
              <w:jc w:val="center"/>
              <w:rPr>
                <w:del w:id="1534" w:author="Windows User" w:date="2021-01-21T08:21:00Z"/>
                <w:rFonts w:cs="Arial"/>
                <w:lang w:val="en-ID"/>
              </w:rPr>
            </w:pPr>
            <w:del w:id="1535" w:author="Windows User" w:date="2021-01-21T08:21:00Z">
              <w:r w:rsidRPr="0067595B" w:rsidDel="00D316E6">
                <w:rPr>
                  <w:rFonts w:cs="Arial"/>
                  <w:lang w:val="en-ID"/>
                </w:rPr>
                <w:delText>6</w:delText>
              </w:r>
            </w:del>
          </w:p>
        </w:tc>
        <w:tc>
          <w:tcPr>
            <w:tcW w:w="1574" w:type="dxa"/>
            <w:shd w:val="clear" w:color="auto" w:fill="auto"/>
            <w:vAlign w:val="center"/>
            <w:tcPrChange w:id="1536" w:author="Windows User" w:date="2020-12-14T10:22:00Z">
              <w:tcPr>
                <w:tcW w:w="1574" w:type="dxa"/>
                <w:gridSpan w:val="2"/>
                <w:shd w:val="clear" w:color="auto" w:fill="auto"/>
                <w:vAlign w:val="center"/>
              </w:tcPr>
            </w:tcPrChange>
          </w:tcPr>
          <w:p w14:paraId="0928EFCC" w14:textId="1DE806FD" w:rsidR="00321E28" w:rsidRPr="0067595B" w:rsidDel="00D316E6" w:rsidRDefault="00321E28" w:rsidP="00F101C1">
            <w:pPr>
              <w:rPr>
                <w:del w:id="1537" w:author="Windows User" w:date="2021-01-21T08:21:00Z"/>
                <w:rFonts w:cs="Arial"/>
                <w:lang w:val="en-ID"/>
              </w:rPr>
            </w:pPr>
            <w:del w:id="1538" w:author="Windows User" w:date="2021-01-21T08:21:00Z">
              <w:r w:rsidRPr="0067595B" w:rsidDel="00D316E6">
                <w:rPr>
                  <w:rFonts w:cs="Arial"/>
                  <w:lang w:val="en-ID"/>
                </w:rPr>
                <w:delText>Penulisan Laporan</w:delText>
              </w:r>
            </w:del>
          </w:p>
        </w:tc>
        <w:tc>
          <w:tcPr>
            <w:tcW w:w="388" w:type="dxa"/>
            <w:shd w:val="clear" w:color="auto" w:fill="auto"/>
            <w:tcPrChange w:id="1539" w:author="Windows User" w:date="2020-12-14T10:22:00Z">
              <w:tcPr>
                <w:tcW w:w="388" w:type="dxa"/>
                <w:shd w:val="clear" w:color="auto" w:fill="auto"/>
              </w:tcPr>
            </w:tcPrChange>
          </w:tcPr>
          <w:p w14:paraId="02841B96" w14:textId="6960ECF4" w:rsidR="00321E28" w:rsidRPr="0067595B" w:rsidDel="00D316E6" w:rsidRDefault="00321E28" w:rsidP="00F101C1">
            <w:pPr>
              <w:jc w:val="center"/>
              <w:rPr>
                <w:del w:id="1540" w:author="Windows User" w:date="2021-01-21T08:21:00Z"/>
                <w:rFonts w:cs="Arial"/>
                <w:lang w:val="en-ID"/>
              </w:rPr>
            </w:pPr>
          </w:p>
        </w:tc>
        <w:tc>
          <w:tcPr>
            <w:tcW w:w="387" w:type="dxa"/>
            <w:shd w:val="clear" w:color="auto" w:fill="0070C0"/>
            <w:tcPrChange w:id="1541" w:author="Windows User" w:date="2020-12-14T10:22:00Z">
              <w:tcPr>
                <w:tcW w:w="387" w:type="dxa"/>
                <w:shd w:val="clear" w:color="auto" w:fill="0070C0"/>
              </w:tcPr>
            </w:tcPrChange>
          </w:tcPr>
          <w:p w14:paraId="2122FEFE" w14:textId="466F2CB3" w:rsidR="00321E28" w:rsidRPr="0067595B" w:rsidDel="00D316E6" w:rsidRDefault="00321E28" w:rsidP="00F101C1">
            <w:pPr>
              <w:jc w:val="center"/>
              <w:rPr>
                <w:del w:id="1542" w:author="Windows User" w:date="2021-01-21T08:21:00Z"/>
                <w:rFonts w:cs="Arial"/>
                <w:lang w:val="en-ID"/>
              </w:rPr>
            </w:pPr>
          </w:p>
        </w:tc>
        <w:tc>
          <w:tcPr>
            <w:tcW w:w="387" w:type="dxa"/>
            <w:shd w:val="clear" w:color="auto" w:fill="0070C0"/>
            <w:tcPrChange w:id="1543" w:author="Windows User" w:date="2020-12-14T10:22:00Z">
              <w:tcPr>
                <w:tcW w:w="387" w:type="dxa"/>
                <w:shd w:val="clear" w:color="auto" w:fill="0070C0"/>
              </w:tcPr>
            </w:tcPrChange>
          </w:tcPr>
          <w:p w14:paraId="569D2446" w14:textId="3212A39F" w:rsidR="00321E28" w:rsidRPr="0067595B" w:rsidDel="00D316E6" w:rsidRDefault="00321E28" w:rsidP="00F101C1">
            <w:pPr>
              <w:jc w:val="center"/>
              <w:rPr>
                <w:del w:id="1544" w:author="Windows User" w:date="2021-01-21T08:21:00Z"/>
                <w:rFonts w:cs="Arial"/>
                <w:lang w:val="en-ID"/>
              </w:rPr>
            </w:pPr>
          </w:p>
        </w:tc>
        <w:tc>
          <w:tcPr>
            <w:tcW w:w="387" w:type="dxa"/>
            <w:shd w:val="clear" w:color="auto" w:fill="0070C0"/>
            <w:tcPrChange w:id="1545" w:author="Windows User" w:date="2020-12-14T10:22:00Z">
              <w:tcPr>
                <w:tcW w:w="387" w:type="dxa"/>
                <w:shd w:val="clear" w:color="auto" w:fill="0070C0"/>
              </w:tcPr>
            </w:tcPrChange>
          </w:tcPr>
          <w:p w14:paraId="658585A4" w14:textId="101BE760" w:rsidR="00321E28" w:rsidRPr="0067595B" w:rsidDel="00D316E6" w:rsidRDefault="00321E28" w:rsidP="00F101C1">
            <w:pPr>
              <w:jc w:val="center"/>
              <w:rPr>
                <w:del w:id="1546" w:author="Windows User" w:date="2021-01-21T08:21:00Z"/>
                <w:rFonts w:cs="Arial"/>
                <w:lang w:val="en-ID"/>
              </w:rPr>
            </w:pPr>
          </w:p>
        </w:tc>
        <w:tc>
          <w:tcPr>
            <w:tcW w:w="446" w:type="dxa"/>
            <w:shd w:val="clear" w:color="auto" w:fill="0070C0"/>
            <w:tcPrChange w:id="1547" w:author="Windows User" w:date="2020-12-14T10:22:00Z">
              <w:tcPr>
                <w:tcW w:w="446" w:type="dxa"/>
                <w:shd w:val="clear" w:color="auto" w:fill="0070C0"/>
              </w:tcPr>
            </w:tcPrChange>
          </w:tcPr>
          <w:p w14:paraId="4E64DA37" w14:textId="198814D6" w:rsidR="00321E28" w:rsidRPr="0067595B" w:rsidDel="00D316E6" w:rsidRDefault="00321E28" w:rsidP="00F101C1">
            <w:pPr>
              <w:jc w:val="center"/>
              <w:rPr>
                <w:del w:id="1548" w:author="Windows User" w:date="2021-01-21T08:21:00Z"/>
                <w:rFonts w:cs="Arial"/>
                <w:lang w:val="en-ID"/>
              </w:rPr>
            </w:pPr>
          </w:p>
        </w:tc>
        <w:tc>
          <w:tcPr>
            <w:tcW w:w="446" w:type="dxa"/>
            <w:shd w:val="clear" w:color="auto" w:fill="0070C0"/>
            <w:tcPrChange w:id="1549" w:author="Windows User" w:date="2020-12-14T10:22:00Z">
              <w:tcPr>
                <w:tcW w:w="446" w:type="dxa"/>
                <w:shd w:val="clear" w:color="auto" w:fill="0070C0"/>
              </w:tcPr>
            </w:tcPrChange>
          </w:tcPr>
          <w:p w14:paraId="0E145091" w14:textId="149409BF" w:rsidR="00321E28" w:rsidRPr="0067595B" w:rsidDel="00D316E6" w:rsidRDefault="00321E28" w:rsidP="00F101C1">
            <w:pPr>
              <w:jc w:val="center"/>
              <w:rPr>
                <w:del w:id="1550" w:author="Windows User" w:date="2021-01-21T08:21:00Z"/>
                <w:rFonts w:cs="Arial"/>
                <w:lang w:val="en-ID"/>
              </w:rPr>
            </w:pPr>
          </w:p>
        </w:tc>
        <w:tc>
          <w:tcPr>
            <w:tcW w:w="446" w:type="dxa"/>
            <w:shd w:val="clear" w:color="auto" w:fill="0070C0"/>
            <w:tcPrChange w:id="1551" w:author="Windows User" w:date="2020-12-14T10:22:00Z">
              <w:tcPr>
                <w:tcW w:w="446" w:type="dxa"/>
                <w:shd w:val="clear" w:color="auto" w:fill="0070C0"/>
              </w:tcPr>
            </w:tcPrChange>
          </w:tcPr>
          <w:p w14:paraId="3C638352" w14:textId="0E469A1D" w:rsidR="00321E28" w:rsidRPr="0067595B" w:rsidDel="00D316E6" w:rsidRDefault="00321E28" w:rsidP="00F101C1">
            <w:pPr>
              <w:jc w:val="center"/>
              <w:rPr>
                <w:del w:id="1552" w:author="Windows User" w:date="2021-01-21T08:21:00Z"/>
                <w:rFonts w:cs="Arial"/>
                <w:lang w:val="en-ID"/>
              </w:rPr>
            </w:pPr>
          </w:p>
        </w:tc>
        <w:tc>
          <w:tcPr>
            <w:tcW w:w="446" w:type="dxa"/>
            <w:shd w:val="clear" w:color="auto" w:fill="0070C0"/>
            <w:tcPrChange w:id="1553" w:author="Windows User" w:date="2020-12-14T10:22:00Z">
              <w:tcPr>
                <w:tcW w:w="446" w:type="dxa"/>
                <w:shd w:val="clear" w:color="auto" w:fill="0070C0"/>
              </w:tcPr>
            </w:tcPrChange>
          </w:tcPr>
          <w:p w14:paraId="50B1C6EA" w14:textId="45930714" w:rsidR="00321E28" w:rsidRPr="0067595B" w:rsidDel="00D316E6" w:rsidRDefault="00321E28" w:rsidP="00F101C1">
            <w:pPr>
              <w:jc w:val="center"/>
              <w:rPr>
                <w:del w:id="1554" w:author="Windows User" w:date="2021-01-21T08:21:00Z"/>
                <w:rFonts w:cs="Arial"/>
                <w:lang w:val="en-ID"/>
              </w:rPr>
            </w:pPr>
          </w:p>
        </w:tc>
        <w:tc>
          <w:tcPr>
            <w:tcW w:w="443" w:type="dxa"/>
            <w:shd w:val="clear" w:color="auto" w:fill="0070C0"/>
            <w:tcPrChange w:id="1555" w:author="Windows User" w:date="2020-12-14T10:22:00Z">
              <w:tcPr>
                <w:tcW w:w="443" w:type="dxa"/>
                <w:shd w:val="clear" w:color="auto" w:fill="0070C0"/>
              </w:tcPr>
            </w:tcPrChange>
          </w:tcPr>
          <w:p w14:paraId="4F28EEF3" w14:textId="34835B1D" w:rsidR="00321E28" w:rsidRPr="0067595B" w:rsidDel="00D316E6" w:rsidRDefault="00321E28" w:rsidP="00F101C1">
            <w:pPr>
              <w:jc w:val="center"/>
              <w:rPr>
                <w:del w:id="1556" w:author="Windows User" w:date="2021-01-21T08:21:00Z"/>
                <w:rFonts w:cs="Arial"/>
                <w:lang w:val="en-ID"/>
              </w:rPr>
            </w:pPr>
          </w:p>
        </w:tc>
        <w:tc>
          <w:tcPr>
            <w:tcW w:w="443" w:type="dxa"/>
            <w:shd w:val="clear" w:color="auto" w:fill="0070C0"/>
            <w:tcPrChange w:id="1557" w:author="Windows User" w:date="2020-12-14T10:22:00Z">
              <w:tcPr>
                <w:tcW w:w="443" w:type="dxa"/>
                <w:shd w:val="clear" w:color="auto" w:fill="0070C0"/>
              </w:tcPr>
            </w:tcPrChange>
          </w:tcPr>
          <w:p w14:paraId="7063C85A" w14:textId="2E4B4100" w:rsidR="00321E28" w:rsidRPr="0067595B" w:rsidDel="00D316E6" w:rsidRDefault="00321E28" w:rsidP="00F101C1">
            <w:pPr>
              <w:jc w:val="center"/>
              <w:rPr>
                <w:del w:id="1558" w:author="Windows User" w:date="2021-01-21T08:21:00Z"/>
                <w:rFonts w:cs="Arial"/>
                <w:lang w:val="en-ID"/>
              </w:rPr>
            </w:pPr>
          </w:p>
        </w:tc>
        <w:tc>
          <w:tcPr>
            <w:tcW w:w="443" w:type="dxa"/>
            <w:shd w:val="clear" w:color="auto" w:fill="0070C0"/>
            <w:tcPrChange w:id="1559" w:author="Windows User" w:date="2020-12-14T10:22:00Z">
              <w:tcPr>
                <w:tcW w:w="443" w:type="dxa"/>
                <w:shd w:val="clear" w:color="auto" w:fill="0070C0"/>
              </w:tcPr>
            </w:tcPrChange>
          </w:tcPr>
          <w:p w14:paraId="3F0A0A00" w14:textId="18097232" w:rsidR="00321E28" w:rsidRPr="0067595B" w:rsidDel="00D316E6" w:rsidRDefault="00321E28" w:rsidP="00F101C1">
            <w:pPr>
              <w:jc w:val="center"/>
              <w:rPr>
                <w:del w:id="1560" w:author="Windows User" w:date="2021-01-21T08:21:00Z"/>
                <w:rFonts w:cs="Arial"/>
                <w:lang w:val="en-ID"/>
              </w:rPr>
            </w:pPr>
          </w:p>
        </w:tc>
        <w:tc>
          <w:tcPr>
            <w:tcW w:w="443" w:type="dxa"/>
            <w:shd w:val="clear" w:color="auto" w:fill="0070C0"/>
            <w:tcPrChange w:id="1561" w:author="Windows User" w:date="2020-12-14T10:22:00Z">
              <w:tcPr>
                <w:tcW w:w="443" w:type="dxa"/>
                <w:shd w:val="clear" w:color="auto" w:fill="0070C0"/>
              </w:tcPr>
            </w:tcPrChange>
          </w:tcPr>
          <w:p w14:paraId="7F2E6BA7" w14:textId="3D6EAFCC" w:rsidR="00321E28" w:rsidRPr="0067595B" w:rsidDel="00D316E6" w:rsidRDefault="00321E28" w:rsidP="00F101C1">
            <w:pPr>
              <w:jc w:val="center"/>
              <w:rPr>
                <w:del w:id="1562" w:author="Windows User" w:date="2021-01-21T08:21:00Z"/>
                <w:rFonts w:cs="Arial"/>
                <w:lang w:val="en-ID"/>
              </w:rPr>
            </w:pPr>
          </w:p>
        </w:tc>
        <w:tc>
          <w:tcPr>
            <w:tcW w:w="470" w:type="dxa"/>
            <w:shd w:val="clear" w:color="auto" w:fill="0070C0"/>
            <w:tcPrChange w:id="1563" w:author="Windows User" w:date="2020-12-14T10:22:00Z">
              <w:tcPr>
                <w:tcW w:w="470" w:type="dxa"/>
                <w:shd w:val="clear" w:color="auto" w:fill="0070C0"/>
              </w:tcPr>
            </w:tcPrChange>
          </w:tcPr>
          <w:p w14:paraId="32E4D4B6" w14:textId="5A5AF176" w:rsidR="00321E28" w:rsidRPr="0067595B" w:rsidDel="00D316E6" w:rsidRDefault="00321E28" w:rsidP="00F101C1">
            <w:pPr>
              <w:jc w:val="center"/>
              <w:rPr>
                <w:del w:id="1564" w:author="Windows User" w:date="2021-01-21T08:21:00Z"/>
                <w:rFonts w:cs="Arial"/>
                <w:lang w:val="en-ID"/>
              </w:rPr>
            </w:pPr>
          </w:p>
        </w:tc>
        <w:tc>
          <w:tcPr>
            <w:tcW w:w="470" w:type="dxa"/>
            <w:shd w:val="clear" w:color="auto" w:fill="0070C0"/>
            <w:tcPrChange w:id="1565" w:author="Windows User" w:date="2020-12-14T10:22:00Z">
              <w:tcPr>
                <w:tcW w:w="470" w:type="dxa"/>
                <w:shd w:val="clear" w:color="auto" w:fill="0070C0"/>
              </w:tcPr>
            </w:tcPrChange>
          </w:tcPr>
          <w:p w14:paraId="0FC12B74" w14:textId="6DEE193A" w:rsidR="00321E28" w:rsidRPr="0067595B" w:rsidDel="00D316E6" w:rsidRDefault="00321E28" w:rsidP="00F101C1">
            <w:pPr>
              <w:jc w:val="center"/>
              <w:rPr>
                <w:del w:id="1566" w:author="Windows User" w:date="2021-01-21T08:21:00Z"/>
                <w:rFonts w:cs="Arial"/>
                <w:lang w:val="en-ID"/>
              </w:rPr>
            </w:pPr>
          </w:p>
        </w:tc>
        <w:tc>
          <w:tcPr>
            <w:tcW w:w="470" w:type="dxa"/>
            <w:shd w:val="clear" w:color="auto" w:fill="0070C0"/>
            <w:tcPrChange w:id="1567" w:author="Windows User" w:date="2020-12-14T10:22:00Z">
              <w:tcPr>
                <w:tcW w:w="470" w:type="dxa"/>
                <w:shd w:val="clear" w:color="auto" w:fill="0070C0"/>
              </w:tcPr>
            </w:tcPrChange>
          </w:tcPr>
          <w:p w14:paraId="00ACB2BF" w14:textId="624AAC58" w:rsidR="00321E28" w:rsidRPr="0067595B" w:rsidDel="00D316E6" w:rsidRDefault="00321E28" w:rsidP="00F101C1">
            <w:pPr>
              <w:jc w:val="center"/>
              <w:rPr>
                <w:del w:id="1568" w:author="Windows User" w:date="2021-01-21T08:21:00Z"/>
                <w:rFonts w:cs="Arial"/>
                <w:lang w:val="en-ID"/>
              </w:rPr>
            </w:pPr>
          </w:p>
        </w:tc>
        <w:tc>
          <w:tcPr>
            <w:tcW w:w="470" w:type="dxa"/>
            <w:shd w:val="clear" w:color="auto" w:fill="0070C0"/>
            <w:tcPrChange w:id="1569" w:author="Windows User" w:date="2020-12-14T10:22:00Z">
              <w:tcPr>
                <w:tcW w:w="470" w:type="dxa"/>
                <w:shd w:val="clear" w:color="auto" w:fill="0070C0"/>
              </w:tcPr>
            </w:tcPrChange>
          </w:tcPr>
          <w:p w14:paraId="7C52064D" w14:textId="65C2A9EC" w:rsidR="00321E28" w:rsidRPr="0067595B" w:rsidDel="00D316E6" w:rsidRDefault="00321E28" w:rsidP="00F101C1">
            <w:pPr>
              <w:jc w:val="center"/>
              <w:rPr>
                <w:del w:id="1570" w:author="Windows User" w:date="2021-01-21T08:21:00Z"/>
                <w:rFonts w:cs="Arial"/>
                <w:lang w:val="en-ID"/>
              </w:rPr>
            </w:pPr>
          </w:p>
        </w:tc>
      </w:tr>
    </w:tbl>
    <w:p w14:paraId="2DEE2369" w14:textId="7C368BBD" w:rsidR="00572B02" w:rsidRDefault="00AE027F">
      <w:pPr>
        <w:pStyle w:val="Heading2"/>
        <w:rPr>
          <w:ins w:id="1571" w:author="Windows User" w:date="2021-01-21T08:30:00Z"/>
        </w:rPr>
        <w:pPrChange w:id="1572" w:author="Windows User" w:date="2021-01-21T09:30:00Z">
          <w:pPr>
            <w:pStyle w:val="Heading2"/>
            <w:numPr>
              <w:numId w:val="44"/>
            </w:numPr>
            <w:ind w:left="720" w:hanging="720"/>
          </w:pPr>
        </w:pPrChange>
      </w:pPr>
      <w:bookmarkStart w:id="1573" w:name="_Toc73729034"/>
      <w:bookmarkStart w:id="1574" w:name="_Toc76495061"/>
      <w:bookmarkStart w:id="1575" w:name="_Toc94356967"/>
      <w:ins w:id="1576" w:author="Windows User" w:date="2021-01-21T09:30:00Z">
        <w:r>
          <w:t>4.1</w:t>
        </w:r>
        <w:bookmarkEnd w:id="1573"/>
        <w:bookmarkEnd w:id="1574"/>
        <w:r>
          <w:t xml:space="preserve"> </w:t>
        </w:r>
        <w:r>
          <w:tab/>
        </w:r>
      </w:ins>
      <w:ins w:id="1577" w:author="Windows User" w:date="2021-01-21T08:22:00Z">
        <w:r w:rsidR="00D316E6">
          <w:t xml:space="preserve">Analisa </w:t>
        </w:r>
        <w:r w:rsidR="00572B02">
          <w:t xml:space="preserve">Kebutuhan </w:t>
        </w:r>
      </w:ins>
      <w:ins w:id="1578" w:author="Windows User" w:date="2021-01-21T08:27:00Z">
        <w:r w:rsidR="00572B02">
          <w:t>Sistem</w:t>
        </w:r>
      </w:ins>
      <w:bookmarkEnd w:id="1575"/>
    </w:p>
    <w:p w14:paraId="03C91F4D" w14:textId="58D293EA" w:rsidR="00572B02" w:rsidRDefault="00572B02">
      <w:pPr>
        <w:ind w:firstLine="720"/>
        <w:jc w:val="both"/>
        <w:rPr>
          <w:ins w:id="1579" w:author="Windows User" w:date="2021-01-21T10:24:00Z"/>
        </w:rPr>
        <w:pPrChange w:id="1580" w:author="Windows User" w:date="2021-01-21T08:31:00Z">
          <w:pPr>
            <w:pStyle w:val="Heading2"/>
            <w:numPr>
              <w:numId w:val="44"/>
            </w:numPr>
            <w:ind w:left="720" w:hanging="720"/>
          </w:pPr>
        </w:pPrChange>
      </w:pPr>
      <w:ins w:id="1581" w:author="Windows User" w:date="2021-01-21T08:30:00Z">
        <w:r>
          <w:t xml:space="preserve">Bagian ini membahas mengenai analisis </w:t>
        </w:r>
      </w:ins>
      <w:ins w:id="1582" w:author="Windows User" w:date="2021-01-21T08:31:00Z">
        <w:r>
          <w:t>dari kebutuhan</w:t>
        </w:r>
      </w:ins>
      <w:ins w:id="1583" w:author="Windows User" w:date="2021-01-21T08:30:00Z">
        <w:r>
          <w:t xml:space="preserve"> sistem </w:t>
        </w:r>
      </w:ins>
      <w:ins w:id="1584" w:author="Windows User" w:date="2021-01-21T08:31:00Z">
        <w:r>
          <w:t xml:space="preserve">informasi </w:t>
        </w:r>
        <w:r w:rsidRPr="00572B02">
          <w:rPr>
            <w:i/>
            <w:rPrChange w:id="1585" w:author="Windows User" w:date="2021-01-21T08:31:00Z">
              <w:rPr/>
            </w:rPrChange>
          </w:rPr>
          <w:t>E-</w:t>
        </w:r>
      </w:ins>
      <w:r w:rsidR="00635344">
        <w:rPr>
          <w:i/>
        </w:rPr>
        <w:t>L</w:t>
      </w:r>
      <w:ins w:id="1586" w:author="Windows User" w:date="2021-01-21T08:31:00Z">
        <w:r w:rsidRPr="00572B02">
          <w:rPr>
            <w:i/>
            <w:rPrChange w:id="1587" w:author="Windows User" w:date="2021-01-21T08:31:00Z">
              <w:rPr/>
            </w:rPrChange>
          </w:rPr>
          <w:t>earning</w:t>
        </w:r>
        <w:r>
          <w:t xml:space="preserve"> </w:t>
        </w:r>
      </w:ins>
      <w:ins w:id="1588" w:author="Windows User" w:date="2021-01-21T08:32:00Z">
        <w:r>
          <w:t>SMK TI Bali Global Karangase</w:t>
        </w:r>
      </w:ins>
      <w:ins w:id="1589" w:author="Windows User" w:date="2021-01-21T08:34:00Z">
        <w:r>
          <w:t>m</w:t>
        </w:r>
      </w:ins>
      <w:ins w:id="1590" w:author="Windows User" w:date="2021-01-21T08:32:00Z">
        <w:r>
          <w:t xml:space="preserve">, </w:t>
        </w:r>
      </w:ins>
      <w:ins w:id="1591" w:author="Windows User" w:date="2021-01-21T08:30:00Z">
        <w:r>
          <w:t>berdasarkan tahap pengumpulan data yang dilakukan pada bab tiga, maka didapatlah hasil analisis dan perancagan sistem kebutuhan fungsional dan analisis kebutuhan non fungsional.</w:t>
        </w:r>
      </w:ins>
    </w:p>
    <w:p w14:paraId="45FA56FE" w14:textId="77777777" w:rsidR="000253B0" w:rsidRPr="008E31E3" w:rsidRDefault="000253B0">
      <w:pPr>
        <w:ind w:firstLine="720"/>
        <w:jc w:val="both"/>
        <w:rPr>
          <w:ins w:id="1592" w:author="Windows User" w:date="2021-01-21T08:26:00Z"/>
        </w:rPr>
        <w:pPrChange w:id="1593" w:author="Windows User" w:date="2021-01-21T08:31:00Z">
          <w:pPr>
            <w:pStyle w:val="Heading2"/>
            <w:numPr>
              <w:numId w:val="44"/>
            </w:numPr>
            <w:ind w:left="720" w:hanging="720"/>
          </w:pPr>
        </w:pPrChange>
      </w:pPr>
    </w:p>
    <w:p w14:paraId="1B7CD6D9" w14:textId="77478521" w:rsidR="00D316E6" w:rsidRDefault="00A21002">
      <w:pPr>
        <w:pStyle w:val="Heading3"/>
        <w:rPr>
          <w:ins w:id="1594" w:author="Windows User" w:date="2021-01-21T08:33:00Z"/>
        </w:rPr>
        <w:pPrChange w:id="1595" w:author="Windows User" w:date="2021-01-21T09:30:00Z">
          <w:pPr/>
        </w:pPrChange>
      </w:pPr>
      <w:bookmarkStart w:id="1596" w:name="_Toc94356968"/>
      <w:r>
        <w:t xml:space="preserve">4.1.1 </w:t>
      </w:r>
      <w:r>
        <w:tab/>
      </w:r>
      <w:ins w:id="1597" w:author="Windows User" w:date="2021-01-21T08:27:00Z">
        <w:r w:rsidR="00572B02">
          <w:t>Analisa Kebutuhan Fungsional</w:t>
        </w:r>
      </w:ins>
      <w:bookmarkEnd w:id="1596"/>
    </w:p>
    <w:p w14:paraId="57AF5E2D" w14:textId="310F403D" w:rsidR="00572B02" w:rsidRDefault="00572B02">
      <w:pPr>
        <w:ind w:firstLine="720"/>
        <w:jc w:val="both"/>
        <w:rPr>
          <w:ins w:id="1598" w:author="Windows User" w:date="2021-01-21T08:34:00Z"/>
        </w:rPr>
        <w:pPrChange w:id="1599" w:author="Windows User" w:date="2021-01-21T09:16:00Z">
          <w:pPr/>
        </w:pPrChange>
      </w:pPr>
      <w:ins w:id="1600" w:author="Windows User" w:date="2021-01-21T08:33:00Z">
        <w:r>
          <w:t xml:space="preserve">Kebutuhan fungsional sistem menjelaskan setiap fungsi yang ada pada sistem. Berikut ini penjelasan setiap kebutuhan fungsional sistem E-learning SMK TI Bali </w:t>
        </w:r>
      </w:ins>
      <w:ins w:id="1601" w:author="Windows User" w:date="2021-01-21T08:34:00Z">
        <w:r>
          <w:t>Global Karangasem:</w:t>
        </w:r>
      </w:ins>
    </w:p>
    <w:p w14:paraId="04C06554" w14:textId="77777777" w:rsidR="008254E3" w:rsidRDefault="008254E3">
      <w:pPr>
        <w:pStyle w:val="ListParagraph"/>
        <w:numPr>
          <w:ilvl w:val="2"/>
          <w:numId w:val="30"/>
        </w:numPr>
        <w:ind w:left="1134" w:hanging="425"/>
        <w:rPr>
          <w:ins w:id="1602" w:author="Windows User" w:date="2021-01-21T08:38:00Z"/>
        </w:rPr>
        <w:pPrChange w:id="1603" w:author="Windows User" w:date="2021-01-21T08:38:00Z">
          <w:pPr/>
        </w:pPrChange>
      </w:pPr>
      <w:ins w:id="1604" w:author="Windows User" w:date="2021-01-21T08:38:00Z">
        <w:r>
          <w:t xml:space="preserve">Kebutuhan Pengguna dengan Level Berbeda </w:t>
        </w:r>
      </w:ins>
    </w:p>
    <w:p w14:paraId="3120389B" w14:textId="3295F49A" w:rsidR="00572B02" w:rsidRDefault="008254E3">
      <w:pPr>
        <w:pStyle w:val="ListParagraph"/>
        <w:ind w:left="1134"/>
        <w:jc w:val="both"/>
        <w:rPr>
          <w:ins w:id="1605" w:author="Windows User" w:date="2021-01-21T08:40:00Z"/>
        </w:rPr>
        <w:pPrChange w:id="1606" w:author="Windows User" w:date="2021-01-21T09:16:00Z">
          <w:pPr/>
        </w:pPrChange>
      </w:pPr>
      <w:ins w:id="1607" w:author="Windows User" w:date="2021-01-21T08:38:00Z">
        <w:r>
          <w:t xml:space="preserve">Pemberian akses khusus kepada setiap level pengguna dibutuhkan untuk membedakan hak akses dari para pengguna sistem ini agar tidak terjadi penyalahgunaan hak akses. Dalam sistem ini terdapat tiga level user yang berbeda, yaitu </w:t>
        </w:r>
      </w:ins>
      <w:ins w:id="1608" w:author="Windows User" w:date="2021-01-21T08:40:00Z">
        <w:r>
          <w:t>A</w:t>
        </w:r>
      </w:ins>
      <w:ins w:id="1609" w:author="Windows User" w:date="2021-01-21T08:38:00Z">
        <w:r>
          <w:t>dmin</w:t>
        </w:r>
      </w:ins>
      <w:ins w:id="1610" w:author="Windows User" w:date="2021-01-21T08:40:00Z">
        <w:r>
          <w:t>, Guru, dan Siswa</w:t>
        </w:r>
      </w:ins>
    </w:p>
    <w:p w14:paraId="176E41BD" w14:textId="71DCAF0A" w:rsidR="008254E3" w:rsidRDefault="008254E3">
      <w:pPr>
        <w:pStyle w:val="ListParagraph"/>
        <w:numPr>
          <w:ilvl w:val="1"/>
          <w:numId w:val="28"/>
        </w:numPr>
        <w:ind w:left="1560" w:hanging="425"/>
        <w:rPr>
          <w:ins w:id="1611" w:author="Windows User" w:date="2021-01-21T08:41:00Z"/>
        </w:rPr>
        <w:pPrChange w:id="1612" w:author="Windows User" w:date="2021-01-21T08:41:00Z">
          <w:pPr/>
        </w:pPrChange>
      </w:pPr>
      <w:ins w:id="1613" w:author="Windows User" w:date="2021-01-21T08:41:00Z">
        <w:r>
          <w:t>Admin, dapat melakukan :</w:t>
        </w:r>
      </w:ins>
    </w:p>
    <w:p w14:paraId="385C148F" w14:textId="2D3C11B5" w:rsidR="00766C25" w:rsidRDefault="00F111A4">
      <w:pPr>
        <w:pStyle w:val="ListParagraph"/>
        <w:numPr>
          <w:ilvl w:val="0"/>
          <w:numId w:val="46"/>
        </w:numPr>
        <w:ind w:left="1985" w:hanging="426"/>
        <w:rPr>
          <w:ins w:id="1614" w:author="Windows User" w:date="2021-01-21T08:41:00Z"/>
        </w:rPr>
        <w:pPrChange w:id="1615" w:author="Windows User" w:date="2021-07-21T20:07:00Z">
          <w:pPr/>
        </w:pPrChange>
      </w:pPr>
      <w:ins w:id="1616" w:author="Windows User" w:date="2021-07-21T20:06:00Z">
        <w:r>
          <w:t>M</w:t>
        </w:r>
      </w:ins>
      <w:ins w:id="1617" w:author="Windows User" w:date="2021-01-21T08:41:00Z">
        <w:r w:rsidR="00E16A12">
          <w:t>engelola</w:t>
        </w:r>
        <w:r w:rsidR="008254E3">
          <w:t xml:space="preserve"> data </w:t>
        </w:r>
      </w:ins>
      <w:ins w:id="1618" w:author="Windows User" w:date="2021-01-21T08:42:00Z">
        <w:r w:rsidR="008254E3">
          <w:t>G</w:t>
        </w:r>
      </w:ins>
      <w:ins w:id="1619" w:author="Windows User" w:date="2021-01-21T08:41:00Z">
        <w:r w:rsidR="008254E3">
          <w:t>uru</w:t>
        </w:r>
      </w:ins>
    </w:p>
    <w:p w14:paraId="4EF2B22E" w14:textId="364BE338" w:rsidR="00766C25" w:rsidRDefault="00F111A4">
      <w:pPr>
        <w:pStyle w:val="ListParagraph"/>
        <w:numPr>
          <w:ilvl w:val="0"/>
          <w:numId w:val="46"/>
        </w:numPr>
        <w:ind w:left="1985" w:hanging="426"/>
        <w:rPr>
          <w:ins w:id="1620" w:author="Windows User" w:date="2021-01-21T08:42:00Z"/>
        </w:rPr>
        <w:pPrChange w:id="1621" w:author="Windows User" w:date="2021-07-21T20:07:00Z">
          <w:pPr/>
        </w:pPrChange>
      </w:pPr>
      <w:ins w:id="1622" w:author="Windows User" w:date="2021-07-21T20:07:00Z">
        <w:r>
          <w:t>M</w:t>
        </w:r>
      </w:ins>
      <w:ins w:id="1623" w:author="Windows User" w:date="2021-01-21T08:42:00Z">
        <w:r w:rsidR="00E16A12">
          <w:t>engelola</w:t>
        </w:r>
        <w:r w:rsidR="008254E3">
          <w:t xml:space="preserve"> data Siswa</w:t>
        </w:r>
      </w:ins>
    </w:p>
    <w:p w14:paraId="4F388594" w14:textId="45DDAF2D" w:rsidR="008254E3" w:rsidRDefault="00F111A4">
      <w:pPr>
        <w:pStyle w:val="ListParagraph"/>
        <w:numPr>
          <w:ilvl w:val="0"/>
          <w:numId w:val="46"/>
        </w:numPr>
        <w:ind w:left="1985" w:hanging="426"/>
        <w:rPr>
          <w:ins w:id="1624" w:author="Windows User" w:date="2021-01-31T16:11:00Z"/>
        </w:rPr>
        <w:pPrChange w:id="1625" w:author="Windows User" w:date="2021-01-21T08:41:00Z">
          <w:pPr/>
        </w:pPrChange>
      </w:pPr>
      <w:ins w:id="1626" w:author="Windows User" w:date="2021-01-21T08:42:00Z">
        <w:r>
          <w:t>M</w:t>
        </w:r>
        <w:r w:rsidR="00E16A12">
          <w:t>engelola</w:t>
        </w:r>
        <w:r w:rsidR="008254E3">
          <w:t xml:space="preserve"> data pelajaran</w:t>
        </w:r>
      </w:ins>
    </w:p>
    <w:p w14:paraId="4FFF5940" w14:textId="5A9A0EC4" w:rsidR="00725789" w:rsidRDefault="00F111A4">
      <w:pPr>
        <w:pStyle w:val="ListParagraph"/>
        <w:numPr>
          <w:ilvl w:val="0"/>
          <w:numId w:val="46"/>
        </w:numPr>
        <w:ind w:left="1985" w:hanging="426"/>
        <w:rPr>
          <w:ins w:id="1627" w:author="Windows User" w:date="2021-01-21T08:42:00Z"/>
        </w:rPr>
        <w:pPrChange w:id="1628" w:author="Windows User" w:date="2021-01-21T08:41:00Z">
          <w:pPr/>
        </w:pPrChange>
      </w:pPr>
      <w:ins w:id="1629" w:author="Windows User" w:date="2021-01-31T16:11:00Z">
        <w:r>
          <w:t>M</w:t>
        </w:r>
        <w:r w:rsidR="00E16A12">
          <w:t>engelola</w:t>
        </w:r>
        <w:r w:rsidR="00725789">
          <w:t xml:space="preserve"> data jadwal pelajaran</w:t>
        </w:r>
      </w:ins>
    </w:p>
    <w:p w14:paraId="308F8B0B" w14:textId="6461FFF4" w:rsidR="008254E3" w:rsidRDefault="00F111A4">
      <w:pPr>
        <w:pStyle w:val="ListParagraph"/>
        <w:numPr>
          <w:ilvl w:val="0"/>
          <w:numId w:val="46"/>
        </w:numPr>
        <w:ind w:left="1985" w:hanging="426"/>
        <w:rPr>
          <w:ins w:id="1630" w:author="Windows User" w:date="2021-07-21T20:49:00Z"/>
        </w:rPr>
        <w:pPrChange w:id="1631" w:author="Windows User" w:date="2021-01-21T08:41:00Z">
          <w:pPr/>
        </w:pPrChange>
      </w:pPr>
      <w:ins w:id="1632" w:author="Windows User" w:date="2021-01-21T08:42:00Z">
        <w:r>
          <w:t>M</w:t>
        </w:r>
        <w:r w:rsidR="00E16A12">
          <w:t>engelola</w:t>
        </w:r>
        <w:r w:rsidR="008254E3">
          <w:t xml:space="preserve"> data kelas</w:t>
        </w:r>
      </w:ins>
    </w:p>
    <w:p w14:paraId="154674C7" w14:textId="178D5EE3" w:rsidR="00F72213" w:rsidRDefault="00F72213" w:rsidP="00F72213">
      <w:pPr>
        <w:pStyle w:val="ListParagraph"/>
        <w:numPr>
          <w:ilvl w:val="0"/>
          <w:numId w:val="46"/>
        </w:numPr>
        <w:ind w:left="1985" w:hanging="426"/>
        <w:rPr>
          <w:ins w:id="1633" w:author="Windows User" w:date="2021-07-21T20:49:00Z"/>
        </w:rPr>
      </w:pPr>
      <w:ins w:id="1634" w:author="Windows User" w:date="2021-07-21T20:49:00Z">
        <w:r>
          <w:t>Mengelola data pelajaran kelas</w:t>
        </w:r>
      </w:ins>
    </w:p>
    <w:p w14:paraId="74AAA340" w14:textId="6DC9DFC5" w:rsidR="008254E3" w:rsidRDefault="008254E3">
      <w:pPr>
        <w:pStyle w:val="ListParagraph"/>
        <w:numPr>
          <w:ilvl w:val="0"/>
          <w:numId w:val="46"/>
        </w:numPr>
        <w:ind w:left="1985" w:hanging="426"/>
        <w:rPr>
          <w:ins w:id="1635" w:author="Windows User" w:date="2021-01-21T08:44:00Z"/>
        </w:rPr>
        <w:pPrChange w:id="1636" w:author="Windows User" w:date="2021-01-21T08:41:00Z">
          <w:pPr/>
        </w:pPrChange>
      </w:pPr>
      <w:ins w:id="1637" w:author="Windows User" w:date="2021-01-21T08:43:00Z">
        <w:r w:rsidRPr="008254E3">
          <w:rPr>
            <w:i/>
            <w:rPrChange w:id="1638" w:author="Windows User" w:date="2021-01-21T08:43:00Z">
              <w:rPr/>
            </w:rPrChange>
          </w:rPr>
          <w:t>Login</w:t>
        </w:r>
        <w:r>
          <w:t xml:space="preserve"> dan </w:t>
        </w:r>
        <w:r w:rsidRPr="008254E3">
          <w:rPr>
            <w:i/>
            <w:rPrChange w:id="1639" w:author="Windows User" w:date="2021-01-21T08:43:00Z">
              <w:rPr/>
            </w:rPrChange>
          </w:rPr>
          <w:t>logout</w:t>
        </w:r>
        <w:r>
          <w:t xml:space="preserve"> dari sistem</w:t>
        </w:r>
      </w:ins>
    </w:p>
    <w:p w14:paraId="749A6793" w14:textId="4B5CA6EA" w:rsidR="008254E3" w:rsidRDefault="008254E3">
      <w:pPr>
        <w:pStyle w:val="ListParagraph"/>
        <w:numPr>
          <w:ilvl w:val="1"/>
          <w:numId w:val="28"/>
        </w:numPr>
        <w:ind w:left="1560"/>
        <w:rPr>
          <w:ins w:id="1640" w:author="Windows User" w:date="2021-01-21T08:48:00Z"/>
        </w:rPr>
        <w:pPrChange w:id="1641" w:author="Windows User" w:date="2021-01-21T08:44:00Z">
          <w:pPr/>
        </w:pPrChange>
      </w:pPr>
      <w:ins w:id="1642" w:author="Windows User" w:date="2021-01-21T08:45:00Z">
        <w:r>
          <w:t>Guru, dapat melakukan :</w:t>
        </w:r>
      </w:ins>
    </w:p>
    <w:p w14:paraId="7B343A18" w14:textId="0705148E" w:rsidR="00C30685" w:rsidRDefault="001A6F13">
      <w:pPr>
        <w:pStyle w:val="ListParagraph"/>
        <w:numPr>
          <w:ilvl w:val="2"/>
          <w:numId w:val="28"/>
        </w:numPr>
        <w:ind w:left="1985" w:hanging="426"/>
        <w:rPr>
          <w:ins w:id="1643" w:author="Windows User" w:date="2021-02-03T16:52:00Z"/>
        </w:rPr>
        <w:pPrChange w:id="1644" w:author="Windows User" w:date="2021-01-21T08:52:00Z">
          <w:pPr/>
        </w:pPrChange>
      </w:pPr>
      <w:ins w:id="1645" w:author="Windows User" w:date="2021-01-21T08:49:00Z">
        <w:r>
          <w:t>M</w:t>
        </w:r>
        <w:r w:rsidR="00E16A12">
          <w:t>engelola</w:t>
        </w:r>
        <w:r w:rsidR="00C30685">
          <w:t xml:space="preserve"> data pelajaran</w:t>
        </w:r>
      </w:ins>
      <w:ins w:id="1646" w:author="Windows User" w:date="2021-01-21T08:56:00Z">
        <w:r w:rsidR="00D82367">
          <w:t xml:space="preserve"> yang akan di ajar</w:t>
        </w:r>
      </w:ins>
    </w:p>
    <w:p w14:paraId="20FAD4CD" w14:textId="5D6AC48C" w:rsidR="00C30685" w:rsidRDefault="00766C25">
      <w:pPr>
        <w:pStyle w:val="ListParagraph"/>
        <w:numPr>
          <w:ilvl w:val="2"/>
          <w:numId w:val="28"/>
        </w:numPr>
        <w:ind w:left="1985" w:hanging="426"/>
        <w:rPr>
          <w:ins w:id="1647" w:author="Windows User" w:date="2021-01-31T16:24:00Z"/>
        </w:rPr>
        <w:pPrChange w:id="1648" w:author="Windows User" w:date="2021-03-23T19:22:00Z">
          <w:pPr/>
        </w:pPrChange>
      </w:pPr>
      <w:ins w:id="1649" w:author="Windows User" w:date="2021-02-03T16:52:00Z">
        <w:r>
          <w:t xml:space="preserve">Melihat Data </w:t>
        </w:r>
      </w:ins>
      <w:ins w:id="1650" w:author="Windows User" w:date="2021-05-31T20:34:00Z">
        <w:r w:rsidR="005B6026">
          <w:t xml:space="preserve">Diri </w:t>
        </w:r>
      </w:ins>
      <w:ins w:id="1651" w:author="Windows User" w:date="2021-02-03T16:53:00Z">
        <w:r>
          <w:t>Guru</w:t>
        </w:r>
      </w:ins>
    </w:p>
    <w:p w14:paraId="30F38114" w14:textId="1AA30176" w:rsidR="00C368B3" w:rsidRDefault="001A6F13">
      <w:pPr>
        <w:pStyle w:val="ListParagraph"/>
        <w:numPr>
          <w:ilvl w:val="2"/>
          <w:numId w:val="28"/>
        </w:numPr>
        <w:ind w:left="1985" w:hanging="426"/>
        <w:rPr>
          <w:ins w:id="1652" w:author="Windows User" w:date="2021-02-02T16:36:00Z"/>
        </w:rPr>
        <w:pPrChange w:id="1653" w:author="Windows User" w:date="2021-05-31T20:35:00Z">
          <w:pPr/>
        </w:pPrChange>
      </w:pPr>
      <w:ins w:id="1654" w:author="Windows User" w:date="2021-01-31T16:24:00Z">
        <w:r>
          <w:t>M</w:t>
        </w:r>
        <w:r w:rsidR="00E16A12">
          <w:t>engelola</w:t>
        </w:r>
        <w:r w:rsidR="00C55BC4">
          <w:t xml:space="preserve"> data tugas </w:t>
        </w:r>
      </w:ins>
    </w:p>
    <w:p w14:paraId="66504A7A" w14:textId="56C0140F" w:rsidR="00BB79BB" w:rsidRDefault="001A6F13">
      <w:pPr>
        <w:pStyle w:val="ListParagraph"/>
        <w:numPr>
          <w:ilvl w:val="2"/>
          <w:numId w:val="28"/>
        </w:numPr>
        <w:ind w:left="1985" w:hanging="426"/>
        <w:rPr>
          <w:ins w:id="1655" w:author="Windows User" w:date="2021-02-02T18:27:00Z"/>
        </w:rPr>
        <w:pPrChange w:id="1656" w:author="Windows User" w:date="2021-02-02T16:36:00Z">
          <w:pPr/>
        </w:pPrChange>
      </w:pPr>
      <w:ins w:id="1657" w:author="Windows User" w:date="2021-01-21T08:51:00Z">
        <w:r>
          <w:t>M</w:t>
        </w:r>
        <w:r w:rsidR="00C30685">
          <w:t xml:space="preserve">engelolaan data nilai </w:t>
        </w:r>
      </w:ins>
      <w:r w:rsidR="00D142B9">
        <w:t xml:space="preserve">tugas </w:t>
      </w:r>
      <w:ins w:id="1658" w:author="Windows User" w:date="2021-01-21T08:53:00Z">
        <w:r w:rsidR="00C30685">
          <w:t>S</w:t>
        </w:r>
      </w:ins>
      <w:ins w:id="1659" w:author="Windows User" w:date="2021-01-21T08:51:00Z">
        <w:r w:rsidR="00C30685">
          <w:t>iswa</w:t>
        </w:r>
      </w:ins>
      <w:ins w:id="1660" w:author="Windows User" w:date="2021-02-02T16:35:00Z">
        <w:r w:rsidR="00BB79BB" w:rsidRPr="00BB79BB">
          <w:t xml:space="preserve"> </w:t>
        </w:r>
      </w:ins>
    </w:p>
    <w:p w14:paraId="58DB3602" w14:textId="260A3045" w:rsidR="00102444" w:rsidRDefault="00102444">
      <w:pPr>
        <w:pStyle w:val="ListParagraph"/>
        <w:numPr>
          <w:ilvl w:val="2"/>
          <w:numId w:val="28"/>
        </w:numPr>
        <w:ind w:left="1985" w:hanging="426"/>
        <w:rPr>
          <w:ins w:id="1661" w:author="Windows User" w:date="2021-02-02T16:36:00Z"/>
        </w:rPr>
        <w:pPrChange w:id="1662" w:author="Windows User" w:date="2021-02-02T16:36:00Z">
          <w:pPr/>
        </w:pPrChange>
      </w:pPr>
      <w:ins w:id="1663" w:author="Windows User" w:date="2021-02-02T18:27:00Z">
        <w:r>
          <w:t>Melihat jadwal pelajaran</w:t>
        </w:r>
      </w:ins>
    </w:p>
    <w:p w14:paraId="15003A5D" w14:textId="24848314" w:rsidR="00C30685" w:rsidRDefault="001A6F13">
      <w:pPr>
        <w:pStyle w:val="ListParagraph"/>
        <w:numPr>
          <w:ilvl w:val="2"/>
          <w:numId w:val="28"/>
        </w:numPr>
        <w:ind w:left="1985" w:hanging="426"/>
        <w:rPr>
          <w:ins w:id="1664" w:author="Windows User" w:date="2021-01-21T08:53:00Z"/>
        </w:rPr>
        <w:pPrChange w:id="1665" w:author="Windows User" w:date="2021-02-02T16:36:00Z">
          <w:pPr/>
        </w:pPrChange>
      </w:pPr>
      <w:ins w:id="1666" w:author="Windows User" w:date="2021-02-02T16:35:00Z">
        <w:r>
          <w:t>M</w:t>
        </w:r>
        <w:r w:rsidR="00BB79BB">
          <w:t>engelolaan data Pemumuman</w:t>
        </w:r>
      </w:ins>
    </w:p>
    <w:p w14:paraId="1689B4CD" w14:textId="183810B2" w:rsidR="00C30685" w:rsidRDefault="00C30685">
      <w:pPr>
        <w:pStyle w:val="ListParagraph"/>
        <w:numPr>
          <w:ilvl w:val="2"/>
          <w:numId w:val="28"/>
        </w:numPr>
        <w:ind w:left="1985" w:hanging="426"/>
        <w:rPr>
          <w:ins w:id="1667" w:author="Windows User" w:date="2021-01-21T08:54:00Z"/>
        </w:rPr>
        <w:pPrChange w:id="1668" w:author="Windows User" w:date="2021-01-21T08:48:00Z">
          <w:pPr/>
        </w:pPrChange>
      </w:pPr>
      <w:ins w:id="1669" w:author="Windows User" w:date="2021-01-21T08:53:00Z">
        <w:r w:rsidRPr="00C30685">
          <w:rPr>
            <w:i/>
            <w:rPrChange w:id="1670" w:author="Windows User" w:date="2021-01-21T08:53:00Z">
              <w:rPr/>
            </w:rPrChange>
          </w:rPr>
          <w:t>Login</w:t>
        </w:r>
        <w:r>
          <w:t xml:space="preserve"> dan </w:t>
        </w:r>
        <w:r w:rsidRPr="00C30685">
          <w:rPr>
            <w:i/>
            <w:rPrChange w:id="1671" w:author="Windows User" w:date="2021-01-21T08:53:00Z">
              <w:rPr/>
            </w:rPrChange>
          </w:rPr>
          <w:t>logout</w:t>
        </w:r>
        <w:r>
          <w:t xml:space="preserve"> dari sistem</w:t>
        </w:r>
      </w:ins>
    </w:p>
    <w:p w14:paraId="39E52FFE" w14:textId="40CE4DD5" w:rsidR="00C30685" w:rsidRDefault="00C30685">
      <w:pPr>
        <w:pStyle w:val="ListParagraph"/>
        <w:numPr>
          <w:ilvl w:val="1"/>
          <w:numId w:val="28"/>
        </w:numPr>
        <w:ind w:left="1560"/>
        <w:rPr>
          <w:ins w:id="1672" w:author="Windows User" w:date="2021-01-21T08:55:00Z"/>
        </w:rPr>
        <w:pPrChange w:id="1673" w:author="Windows User" w:date="2021-01-21T08:54:00Z">
          <w:pPr/>
        </w:pPrChange>
      </w:pPr>
      <w:ins w:id="1674" w:author="Windows User" w:date="2021-01-21T08:54:00Z">
        <w:r>
          <w:t>Siswa</w:t>
        </w:r>
      </w:ins>
      <w:ins w:id="1675" w:author="Windows User" w:date="2021-01-21T08:55:00Z">
        <w:r>
          <w:t>, dapat melakukan :</w:t>
        </w:r>
      </w:ins>
    </w:p>
    <w:p w14:paraId="2FCF95FF" w14:textId="67EC72E5" w:rsidR="00CB4689" w:rsidRDefault="00D82367">
      <w:pPr>
        <w:pStyle w:val="ListParagraph"/>
        <w:numPr>
          <w:ilvl w:val="2"/>
          <w:numId w:val="28"/>
        </w:numPr>
        <w:ind w:left="1985" w:hanging="426"/>
        <w:rPr>
          <w:ins w:id="1676" w:author="Windows User" w:date="2021-02-03T16:53:00Z"/>
        </w:rPr>
        <w:pPrChange w:id="1677" w:author="Windows User" w:date="2021-01-21T08:55:00Z">
          <w:pPr/>
        </w:pPrChange>
      </w:pPr>
      <w:ins w:id="1678" w:author="Windows User" w:date="2021-01-21T08:56:00Z">
        <w:r>
          <w:lastRenderedPageBreak/>
          <w:t>Melihat pemumuman</w:t>
        </w:r>
      </w:ins>
      <w:ins w:id="1679" w:author="Windows User" w:date="2021-01-21T08:57:00Z">
        <w:r>
          <w:t xml:space="preserve"> </w:t>
        </w:r>
      </w:ins>
    </w:p>
    <w:p w14:paraId="7500AAE8" w14:textId="509D329A" w:rsidR="00766C25" w:rsidRDefault="00766C25">
      <w:pPr>
        <w:pStyle w:val="ListParagraph"/>
        <w:numPr>
          <w:ilvl w:val="2"/>
          <w:numId w:val="28"/>
        </w:numPr>
        <w:ind w:left="1985" w:hanging="426"/>
        <w:rPr>
          <w:ins w:id="1680" w:author="Windows User" w:date="2021-01-31T16:26:00Z"/>
        </w:rPr>
        <w:pPrChange w:id="1681" w:author="Windows User" w:date="2021-01-21T08:55:00Z">
          <w:pPr/>
        </w:pPrChange>
      </w:pPr>
      <w:ins w:id="1682" w:author="Windows User" w:date="2021-02-03T16:53:00Z">
        <w:r>
          <w:t>Melihat data Siswa</w:t>
        </w:r>
      </w:ins>
    </w:p>
    <w:p w14:paraId="1242089F" w14:textId="52208D7C" w:rsidR="00D82367" w:rsidRDefault="003B7F9B">
      <w:pPr>
        <w:pStyle w:val="ListParagraph"/>
        <w:numPr>
          <w:ilvl w:val="2"/>
          <w:numId w:val="28"/>
        </w:numPr>
        <w:ind w:left="1985" w:hanging="426"/>
        <w:rPr>
          <w:ins w:id="1683" w:author="Windows User" w:date="2021-02-02T18:26:00Z"/>
        </w:rPr>
        <w:pPrChange w:id="1684" w:author="Windows User" w:date="2021-01-21T08:55:00Z">
          <w:pPr/>
        </w:pPrChange>
      </w:pPr>
      <w:ins w:id="1685" w:author="Windows User" w:date="2021-02-02T18:26:00Z">
        <w:r>
          <w:t>M</w:t>
        </w:r>
      </w:ins>
      <w:ins w:id="1686" w:author="Windows User" w:date="2021-01-21T08:57:00Z">
        <w:r w:rsidR="00D82367">
          <w:t>elihat jadwal pelajaran</w:t>
        </w:r>
      </w:ins>
    </w:p>
    <w:p w14:paraId="07A11D68" w14:textId="09745718" w:rsidR="003B7F9B" w:rsidRPr="00D82367" w:rsidRDefault="003B7F9B">
      <w:pPr>
        <w:pStyle w:val="ListParagraph"/>
        <w:numPr>
          <w:ilvl w:val="2"/>
          <w:numId w:val="28"/>
        </w:numPr>
        <w:ind w:left="1985" w:hanging="426"/>
        <w:rPr>
          <w:ins w:id="1687" w:author="Windows User" w:date="2021-01-21T08:56:00Z"/>
          <w:rPrChange w:id="1688" w:author="Windows User" w:date="2021-01-21T08:56:00Z">
            <w:rPr>
              <w:ins w:id="1689" w:author="Windows User" w:date="2021-01-21T08:56:00Z"/>
              <w:i/>
            </w:rPr>
          </w:rPrChange>
        </w:rPr>
        <w:pPrChange w:id="1690" w:author="Windows User" w:date="2021-01-21T08:55:00Z">
          <w:pPr/>
        </w:pPrChange>
      </w:pPr>
      <w:ins w:id="1691" w:author="Windows User" w:date="2021-02-02T18:26:00Z">
        <w:r>
          <w:t>Melihat kelas</w:t>
        </w:r>
      </w:ins>
    </w:p>
    <w:p w14:paraId="458CC09E" w14:textId="38F46135" w:rsidR="00C30685" w:rsidRDefault="00D82367">
      <w:pPr>
        <w:pStyle w:val="ListParagraph"/>
        <w:numPr>
          <w:ilvl w:val="2"/>
          <w:numId w:val="28"/>
        </w:numPr>
        <w:ind w:left="1985" w:hanging="426"/>
        <w:rPr>
          <w:ins w:id="1692" w:author="Windows User" w:date="2021-01-21T08:56:00Z"/>
        </w:rPr>
        <w:pPrChange w:id="1693" w:author="Windows User" w:date="2021-01-21T08:55:00Z">
          <w:pPr/>
        </w:pPrChange>
      </w:pPr>
      <w:ins w:id="1694" w:author="Windows User" w:date="2021-01-21T08:56:00Z">
        <w:r w:rsidRPr="00D82367">
          <w:rPr>
            <w:i/>
            <w:rPrChange w:id="1695" w:author="Windows User" w:date="2021-01-21T08:56:00Z">
              <w:rPr/>
            </w:rPrChange>
          </w:rPr>
          <w:t>M</w:t>
        </w:r>
        <w:r w:rsidR="00C30685" w:rsidRPr="00D82367">
          <w:rPr>
            <w:i/>
            <w:rPrChange w:id="1696" w:author="Windows User" w:date="2021-01-21T08:56:00Z">
              <w:rPr/>
            </w:rPrChange>
          </w:rPr>
          <w:t>endo</w:t>
        </w:r>
        <w:r w:rsidRPr="00D82367">
          <w:rPr>
            <w:i/>
            <w:rPrChange w:id="1697" w:author="Windows User" w:date="2021-01-21T08:56:00Z">
              <w:rPr/>
            </w:rPrChange>
          </w:rPr>
          <w:t>wnload</w:t>
        </w:r>
        <w:r>
          <w:t xml:space="preserve"> materi pelajaran</w:t>
        </w:r>
      </w:ins>
    </w:p>
    <w:p w14:paraId="2B77C8A0" w14:textId="38D84FAA" w:rsidR="00D142B9" w:rsidRDefault="00D82367">
      <w:pPr>
        <w:pStyle w:val="ListParagraph"/>
        <w:numPr>
          <w:ilvl w:val="2"/>
          <w:numId w:val="28"/>
        </w:numPr>
        <w:ind w:left="1985" w:hanging="426"/>
        <w:rPr>
          <w:ins w:id="1698" w:author="Windows User" w:date="2021-01-21T08:57:00Z"/>
        </w:rPr>
        <w:pPrChange w:id="1699" w:author="Windows User" w:date="2021-05-31T20:35:00Z">
          <w:pPr/>
        </w:pPrChange>
      </w:pPr>
      <w:ins w:id="1700" w:author="Windows User" w:date="2021-01-21T08:57:00Z">
        <w:r>
          <w:t xml:space="preserve">Mengupload jawaban tugas </w:t>
        </w:r>
      </w:ins>
    </w:p>
    <w:p w14:paraId="3ED0867A" w14:textId="5FFC4103" w:rsidR="00C368B3" w:rsidRDefault="00D142B9">
      <w:pPr>
        <w:pStyle w:val="ListParagraph"/>
        <w:numPr>
          <w:ilvl w:val="2"/>
          <w:numId w:val="28"/>
        </w:numPr>
        <w:ind w:left="1985" w:hanging="426"/>
        <w:rPr>
          <w:ins w:id="1701" w:author="Windows User" w:date="2021-01-21T08:57:00Z"/>
        </w:rPr>
        <w:pPrChange w:id="1702" w:author="Windows User" w:date="2021-05-31T20:35:00Z">
          <w:pPr/>
        </w:pPrChange>
      </w:pPr>
      <w:ins w:id="1703" w:author="Windows User" w:date="2021-01-21T08:57:00Z">
        <w:r>
          <w:t>M</w:t>
        </w:r>
      </w:ins>
      <w:r>
        <w:t>elihat nilai</w:t>
      </w:r>
      <w:ins w:id="1704" w:author="Windows User" w:date="2021-01-21T08:57:00Z">
        <w:r>
          <w:t xml:space="preserve"> tugas </w:t>
        </w:r>
      </w:ins>
    </w:p>
    <w:p w14:paraId="552FB019" w14:textId="38592673" w:rsidR="00D82367" w:rsidRDefault="00D82367">
      <w:pPr>
        <w:pStyle w:val="ListParagraph"/>
        <w:numPr>
          <w:ilvl w:val="2"/>
          <w:numId w:val="28"/>
        </w:numPr>
        <w:ind w:left="1985" w:hanging="426"/>
        <w:rPr>
          <w:ins w:id="1705" w:author="Windows User" w:date="2021-01-21T09:00:00Z"/>
        </w:rPr>
        <w:pPrChange w:id="1706" w:author="Windows User" w:date="2021-01-21T08:55:00Z">
          <w:pPr/>
        </w:pPrChange>
      </w:pPr>
      <w:ins w:id="1707" w:author="Windows User" w:date="2021-01-21T08:58:00Z">
        <w:r w:rsidRPr="00D82367">
          <w:rPr>
            <w:i/>
            <w:rPrChange w:id="1708" w:author="Windows User" w:date="2021-01-21T08:58:00Z">
              <w:rPr/>
            </w:rPrChange>
          </w:rPr>
          <w:t>Login</w:t>
        </w:r>
        <w:r>
          <w:t xml:space="preserve"> dan </w:t>
        </w:r>
        <w:r w:rsidRPr="00D82367">
          <w:rPr>
            <w:i/>
            <w:rPrChange w:id="1709" w:author="Windows User" w:date="2021-01-21T08:58:00Z">
              <w:rPr/>
            </w:rPrChange>
          </w:rPr>
          <w:t>logout</w:t>
        </w:r>
        <w:r>
          <w:t xml:space="preserve"> dari sistem</w:t>
        </w:r>
      </w:ins>
    </w:p>
    <w:p w14:paraId="5E949D0E" w14:textId="77777777" w:rsidR="001B3835" w:rsidRPr="001B3835" w:rsidRDefault="00D82367">
      <w:pPr>
        <w:pStyle w:val="ListParagraph"/>
        <w:numPr>
          <w:ilvl w:val="0"/>
          <w:numId w:val="47"/>
        </w:numPr>
        <w:ind w:left="1134" w:hanging="425"/>
        <w:rPr>
          <w:ins w:id="1710" w:author="Windows User" w:date="2021-01-21T09:59:00Z"/>
          <w:rPrChange w:id="1711" w:author="Windows User" w:date="2021-01-21T09:59:00Z">
            <w:rPr>
              <w:ins w:id="1712" w:author="Windows User" w:date="2021-01-21T09:59:00Z"/>
              <w:i/>
            </w:rPr>
          </w:rPrChange>
        </w:rPr>
        <w:pPrChange w:id="1713" w:author="Windows User" w:date="2021-01-21T09:59:00Z">
          <w:pPr/>
        </w:pPrChange>
      </w:pPr>
      <w:ins w:id="1714" w:author="Windows User" w:date="2021-01-21T09:02:00Z">
        <w:r>
          <w:t xml:space="preserve">Kebutuhan </w:t>
        </w:r>
        <w:r w:rsidRPr="00D82367">
          <w:rPr>
            <w:i/>
            <w:rPrChange w:id="1715" w:author="Windows User" w:date="2021-01-21T09:03:00Z">
              <w:rPr/>
            </w:rPrChange>
          </w:rPr>
          <w:t xml:space="preserve">Maitenance </w:t>
        </w:r>
      </w:ins>
      <w:ins w:id="1716" w:author="Windows User" w:date="2021-01-21T09:03:00Z">
        <w:r>
          <w:t>Data</w:t>
        </w:r>
      </w:ins>
      <w:ins w:id="1717" w:author="Windows User" w:date="2021-01-21T09:59:00Z">
        <w:r w:rsidR="001B3835">
          <w:t xml:space="preserve"> </w:t>
        </w:r>
      </w:ins>
      <w:ins w:id="1718" w:author="Windows User" w:date="2021-01-21T09:05:00Z">
        <w:r w:rsidRPr="001B3835">
          <w:rPr>
            <w:i/>
          </w:rPr>
          <w:t xml:space="preserve">Maitenance </w:t>
        </w:r>
      </w:ins>
    </w:p>
    <w:p w14:paraId="46968A21" w14:textId="77777777" w:rsidR="001B3835" w:rsidRDefault="00D82367">
      <w:pPr>
        <w:pStyle w:val="ListParagraph"/>
        <w:ind w:left="1134"/>
        <w:rPr>
          <w:ins w:id="1719" w:author="Windows User" w:date="2021-01-21T09:59:00Z"/>
        </w:rPr>
        <w:pPrChange w:id="1720" w:author="Windows User" w:date="2021-01-21T09:59:00Z">
          <w:pPr/>
        </w:pPrChange>
      </w:pPr>
      <w:ins w:id="1721" w:author="Windows User" w:date="2021-01-21T09:05:00Z">
        <w:r>
          <w:t xml:space="preserve">Data diperlukan </w:t>
        </w:r>
      </w:ins>
      <w:ins w:id="1722" w:author="Windows User" w:date="2021-01-21T09:08:00Z">
        <w:r w:rsidR="00DF1E4E">
          <w:t>ketika ada perubahan data dan informasi yang terdapat pada sistem</w:t>
        </w:r>
      </w:ins>
      <w:ins w:id="1723" w:author="Windows User" w:date="2021-01-21T09:10:00Z">
        <w:r w:rsidR="00DF1E4E">
          <w:t xml:space="preserve"> sehingga memerlukan perbaikan untuk mengatasi perubahan tersebut</w:t>
        </w:r>
      </w:ins>
      <w:ins w:id="1724" w:author="Windows User" w:date="2021-01-21T09:08:00Z">
        <w:r w:rsidR="00DF1E4E">
          <w:t>.</w:t>
        </w:r>
      </w:ins>
    </w:p>
    <w:p w14:paraId="5308C21B" w14:textId="1FE93EF6" w:rsidR="00D82367" w:rsidRDefault="00DF1E4E">
      <w:pPr>
        <w:pStyle w:val="ListParagraph"/>
        <w:numPr>
          <w:ilvl w:val="0"/>
          <w:numId w:val="47"/>
        </w:numPr>
        <w:rPr>
          <w:ins w:id="1725" w:author="Windows User" w:date="2021-01-21T09:11:00Z"/>
        </w:rPr>
        <w:pPrChange w:id="1726" w:author="Windows User" w:date="2021-01-21T09:59:00Z">
          <w:pPr/>
        </w:pPrChange>
      </w:pPr>
      <w:ins w:id="1727" w:author="Windows User" w:date="2021-01-21T09:11:00Z">
        <w:r>
          <w:t xml:space="preserve">Kebutuhan </w:t>
        </w:r>
      </w:ins>
      <w:ins w:id="1728" w:author="Windows User" w:date="2021-01-21T09:15:00Z">
        <w:r>
          <w:t xml:space="preserve">Penyimpanan </w:t>
        </w:r>
        <w:r w:rsidRPr="001B3835">
          <w:rPr>
            <w:i/>
            <w:rPrChange w:id="1729" w:author="Windows User" w:date="2021-01-21T09:59:00Z">
              <w:rPr/>
            </w:rPrChange>
          </w:rPr>
          <w:t>Database</w:t>
        </w:r>
      </w:ins>
    </w:p>
    <w:p w14:paraId="7017AF9A" w14:textId="44600463" w:rsidR="00A87DAD" w:rsidRDefault="00DF1E4E">
      <w:pPr>
        <w:pStyle w:val="ListParagraph"/>
        <w:ind w:left="1134"/>
        <w:jc w:val="both"/>
        <w:rPr>
          <w:ins w:id="1730" w:author="Windows User" w:date="2021-01-21T09:59:00Z"/>
        </w:rPr>
        <w:pPrChange w:id="1731" w:author="Windows User" w:date="2021-01-21T09:42:00Z">
          <w:pPr/>
        </w:pPrChange>
      </w:pPr>
      <w:ins w:id="1732" w:author="Windows User" w:date="2021-01-21T09:15:00Z">
        <w:r w:rsidRPr="00DF1E4E">
          <w:rPr>
            <w:i/>
            <w:rPrChange w:id="1733" w:author="Windows User" w:date="2021-01-21T09:16:00Z">
              <w:rPr/>
            </w:rPrChange>
          </w:rPr>
          <w:t>Database</w:t>
        </w:r>
        <w:r>
          <w:t xml:space="preserve"> dibutuhkan untuk menyimpan data-data dari sistem informasi yang dibuat.</w:t>
        </w:r>
      </w:ins>
    </w:p>
    <w:p w14:paraId="32952454" w14:textId="77777777" w:rsidR="001B3835" w:rsidRPr="00572B02" w:rsidRDefault="001B3835">
      <w:pPr>
        <w:jc w:val="both"/>
        <w:rPr>
          <w:ins w:id="1734" w:author="Windows User" w:date="2021-01-21T08:22:00Z"/>
        </w:rPr>
        <w:pPrChange w:id="1735" w:author="Windows User" w:date="2021-01-21T10:00:00Z">
          <w:pPr/>
        </w:pPrChange>
      </w:pPr>
    </w:p>
    <w:p w14:paraId="67CBF06D" w14:textId="21A5F797" w:rsidR="00D316E6" w:rsidRDefault="00E212C1">
      <w:pPr>
        <w:pStyle w:val="Heading3"/>
        <w:rPr>
          <w:ins w:id="1736" w:author="Windows User" w:date="2021-01-21T09:18:00Z"/>
        </w:rPr>
        <w:pPrChange w:id="1737" w:author="Windows User" w:date="2021-01-21T09:35:00Z">
          <w:pPr/>
        </w:pPrChange>
      </w:pPr>
      <w:bookmarkStart w:id="1738" w:name="_Toc94356969"/>
      <w:ins w:id="1739" w:author="Windows User" w:date="2021-01-21T09:35:00Z">
        <w:r>
          <w:t xml:space="preserve">4.1.2 </w:t>
        </w:r>
        <w:r>
          <w:tab/>
        </w:r>
      </w:ins>
      <w:ins w:id="1740" w:author="Windows User" w:date="2021-01-21T08:22:00Z">
        <w:r w:rsidR="00D316E6">
          <w:t xml:space="preserve">Analisa </w:t>
        </w:r>
        <w:r w:rsidR="00572B02">
          <w:t>Kebutuhan Non Fungsional</w:t>
        </w:r>
      </w:ins>
      <w:bookmarkEnd w:id="1738"/>
    </w:p>
    <w:p w14:paraId="26C20DA1" w14:textId="619F9A93" w:rsidR="00A87DAD" w:rsidRDefault="00A87DAD">
      <w:pPr>
        <w:ind w:firstLine="720"/>
        <w:jc w:val="both"/>
        <w:rPr>
          <w:ins w:id="1741" w:author="Windows User" w:date="2021-01-21T09:47:00Z"/>
        </w:rPr>
        <w:pPrChange w:id="1742" w:author="Windows User" w:date="2021-01-21T09:46:00Z">
          <w:pPr/>
        </w:pPrChange>
      </w:pPr>
      <w:ins w:id="1743" w:author="Windows User" w:date="2021-01-21T09:18:00Z">
        <w:r>
          <w:t xml:space="preserve">Kebutuhan non fungsional merupakan kebutuhan yang mendukung rancangan sistem yang akan dibangun, kebutuhan non fungsional pada sistem </w:t>
        </w:r>
      </w:ins>
      <w:ins w:id="1744" w:author="Windows User" w:date="2021-01-21T09:46:00Z">
        <w:r w:rsidR="00A12116" w:rsidRPr="00A12116">
          <w:rPr>
            <w:i/>
            <w:rPrChange w:id="1745" w:author="Windows User" w:date="2021-01-21T09:46:00Z">
              <w:rPr/>
            </w:rPrChange>
          </w:rPr>
          <w:t>E-learning</w:t>
        </w:r>
        <w:r w:rsidR="00A12116">
          <w:t xml:space="preserve"> SMK TI BALI Global Karangasem</w:t>
        </w:r>
      </w:ins>
      <w:ins w:id="1746" w:author="Windows User" w:date="2021-01-21T09:18:00Z">
        <w:r>
          <w:t xml:space="preserve"> antara lain:</w:t>
        </w:r>
      </w:ins>
    </w:p>
    <w:p w14:paraId="42F9E885" w14:textId="0DF71C1D" w:rsidR="00A12116" w:rsidRDefault="002F02AE">
      <w:pPr>
        <w:pStyle w:val="ListParagraph"/>
        <w:numPr>
          <w:ilvl w:val="0"/>
          <w:numId w:val="50"/>
        </w:numPr>
        <w:jc w:val="both"/>
        <w:rPr>
          <w:ins w:id="1747" w:author="Windows User" w:date="2021-01-21T09:50:00Z"/>
        </w:rPr>
        <w:pPrChange w:id="1748" w:author="Windows User" w:date="2021-01-21T09:49:00Z">
          <w:pPr/>
        </w:pPrChange>
      </w:pPr>
      <w:ins w:id="1749" w:author="Windows User" w:date="2021-01-21T09:50:00Z">
        <w:r>
          <w:t xml:space="preserve">Kebutuhan </w:t>
        </w:r>
        <w:r w:rsidRPr="002F02AE">
          <w:rPr>
            <w:i/>
            <w:rPrChange w:id="1750" w:author="Windows User" w:date="2021-01-21T09:50:00Z">
              <w:rPr/>
            </w:rPrChange>
          </w:rPr>
          <w:t>Hardware</w:t>
        </w:r>
        <w:r>
          <w:t xml:space="preserve"> (Perangkat Keras)</w:t>
        </w:r>
      </w:ins>
    </w:p>
    <w:p w14:paraId="5BFE46EC" w14:textId="6A40B436" w:rsidR="002F02AE" w:rsidRDefault="002F02AE">
      <w:pPr>
        <w:pStyle w:val="ListParagraph"/>
        <w:jc w:val="both"/>
        <w:rPr>
          <w:ins w:id="1751" w:author="Windows User" w:date="2021-01-21T09:51:00Z"/>
        </w:rPr>
        <w:pPrChange w:id="1752" w:author="Windows User" w:date="2021-01-21T10:07:00Z">
          <w:pPr/>
        </w:pPrChange>
      </w:pPr>
      <w:ins w:id="1753" w:author="Windows User" w:date="2021-01-21T09:50:00Z">
        <w:r>
          <w:t>Perangkat keras utama yang digunakan untuk membangun sistem ini adalah laptop</w:t>
        </w:r>
      </w:ins>
      <w:ins w:id="1754" w:author="Windows User" w:date="2021-01-21T09:51:00Z">
        <w:r>
          <w:t xml:space="preserve">, yang memiliki </w:t>
        </w:r>
      </w:ins>
      <w:ins w:id="1755" w:author="Windows User" w:date="2021-06-02T18:03:00Z">
        <w:r w:rsidR="005B36A8">
          <w:t xml:space="preserve">minimum </w:t>
        </w:r>
      </w:ins>
      <w:ins w:id="1756" w:author="Windows User" w:date="2021-01-21T09:51:00Z">
        <w:r>
          <w:t>spesifikasi sebagai berikut :</w:t>
        </w:r>
      </w:ins>
    </w:p>
    <w:p w14:paraId="00CCECA9" w14:textId="76014C61" w:rsidR="00A77654" w:rsidRPr="0067595B" w:rsidRDefault="00A77654" w:rsidP="00A77654">
      <w:pPr>
        <w:numPr>
          <w:ilvl w:val="2"/>
          <w:numId w:val="15"/>
        </w:numPr>
        <w:ind w:left="1134" w:hanging="425"/>
        <w:jc w:val="both"/>
        <w:rPr>
          <w:ins w:id="1757" w:author="Windows User" w:date="2021-01-21T09:55:00Z"/>
          <w:rFonts w:cs="Arial"/>
          <w:lang w:val="en-ID"/>
        </w:rPr>
      </w:pPr>
      <w:ins w:id="1758" w:author="Windows User" w:date="2021-01-21T09:55:00Z">
        <w:r w:rsidRPr="0067595B">
          <w:rPr>
            <w:rFonts w:cs="Arial"/>
            <w:lang w:val="en-ID"/>
          </w:rPr>
          <w:t>Processor Intel Core i</w:t>
        </w:r>
      </w:ins>
      <w:ins w:id="1759" w:author="Windows User" w:date="2021-06-02T18:03:00Z">
        <w:r w:rsidR="005B36A8">
          <w:rPr>
            <w:rFonts w:cs="Arial"/>
            <w:lang w:val="en-ID"/>
          </w:rPr>
          <w:t>3</w:t>
        </w:r>
      </w:ins>
    </w:p>
    <w:p w14:paraId="509FBA1A" w14:textId="03E7192B" w:rsidR="00A77654" w:rsidRPr="0067595B" w:rsidRDefault="003D4147" w:rsidP="00A77654">
      <w:pPr>
        <w:numPr>
          <w:ilvl w:val="2"/>
          <w:numId w:val="15"/>
        </w:numPr>
        <w:ind w:left="1134" w:hanging="425"/>
        <w:jc w:val="both"/>
        <w:rPr>
          <w:ins w:id="1760" w:author="Windows User" w:date="2021-01-21T09:55:00Z"/>
          <w:rFonts w:cs="Arial"/>
          <w:lang w:val="en-ID"/>
        </w:rPr>
      </w:pPr>
      <w:ins w:id="1761" w:author="Windows User" w:date="2021-01-21T09:55:00Z">
        <w:r>
          <w:rPr>
            <w:rFonts w:cs="Arial"/>
            <w:lang w:val="en-ID"/>
          </w:rPr>
          <w:t xml:space="preserve">Ram </w:t>
        </w:r>
      </w:ins>
      <w:ins w:id="1762" w:author="Windows User" w:date="2021-07-08T02:58:00Z">
        <w:r>
          <w:rPr>
            <w:rFonts w:cs="Arial"/>
            <w:lang w:val="en-ID"/>
          </w:rPr>
          <w:t>2</w:t>
        </w:r>
      </w:ins>
      <w:ins w:id="1763" w:author="Windows User" w:date="2021-01-21T09:55:00Z">
        <w:r w:rsidR="00A77654" w:rsidRPr="0067595B">
          <w:rPr>
            <w:rFonts w:cs="Arial"/>
            <w:lang w:val="en-ID"/>
          </w:rPr>
          <w:t>GB</w:t>
        </w:r>
      </w:ins>
    </w:p>
    <w:p w14:paraId="5D3107FC" w14:textId="02841E34" w:rsidR="002F02AE" w:rsidRDefault="00A77654">
      <w:pPr>
        <w:numPr>
          <w:ilvl w:val="2"/>
          <w:numId w:val="15"/>
        </w:numPr>
        <w:ind w:left="1134" w:hanging="425"/>
        <w:jc w:val="both"/>
        <w:rPr>
          <w:ins w:id="1764" w:author="Windows User" w:date="2021-01-21T09:55:00Z"/>
          <w:rFonts w:cs="Arial"/>
          <w:lang w:val="en-ID"/>
        </w:rPr>
        <w:pPrChange w:id="1765" w:author="Windows User" w:date="2021-01-21T09:55:00Z">
          <w:pPr/>
        </w:pPrChange>
      </w:pPr>
      <w:ins w:id="1766" w:author="Windows User" w:date="2021-01-21T09:55:00Z">
        <w:r w:rsidRPr="0067595B">
          <w:rPr>
            <w:rFonts w:cs="Arial"/>
            <w:lang w:val="en-ID"/>
          </w:rPr>
          <w:t>Harddisk 500GB</w:t>
        </w:r>
      </w:ins>
    </w:p>
    <w:p w14:paraId="2187596E" w14:textId="10FFF72E" w:rsidR="00A77654" w:rsidRDefault="00A77654">
      <w:pPr>
        <w:pStyle w:val="ListParagraph"/>
        <w:numPr>
          <w:ilvl w:val="0"/>
          <w:numId w:val="50"/>
        </w:numPr>
        <w:jc w:val="both"/>
        <w:rPr>
          <w:ins w:id="1767" w:author="Windows User" w:date="2021-01-21T09:57:00Z"/>
          <w:rFonts w:cs="Arial"/>
          <w:lang w:val="en-ID"/>
        </w:rPr>
        <w:pPrChange w:id="1768" w:author="Windows User" w:date="2021-01-21T09:55:00Z">
          <w:pPr/>
        </w:pPrChange>
      </w:pPr>
      <w:ins w:id="1769" w:author="Windows User" w:date="2021-01-21T09:55:00Z">
        <w:r>
          <w:rPr>
            <w:rFonts w:cs="Arial"/>
            <w:lang w:val="en-ID"/>
          </w:rPr>
          <w:t xml:space="preserve">Kebutuhan </w:t>
        </w:r>
      </w:ins>
      <w:ins w:id="1770" w:author="Windows User" w:date="2021-01-21T09:56:00Z">
        <w:r>
          <w:rPr>
            <w:rFonts w:cs="Arial"/>
            <w:lang w:val="en-ID"/>
          </w:rPr>
          <w:t>Software (Perangkat Lunak)</w:t>
        </w:r>
      </w:ins>
    </w:p>
    <w:p w14:paraId="5E50BB48" w14:textId="1C1680CE" w:rsidR="00D316E6" w:rsidRDefault="00A77654">
      <w:pPr>
        <w:pStyle w:val="ListParagraph"/>
        <w:jc w:val="both"/>
        <w:rPr>
          <w:ins w:id="1771" w:author="Windows User" w:date="2021-01-21T10:04:00Z"/>
        </w:rPr>
        <w:pPrChange w:id="1772" w:author="Windows User" w:date="2021-01-21T09:30:00Z">
          <w:pPr/>
        </w:pPrChange>
      </w:pPr>
      <w:ins w:id="1773" w:author="Windows User" w:date="2021-01-21T09:57:00Z">
        <w:r>
          <w:rPr>
            <w:rFonts w:cs="Arial"/>
            <w:lang w:val="en-ID"/>
          </w:rPr>
          <w:t xml:space="preserve">Perangkat Lunak </w:t>
        </w:r>
      </w:ins>
      <w:ins w:id="1774" w:author="Windows User" w:date="2021-01-21T10:04:00Z">
        <w:r w:rsidR="001B3835">
          <w:rPr>
            <w:rFonts w:cs="Arial"/>
            <w:lang w:val="en-ID"/>
          </w:rPr>
          <w:t xml:space="preserve">yang </w:t>
        </w:r>
      </w:ins>
      <w:ins w:id="1775" w:author="Windows User" w:date="2021-01-21T10:01:00Z">
        <w:r w:rsidR="001B3835">
          <w:rPr>
            <w:rFonts w:cs="Arial"/>
            <w:lang w:val="en-ID"/>
          </w:rPr>
          <w:t>dibutuhkan</w:t>
        </w:r>
      </w:ins>
      <w:ins w:id="1776" w:author="Windows User" w:date="2021-01-21T10:02:00Z">
        <w:r w:rsidR="001B3835">
          <w:rPr>
            <w:rFonts w:cs="Arial"/>
            <w:lang w:val="en-ID"/>
          </w:rPr>
          <w:t xml:space="preserve"> </w:t>
        </w:r>
      </w:ins>
      <w:ins w:id="1777" w:author="Windows User" w:date="2021-01-21T10:04:00Z">
        <w:r w:rsidR="001B3835">
          <w:t>untuk membangun sistem ini adalah sebagai berikut :</w:t>
        </w:r>
      </w:ins>
    </w:p>
    <w:p w14:paraId="078D3970" w14:textId="32050749" w:rsidR="001B3835" w:rsidRPr="00516CD8" w:rsidRDefault="001B3835">
      <w:pPr>
        <w:pStyle w:val="ListParagraph"/>
        <w:numPr>
          <w:ilvl w:val="0"/>
          <w:numId w:val="32"/>
        </w:numPr>
        <w:ind w:left="1134" w:hanging="425"/>
        <w:jc w:val="both"/>
        <w:rPr>
          <w:ins w:id="1778" w:author="Windows User" w:date="2021-01-21T10:05:00Z"/>
          <w:rFonts w:cs="Arial"/>
          <w:lang w:val="en-ID"/>
        </w:rPr>
        <w:pPrChange w:id="1779" w:author="Windows User" w:date="2021-01-21T10:05:00Z">
          <w:pPr>
            <w:numPr>
              <w:numId w:val="32"/>
            </w:numPr>
            <w:ind w:left="851" w:hanging="425"/>
            <w:jc w:val="both"/>
          </w:pPr>
        </w:pPrChange>
      </w:pPr>
      <w:ins w:id="1780" w:author="Windows User" w:date="2021-01-21T10:05:00Z">
        <w:r w:rsidRPr="008E31E3">
          <w:rPr>
            <w:rFonts w:cs="Arial"/>
            <w:lang w:val="en-ID"/>
          </w:rPr>
          <w:t>Browser</w:t>
        </w:r>
      </w:ins>
    </w:p>
    <w:p w14:paraId="4FE12027" w14:textId="77777777" w:rsidR="001B3835" w:rsidRPr="0067595B" w:rsidRDefault="001B3835" w:rsidP="001B3835">
      <w:pPr>
        <w:numPr>
          <w:ilvl w:val="0"/>
          <w:numId w:val="32"/>
        </w:numPr>
        <w:ind w:left="1134" w:hanging="425"/>
        <w:jc w:val="both"/>
        <w:rPr>
          <w:ins w:id="1781" w:author="Windows User" w:date="2021-01-21T10:05:00Z"/>
          <w:rFonts w:cs="Arial"/>
          <w:lang w:val="en-ID"/>
        </w:rPr>
      </w:pPr>
      <w:ins w:id="1782" w:author="Windows User" w:date="2021-01-21T10:05:00Z">
        <w:r w:rsidRPr="0067595B">
          <w:rPr>
            <w:rFonts w:cs="Arial"/>
            <w:lang w:val="en-ID"/>
          </w:rPr>
          <w:t>XAMPP</w:t>
        </w:r>
      </w:ins>
    </w:p>
    <w:p w14:paraId="0A9B674A" w14:textId="1D041FF5" w:rsidR="001B3835" w:rsidRDefault="002977D1" w:rsidP="001B3835">
      <w:pPr>
        <w:numPr>
          <w:ilvl w:val="0"/>
          <w:numId w:val="32"/>
        </w:numPr>
        <w:ind w:left="1134" w:hanging="425"/>
        <w:jc w:val="both"/>
        <w:rPr>
          <w:ins w:id="1783" w:author="Windows User" w:date="2021-01-21T10:05:00Z"/>
          <w:rFonts w:cs="Arial"/>
          <w:lang w:val="en-ID"/>
        </w:rPr>
      </w:pPr>
      <w:ins w:id="1784" w:author="Windows User" w:date="2021-05-31T20:33:00Z">
        <w:r>
          <w:rPr>
            <w:rFonts w:cs="Arial"/>
            <w:lang w:val="en-ID"/>
          </w:rPr>
          <w:t>Visual Studi</w:t>
        </w:r>
      </w:ins>
      <w:ins w:id="1785" w:author="Windows User" w:date="2021-05-31T20:34:00Z">
        <w:r>
          <w:rPr>
            <w:rFonts w:cs="Arial"/>
            <w:lang w:val="en-ID"/>
          </w:rPr>
          <w:t>o Code</w:t>
        </w:r>
      </w:ins>
    </w:p>
    <w:p w14:paraId="7413791E" w14:textId="01E812F2" w:rsidR="001B3835" w:rsidRDefault="001B3835" w:rsidP="001B3835">
      <w:pPr>
        <w:numPr>
          <w:ilvl w:val="0"/>
          <w:numId w:val="32"/>
        </w:numPr>
        <w:ind w:left="1134" w:hanging="425"/>
        <w:jc w:val="both"/>
        <w:rPr>
          <w:ins w:id="1786" w:author="Windows User" w:date="2021-01-21T10:05:00Z"/>
          <w:rFonts w:cs="Arial"/>
          <w:lang w:val="en-ID"/>
        </w:rPr>
      </w:pPr>
      <w:ins w:id="1787" w:author="Windows User" w:date="2021-01-21T10:05:00Z">
        <w:r>
          <w:rPr>
            <w:rFonts w:cs="Arial"/>
            <w:lang w:val="en-ID"/>
          </w:rPr>
          <w:t>MySQL</w:t>
        </w:r>
      </w:ins>
    </w:p>
    <w:p w14:paraId="265813F6" w14:textId="70144517" w:rsidR="001B3835" w:rsidRDefault="001B3835">
      <w:pPr>
        <w:jc w:val="both"/>
        <w:rPr>
          <w:ins w:id="1788" w:author="Windows User" w:date="2021-01-21T08:23:00Z"/>
        </w:rPr>
        <w:pPrChange w:id="1789" w:author="Windows User" w:date="2021-01-21T10:04:00Z">
          <w:pPr/>
        </w:pPrChange>
      </w:pPr>
    </w:p>
    <w:p w14:paraId="49F259B1" w14:textId="68E01634" w:rsidR="001B3835" w:rsidRDefault="001B3835">
      <w:pPr>
        <w:pStyle w:val="Heading2"/>
        <w:numPr>
          <w:ilvl w:val="1"/>
          <w:numId w:val="96"/>
        </w:numPr>
        <w:ind w:hanging="730"/>
        <w:rPr>
          <w:ins w:id="1790" w:author="Windows User" w:date="2021-01-21T10:06:00Z"/>
        </w:rPr>
        <w:pPrChange w:id="1791" w:author="Windows User" w:date="2021-01-21T10:06:00Z">
          <w:pPr/>
        </w:pPrChange>
      </w:pPr>
      <w:bookmarkStart w:id="1792" w:name="_Toc94356970"/>
      <w:ins w:id="1793" w:author="Windows User" w:date="2021-01-21T10:06:00Z">
        <w:r>
          <w:lastRenderedPageBreak/>
          <w:t>Perancangan Sistem</w:t>
        </w:r>
        <w:bookmarkEnd w:id="1792"/>
      </w:ins>
    </w:p>
    <w:p w14:paraId="77C0B1A3" w14:textId="79616ABC" w:rsidR="001B3835" w:rsidRDefault="001B3835">
      <w:pPr>
        <w:ind w:firstLine="720"/>
        <w:jc w:val="both"/>
        <w:rPr>
          <w:ins w:id="1794" w:author="Windows User" w:date="2021-01-21T10:14:00Z"/>
        </w:rPr>
        <w:pPrChange w:id="1795" w:author="Windows User" w:date="2021-01-21T10:13:00Z">
          <w:pPr/>
        </w:pPrChange>
      </w:pPr>
      <w:ins w:id="1796" w:author="Windows User" w:date="2021-01-21T10:07:00Z">
        <w:r>
          <w:t>Pada tahap ini dilakukan sebuah perancangan sistem, yang dimana perancangan dibuat untuk mengetahui alur serta proses data yang terjadi pada sistem</w:t>
        </w:r>
      </w:ins>
      <w:ins w:id="1797" w:author="Windows User" w:date="2021-01-21T10:08:00Z">
        <w:r>
          <w:t xml:space="preserve">. Pada tahapan ini akan dilakukan disain sistem yang dibangun menggunakan </w:t>
        </w:r>
      </w:ins>
      <w:ins w:id="1798" w:author="Windows User" w:date="2021-01-21T10:13:00Z">
        <w:r w:rsidR="00A91978" w:rsidRPr="003D771F">
          <w:rPr>
            <w:i/>
          </w:rPr>
          <w:t>Data Flow Diagram</w:t>
        </w:r>
        <w:r w:rsidR="00A91978">
          <w:t xml:space="preserve"> (DFD) dan </w:t>
        </w:r>
        <w:r w:rsidR="00A91978" w:rsidRPr="003D771F">
          <w:rPr>
            <w:i/>
          </w:rPr>
          <w:t>Entity Relation Diagram</w:t>
        </w:r>
        <w:r w:rsidR="00A91978">
          <w:t xml:space="preserve"> (ERD), konseptual basis data, serta struktur tabel.</w:t>
        </w:r>
      </w:ins>
    </w:p>
    <w:p w14:paraId="2948B6F8" w14:textId="77777777" w:rsidR="009B3CEE" w:rsidRPr="001B3835" w:rsidRDefault="009B3CEE">
      <w:pPr>
        <w:jc w:val="both"/>
        <w:rPr>
          <w:ins w:id="1799" w:author="Windows User" w:date="2021-01-21T10:06:00Z"/>
        </w:rPr>
        <w:pPrChange w:id="1800" w:author="Windows User" w:date="2021-01-21T10:14:00Z">
          <w:pPr/>
        </w:pPrChange>
      </w:pPr>
    </w:p>
    <w:p w14:paraId="7FF84BB2" w14:textId="4949081D" w:rsidR="0049234F" w:rsidRDefault="00A21002">
      <w:pPr>
        <w:pStyle w:val="Heading3"/>
        <w:rPr>
          <w:ins w:id="1801" w:author="Windows User" w:date="2021-03-16T12:48:00Z"/>
        </w:rPr>
        <w:pPrChange w:id="1802" w:author="Windows User" w:date="2021-01-21T10:15:00Z">
          <w:pPr/>
        </w:pPrChange>
      </w:pPr>
      <w:bookmarkStart w:id="1803" w:name="_Toc94356971"/>
      <w:r>
        <w:rPr>
          <w:szCs w:val="26"/>
        </w:rPr>
        <w:t xml:space="preserve">4.2.1 </w:t>
      </w:r>
      <w:r>
        <w:rPr>
          <w:szCs w:val="26"/>
        </w:rPr>
        <w:tab/>
      </w:r>
      <w:ins w:id="1804" w:author="Windows User" w:date="2021-01-21T10:14:00Z">
        <w:r w:rsidR="00C94D50" w:rsidRPr="00C94D50">
          <w:rPr>
            <w:i/>
            <w:szCs w:val="26"/>
            <w:rPrChange w:id="1805" w:author="Windows User" w:date="2021-03-16T12:48:00Z">
              <w:rPr/>
            </w:rPrChange>
          </w:rPr>
          <w:t>Data</w:t>
        </w:r>
      </w:ins>
      <w:ins w:id="1806" w:author="Windows User" w:date="2021-03-16T12:48:00Z">
        <w:r w:rsidR="00C94D50" w:rsidRPr="00C94D50">
          <w:rPr>
            <w:i/>
            <w:szCs w:val="26"/>
            <w:rPrChange w:id="1807" w:author="Windows User" w:date="2021-03-16T12:48:00Z">
              <w:rPr/>
            </w:rPrChange>
          </w:rPr>
          <w:t xml:space="preserve"> Flow Diagram</w:t>
        </w:r>
        <w:r w:rsidR="00C94D50">
          <w:rPr>
            <w:i/>
          </w:rPr>
          <w:t xml:space="preserve"> </w:t>
        </w:r>
        <w:r w:rsidR="00C94D50">
          <w:t>(DFD)</w:t>
        </w:r>
        <w:bookmarkEnd w:id="1803"/>
      </w:ins>
    </w:p>
    <w:p w14:paraId="73D0A415" w14:textId="053CA1E4" w:rsidR="00C94D50" w:rsidRPr="00C94D50" w:rsidRDefault="00C94D50">
      <w:pPr>
        <w:ind w:firstLine="709"/>
        <w:rPr>
          <w:ins w:id="1808" w:author="Windows User" w:date="2021-01-31T16:49:00Z"/>
        </w:rPr>
        <w:pPrChange w:id="1809" w:author="Windows User" w:date="2021-03-16T12:48:00Z">
          <w:pPr/>
        </w:pPrChange>
      </w:pPr>
      <w:ins w:id="1810" w:author="Windows User" w:date="2021-03-16T12:48:00Z">
        <w:r>
          <w:t>Data Flow Diagram (DFD) menggambarkan alur data pada sistem. DFD terdiri dari diagram konteks dan detail level diagram. Semakin detail alur data pada sistem maka semakin banyak gambar level diagram yang dibuat. Dalam desain dan analisa kali ini dibuat hingga level 1 diagram.</w:t>
        </w:r>
      </w:ins>
    </w:p>
    <w:p w14:paraId="4B8653D5" w14:textId="4A702CC4" w:rsidR="00C94D50" w:rsidRDefault="0049234F">
      <w:pPr>
        <w:pStyle w:val="ListParagraph"/>
        <w:numPr>
          <w:ilvl w:val="0"/>
          <w:numId w:val="52"/>
        </w:numPr>
        <w:rPr>
          <w:ins w:id="1811" w:author="Windows User" w:date="2021-03-16T12:49:00Z"/>
        </w:rPr>
        <w:pPrChange w:id="1812" w:author="Windows User" w:date="2021-03-16T12:48:00Z">
          <w:pPr/>
        </w:pPrChange>
      </w:pPr>
      <w:ins w:id="1813" w:author="Windows User" w:date="2021-01-31T16:49:00Z">
        <w:r>
          <w:t xml:space="preserve">Diagram Konteks </w:t>
        </w:r>
      </w:ins>
    </w:p>
    <w:p w14:paraId="172A6C0F" w14:textId="201FB00F" w:rsidR="0049234F" w:rsidRDefault="000674D4">
      <w:pPr>
        <w:pStyle w:val="ListParagraph"/>
        <w:ind w:left="1069"/>
        <w:rPr>
          <w:ins w:id="1814" w:author="Windows User" w:date="2021-02-02T16:35:00Z"/>
        </w:rPr>
        <w:pPrChange w:id="1815" w:author="Windows User" w:date="2021-03-16T12:49:00Z">
          <w:pPr/>
        </w:pPrChange>
      </w:pPr>
      <w:ins w:id="1816" w:author="Windows User" w:date="2021-03-16T12:49:00Z">
        <w:r>
          <w:t>Diagram K</w:t>
        </w:r>
        <w:r w:rsidR="00C94D50">
          <w:t xml:space="preserve">onteks </w:t>
        </w:r>
      </w:ins>
      <w:ins w:id="1817" w:author="Windows User" w:date="2021-01-31T16:49:00Z">
        <w:r w:rsidR="0049234F">
          <w:t xml:space="preserve">untuk sistem informasi </w:t>
        </w:r>
        <w:r w:rsidR="0049234F" w:rsidRPr="00C94D50">
          <w:rPr>
            <w:i/>
          </w:rPr>
          <w:t>E-</w:t>
        </w:r>
      </w:ins>
      <w:r w:rsidR="003D771F">
        <w:rPr>
          <w:i/>
        </w:rPr>
        <w:t>L</w:t>
      </w:r>
      <w:ins w:id="1818" w:author="Windows User" w:date="2021-01-31T16:49:00Z">
        <w:r w:rsidR="0049234F" w:rsidRPr="00C94D50">
          <w:rPr>
            <w:i/>
          </w:rPr>
          <w:t>earning</w:t>
        </w:r>
        <w:r w:rsidR="0049234F">
          <w:t xml:space="preserve"> pada SMK TI Bali Global Karangasem adalah sebagai berikut :</w:t>
        </w:r>
        <w:r w:rsidR="0049234F">
          <w:tab/>
        </w:r>
      </w:ins>
    </w:p>
    <w:p w14:paraId="47483FC9" w14:textId="74AAB404" w:rsidR="008D303F" w:rsidRDefault="008A0166" w:rsidP="008D303F">
      <w:pPr>
        <w:keepNext/>
        <w:ind w:firstLine="709"/>
      </w:pPr>
      <w:ins w:id="1819" w:author="Windows User" w:date="2021-07-21T21:31:00Z">
        <w:r w:rsidRPr="008A0166">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ins>
      <w:r w:rsidR="00667B3F" w:rsidRPr="00667B3F">
        <w:rPr>
          <w:rFonts w:ascii="Times New Roman" w:eastAsia="Times New Roman" w:hAnsi="Times New Roman"/>
          <w:noProof/>
          <w:snapToGrid w:val="0"/>
          <w:color w:val="000000"/>
          <w:w w:val="0"/>
          <w:sz w:val="0"/>
          <w:szCs w:val="0"/>
          <w:u w:color="000000"/>
          <w:bdr w:val="none" w:sz="0" w:space="0" w:color="000000"/>
          <w:shd w:val="clear" w:color="000000" w:fill="000000"/>
        </w:rPr>
        <w:drawing>
          <wp:inline distT="0" distB="0" distL="0" distR="0" wp14:anchorId="37B3B10A" wp14:editId="0B01A543">
            <wp:extent cx="4612640" cy="3506063"/>
            <wp:effectExtent l="0" t="0" r="0" b="0"/>
            <wp:docPr id="42" name="Picture 42" descr="C:\Users\adip\Downloads\diagram all1-diagram kontek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p\Downloads\diagram all1-diagram konteks (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19154" cy="3511014"/>
                    </a:xfrm>
                    <a:prstGeom prst="rect">
                      <a:avLst/>
                    </a:prstGeom>
                    <a:noFill/>
                    <a:ln>
                      <a:noFill/>
                    </a:ln>
                  </pic:spPr>
                </pic:pic>
              </a:graphicData>
            </a:graphic>
          </wp:inline>
        </w:drawing>
      </w:r>
    </w:p>
    <w:p w14:paraId="12FE36F4" w14:textId="2E544C65" w:rsidR="008D303F" w:rsidRPr="008B7A13" w:rsidRDefault="008D303F" w:rsidP="008D303F">
      <w:pPr>
        <w:pStyle w:val="Caption"/>
        <w:rPr>
          <w:noProof/>
          <w:lang w:val="en-US"/>
        </w:rPr>
      </w:pPr>
      <w:bookmarkStart w:id="1820" w:name="_Toc94361515"/>
      <w:r>
        <w:t xml:space="preserve">Gambar 4. </w:t>
      </w:r>
      <w:r>
        <w:fldChar w:fldCharType="begin"/>
      </w:r>
      <w:r>
        <w:instrText xml:space="preserve"> SEQ Gambar_4. \* ARABIC </w:instrText>
      </w:r>
      <w:r>
        <w:fldChar w:fldCharType="separate"/>
      </w:r>
      <w:r w:rsidR="005F031C">
        <w:rPr>
          <w:noProof/>
        </w:rPr>
        <w:t>1</w:t>
      </w:r>
      <w:r>
        <w:fldChar w:fldCharType="end"/>
      </w:r>
      <w:r>
        <w:rPr>
          <w:lang w:val="en-US"/>
        </w:rPr>
        <w:t xml:space="preserve"> </w:t>
      </w:r>
      <w:ins w:id="1821" w:author="Windows User" w:date="2021-06-03T06:39:00Z">
        <w:r>
          <w:rPr>
            <w:lang w:val="en-US"/>
          </w:rPr>
          <w:t>Diagram Konteks</w:t>
        </w:r>
      </w:ins>
      <w:bookmarkEnd w:id="1820"/>
    </w:p>
    <w:p w14:paraId="19A9668F" w14:textId="5514EACF" w:rsidR="00BB79BB" w:rsidRPr="008D303F" w:rsidRDefault="00BB79BB">
      <w:pPr>
        <w:pStyle w:val="Caption"/>
        <w:jc w:val="left"/>
        <w:rPr>
          <w:ins w:id="1822" w:author="Windows User" w:date="2021-06-03T06:34:00Z"/>
        </w:rPr>
        <w:pPrChange w:id="1823" w:author="Windows User" w:date="2021-01-31T16:51:00Z">
          <w:pPr/>
        </w:pPrChange>
      </w:pPr>
    </w:p>
    <w:p w14:paraId="6DBB3E31" w14:textId="162BACE5" w:rsidR="00E900F8" w:rsidRDefault="00E900F8">
      <w:pPr>
        <w:ind w:firstLine="709"/>
        <w:rPr>
          <w:ins w:id="1824" w:author="Windows User" w:date="2021-01-31T16:51:00Z"/>
        </w:rPr>
        <w:pPrChange w:id="1825" w:author="Windows User" w:date="2021-01-31T16:51:00Z">
          <w:pPr/>
        </w:pPrChange>
      </w:pPr>
    </w:p>
    <w:p w14:paraId="6747D9E5" w14:textId="77777777" w:rsidR="00C94D50" w:rsidRDefault="0049234F">
      <w:pPr>
        <w:pStyle w:val="ListParagraph"/>
        <w:numPr>
          <w:ilvl w:val="0"/>
          <w:numId w:val="52"/>
        </w:numPr>
        <w:rPr>
          <w:ins w:id="1826" w:author="Windows User" w:date="2021-03-16T12:50:00Z"/>
        </w:rPr>
        <w:pPrChange w:id="1827" w:author="Windows User" w:date="2021-03-16T12:50:00Z">
          <w:pPr>
            <w:pStyle w:val="ListParagraph"/>
            <w:numPr>
              <w:numId w:val="23"/>
            </w:numPr>
            <w:ind w:hanging="360"/>
            <w:jc w:val="both"/>
          </w:pPr>
        </w:pPrChange>
      </w:pPr>
      <w:ins w:id="1828" w:author="Windows User" w:date="2021-01-31T16:51:00Z">
        <w:r>
          <w:t xml:space="preserve">DFD Level </w:t>
        </w:r>
      </w:ins>
      <w:ins w:id="1829" w:author="Windows User" w:date="2021-02-02T16:39:00Z">
        <w:r w:rsidR="008A2357">
          <w:t>0</w:t>
        </w:r>
      </w:ins>
    </w:p>
    <w:p w14:paraId="7E3DFA3C" w14:textId="064BB3AE" w:rsidR="00BB79BB" w:rsidRDefault="00BB79BB">
      <w:pPr>
        <w:pStyle w:val="ListParagraph"/>
        <w:ind w:left="1069"/>
        <w:jc w:val="both"/>
        <w:rPr>
          <w:ins w:id="1830" w:author="Windows User" w:date="2021-02-03T16:20:00Z"/>
        </w:rPr>
        <w:pPrChange w:id="1831" w:author="Windows User" w:date="2021-03-16T12:50:00Z">
          <w:pPr>
            <w:pStyle w:val="ListParagraph"/>
            <w:numPr>
              <w:numId w:val="23"/>
            </w:numPr>
            <w:ind w:hanging="360"/>
            <w:jc w:val="both"/>
          </w:pPr>
        </w:pPrChange>
      </w:pPr>
      <w:ins w:id="1832" w:author="Windows User" w:date="2021-01-31T23:53:00Z">
        <w:r>
          <w:t>Data Flow Diagram (DFD) Level 0 merupakan diagram yang lebih terperinci dibandingkan dengan diagram konteks. DFD Level 0</w:t>
        </w:r>
        <w:r w:rsidR="00C94D50">
          <w:t xml:space="preserve"> </w:t>
        </w:r>
        <w:r>
          <w:lastRenderedPageBreak/>
          <w:t xml:space="preserve">menggambarkan alur data dari user ke sistem yang lebih merinci serta dari sistem ke database atau sebaliknya. Berikut merupakan DFD Level </w:t>
        </w:r>
      </w:ins>
      <w:ins w:id="1833" w:author="Windows User" w:date="2021-03-16T12:57:00Z">
        <w:r w:rsidR="00651B59">
          <w:rPr>
            <w:noProof/>
          </w:rPr>
          <mc:AlternateContent>
            <mc:Choice Requires="wps">
              <w:drawing>
                <wp:anchor distT="0" distB="0" distL="114300" distR="114300" simplePos="0" relativeHeight="251697152" behindDoc="0" locked="0" layoutInCell="1" allowOverlap="1" wp14:anchorId="2BA1AB81" wp14:editId="00BD20D5">
                  <wp:simplePos x="0" y="0"/>
                  <wp:positionH relativeFrom="column">
                    <wp:posOffset>4590415</wp:posOffset>
                  </wp:positionH>
                  <wp:positionV relativeFrom="paragraph">
                    <wp:posOffset>7606665</wp:posOffset>
                  </wp:positionV>
                  <wp:extent cx="45719" cy="254000"/>
                  <wp:effectExtent l="0" t="0" r="12065" b="12700"/>
                  <wp:wrapNone/>
                  <wp:docPr id="40" name="Rectangle 40"/>
                  <wp:cNvGraphicFramePr/>
                  <a:graphic xmlns:a="http://schemas.openxmlformats.org/drawingml/2006/main">
                    <a:graphicData uri="http://schemas.microsoft.com/office/word/2010/wordprocessingShape">
                      <wps:wsp>
                        <wps:cNvSpPr/>
                        <wps:spPr>
                          <a:xfrm>
                            <a:off x="0" y="0"/>
                            <a:ext cx="45719"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03C03505" id="Rectangle 40" o:spid="_x0000_s1026" style="position:absolute;margin-left:361.45pt;margin-top:598.95pt;width:3.6pt;height:20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" fillcolor="white [3212]" strokecolor="white [3212]" strokeweight="1pt"/>
              </w:pict>
            </mc:Fallback>
          </mc:AlternateContent>
        </w:r>
      </w:ins>
      <w:ins w:id="1834" w:author="Windows User" w:date="2021-03-16T12:54:00Z">
        <w:r w:rsidR="00651B59">
          <w:rPr>
            <w:noProof/>
          </w:rPr>
          <mc:AlternateContent>
            <mc:Choice Requires="wps">
              <w:drawing>
                <wp:anchor distT="0" distB="0" distL="114300" distR="114300" simplePos="0" relativeHeight="251693056" behindDoc="0" locked="0" layoutInCell="1" allowOverlap="1" wp14:anchorId="1628A917" wp14:editId="13DD3C59">
                  <wp:simplePos x="0" y="0"/>
                  <wp:positionH relativeFrom="column">
                    <wp:posOffset>3930015</wp:posOffset>
                  </wp:positionH>
                  <wp:positionV relativeFrom="paragraph">
                    <wp:posOffset>7613015</wp:posOffset>
                  </wp:positionV>
                  <wp:extent cx="45719" cy="254000"/>
                  <wp:effectExtent l="0" t="0" r="12065" b="12700"/>
                  <wp:wrapNone/>
                  <wp:docPr id="38" name="Rectangle 38"/>
                  <wp:cNvGraphicFramePr/>
                  <a:graphic xmlns:a="http://schemas.openxmlformats.org/drawingml/2006/main">
                    <a:graphicData uri="http://schemas.microsoft.com/office/word/2010/wordprocessingShape">
                      <wps:wsp>
                        <wps:cNvSpPr/>
                        <wps:spPr>
                          <a:xfrm>
                            <a:off x="0" y="0"/>
                            <a:ext cx="45719"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1EC67EE5" id="Rectangle 38" o:spid="_x0000_s1026" style="position:absolute;margin-left:309.45pt;margin-top:599.45pt;width:3.6pt;height:20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" fillcolor="white [3212]" strokecolor="white [3212]" strokeweight="1pt"/>
              </w:pict>
            </mc:Fallback>
          </mc:AlternateContent>
        </w:r>
      </w:ins>
      <w:ins w:id="1835" w:author="Windows User" w:date="2021-01-31T23:53:00Z">
        <w:r>
          <w:t>0 dari sistem.</w:t>
        </w:r>
      </w:ins>
    </w:p>
    <w:p w14:paraId="78A7D497" w14:textId="7519EBCE" w:rsidR="008D303F" w:rsidRDefault="00F61582" w:rsidP="008D303F">
      <w:pPr>
        <w:keepNext/>
        <w:ind w:firstLine="709"/>
        <w:jc w:val="both"/>
      </w:pPr>
      <w:r w:rsidRPr="00F61582">
        <w:rPr>
          <w:noProof/>
        </w:rPr>
        <w:drawing>
          <wp:inline distT="0" distB="0" distL="0" distR="0" wp14:anchorId="4C771C20" wp14:editId="7E784407">
            <wp:extent cx="5039995" cy="6304415"/>
            <wp:effectExtent l="0" t="0" r="8255" b="1270"/>
            <wp:docPr id="49" name="Picture 49" descr="C:\Users\adip\Downloads\diagram all1-Page-1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p\Downloads\diagram all1-Page-12 (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6304415"/>
                    </a:xfrm>
                    <a:prstGeom prst="rect">
                      <a:avLst/>
                    </a:prstGeom>
                    <a:noFill/>
                    <a:ln>
                      <a:noFill/>
                    </a:ln>
                  </pic:spPr>
                </pic:pic>
              </a:graphicData>
            </a:graphic>
          </wp:inline>
        </w:drawing>
      </w:r>
    </w:p>
    <w:p w14:paraId="0DC8FD89" w14:textId="31A2AA92" w:rsidR="00E83408" w:rsidRPr="008D303F" w:rsidRDefault="008D303F">
      <w:pPr>
        <w:pStyle w:val="Caption"/>
        <w:rPr>
          <w:ins w:id="1836" w:author="Windows User" w:date="2021-06-03T06:37:00Z"/>
        </w:rPr>
        <w:pPrChange w:id="1837" w:author="Windows User" w:date="2021-02-03T16:21:00Z">
          <w:pPr/>
        </w:pPrChange>
      </w:pPr>
      <w:bookmarkStart w:id="1838" w:name="_Toc94361516"/>
      <w:r>
        <w:t xml:space="preserve">Gambar 4. </w:t>
      </w:r>
      <w:r>
        <w:fldChar w:fldCharType="begin"/>
      </w:r>
      <w:r>
        <w:instrText xml:space="preserve"> SEQ Gambar_4. \* ARABIC </w:instrText>
      </w:r>
      <w:r>
        <w:fldChar w:fldCharType="separate"/>
      </w:r>
      <w:r w:rsidR="005F031C">
        <w:rPr>
          <w:noProof/>
        </w:rPr>
        <w:t>2</w:t>
      </w:r>
      <w:r>
        <w:fldChar w:fldCharType="end"/>
      </w:r>
      <w:r>
        <w:rPr>
          <w:lang w:val="en-US"/>
        </w:rPr>
        <w:t xml:space="preserve"> </w:t>
      </w:r>
      <w:ins w:id="1839" w:author="Windows User" w:date="2021-06-03T06:42:00Z">
        <w:r>
          <w:rPr>
            <w:lang w:val="en-US"/>
          </w:rPr>
          <w:t>Diagram Level 0</w:t>
        </w:r>
      </w:ins>
      <w:bookmarkEnd w:id="1838"/>
    </w:p>
    <w:p w14:paraId="0789A824" w14:textId="77FABA2D" w:rsidR="00BB79BB" w:rsidRPr="00BB79BB" w:rsidRDefault="00651B59">
      <w:pPr>
        <w:ind w:firstLine="709"/>
        <w:jc w:val="both"/>
        <w:rPr>
          <w:ins w:id="1840" w:author="Windows User" w:date="2021-01-31T23:52:00Z"/>
        </w:rPr>
        <w:pPrChange w:id="1841" w:author="Windows User" w:date="2021-02-03T16:21:00Z">
          <w:pPr/>
        </w:pPrChange>
      </w:pPr>
      <w:ins w:id="1842" w:author="Windows User" w:date="2021-03-16T12:54:00Z">
        <w:r>
          <w:rPr>
            <w:noProof/>
          </w:rPr>
          <mc:AlternateContent>
            <mc:Choice Requires="wps">
              <w:drawing>
                <wp:anchor distT="0" distB="0" distL="114300" distR="114300" simplePos="0" relativeHeight="251695104" behindDoc="0" locked="0" layoutInCell="1" allowOverlap="1" wp14:anchorId="3E0A99D1" wp14:editId="2778D295">
                  <wp:simplePos x="0" y="0"/>
                  <wp:positionH relativeFrom="column">
                    <wp:posOffset>4438015</wp:posOffset>
                  </wp:positionH>
                  <wp:positionV relativeFrom="paragraph">
                    <wp:posOffset>7163435</wp:posOffset>
                  </wp:positionV>
                  <wp:extent cx="45719" cy="254000"/>
                  <wp:effectExtent l="0" t="0" r="12065" b="12700"/>
                  <wp:wrapNone/>
                  <wp:docPr id="39" name="Rectangle 39"/>
                  <wp:cNvGraphicFramePr/>
                  <a:graphic xmlns:a="http://schemas.openxmlformats.org/drawingml/2006/main">
                    <a:graphicData uri="http://schemas.microsoft.com/office/word/2010/wordprocessingShape">
                      <wps:wsp>
                        <wps:cNvSpPr/>
                        <wps:spPr>
                          <a:xfrm>
                            <a:off x="0" y="0"/>
                            <a:ext cx="45719"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2AB1EAB1" id="Rectangle 39" o:spid="_x0000_s1026" style="position:absolute;margin-left:349.45pt;margin-top:564.05pt;width:3.6pt;height:20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" fillcolor="white [3212]" strokecolor="white [3212]" strokeweight="1pt"/>
              </w:pict>
            </mc:Fallback>
          </mc:AlternateContent>
        </w:r>
      </w:ins>
      <w:ins w:id="1843" w:author="Windows User" w:date="2021-06-03T06:41:00Z">
        <w:r w:rsidR="00CF63C6">
          <w:t xml:space="preserve"> </w:t>
        </w:r>
      </w:ins>
    </w:p>
    <w:p w14:paraId="7FD19D42" w14:textId="0E22EC52" w:rsidR="00651B59" w:rsidRDefault="00651B59">
      <w:pPr>
        <w:pStyle w:val="ListParagraph"/>
        <w:numPr>
          <w:ilvl w:val="0"/>
          <w:numId w:val="52"/>
        </w:numPr>
        <w:rPr>
          <w:ins w:id="1844" w:author="Windows User" w:date="2021-03-16T12:57:00Z"/>
        </w:rPr>
        <w:pPrChange w:id="1845" w:author="Windows User" w:date="2021-03-16T12:57:00Z">
          <w:pPr/>
        </w:pPrChange>
      </w:pPr>
      <w:del w:id="1846" w:author="Windows User" w:date="2021-03-16T12:57:00Z">
        <w:r w:rsidRPr="00651B59" w:rsidDel="00651B59">
          <w:rPr>
            <w:rFonts w:eastAsiaTheme="majorEastAsia" w:cstheme="majorBidi"/>
            <w:b/>
            <w:szCs w:val="26"/>
          </w:rPr>
          <w:delText xml:space="preserve">3. </w:delText>
        </w:r>
      </w:del>
      <w:ins w:id="1847" w:author="Windows User" w:date="2021-02-03T16:26:00Z">
        <w:r w:rsidR="003D6BC5">
          <w:t>DFD Level 1 Kelola Guru</w:t>
        </w:r>
      </w:ins>
    </w:p>
    <w:p w14:paraId="02529382" w14:textId="1C2960C2" w:rsidR="003D6BC5" w:rsidRDefault="003D6BC5">
      <w:pPr>
        <w:pStyle w:val="ListParagraph"/>
        <w:ind w:left="1069"/>
        <w:jc w:val="both"/>
        <w:rPr>
          <w:ins w:id="1848" w:author="Windows User" w:date="2021-02-03T16:27:00Z"/>
        </w:rPr>
        <w:pPrChange w:id="1849" w:author="Windows User" w:date="2021-03-16T12:57:00Z">
          <w:pPr/>
        </w:pPrChange>
      </w:pPr>
      <w:ins w:id="1850" w:author="Windows User" w:date="2021-02-03T16:27:00Z">
        <w:r>
          <w:t xml:space="preserve">Data Flow Diagram (DFD) Level 1 merupakan diagram yang menguraikan proses-proses lebih mendetail dari proses yang ada di </w:t>
        </w:r>
        <w:r>
          <w:lastRenderedPageBreak/>
          <w:t>dalam diagram level 0. Data Flow Diagram (DFD) Level 1 Kelola Guru</w:t>
        </w:r>
        <w:r w:rsidR="00A64C78">
          <w:t xml:space="preserve"> ini terpecah menjadi 4</w:t>
        </w:r>
        <w:r>
          <w:t xml:space="preserve"> proses dan 1 data store.</w:t>
        </w:r>
      </w:ins>
    </w:p>
    <w:p w14:paraId="277109D6" w14:textId="68B6DFCF" w:rsidR="002C05BE" w:rsidRDefault="002C05BE">
      <w:pPr>
        <w:ind w:firstLine="709"/>
        <w:rPr>
          <w:ins w:id="1851" w:author="Windows User" w:date="2021-06-03T06:37:00Z"/>
        </w:rPr>
        <w:pPrChange w:id="1852" w:author="Windows User" w:date="2021-02-03T16:27:00Z">
          <w:pPr/>
        </w:pPrChange>
      </w:pPr>
    </w:p>
    <w:p w14:paraId="440BD2D2" w14:textId="552350E0" w:rsidR="002C05BE" w:rsidRDefault="002C05BE">
      <w:pPr>
        <w:ind w:firstLine="709"/>
        <w:rPr>
          <w:ins w:id="1853" w:author="Windows User" w:date="2021-06-03T06:37:00Z"/>
        </w:rPr>
        <w:pPrChange w:id="1854" w:author="Windows User" w:date="2021-02-03T16:27:00Z">
          <w:pPr/>
        </w:pPrChange>
      </w:pPr>
    </w:p>
    <w:p w14:paraId="444ECF82" w14:textId="50B9648D" w:rsidR="008D303F" w:rsidRDefault="00211DC7" w:rsidP="008D303F">
      <w:pPr>
        <w:keepNext/>
        <w:ind w:firstLine="709"/>
      </w:pPr>
      <w:r w:rsidRPr="00211DC7">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211DC7">
        <w:rPr>
          <w:noProof/>
        </w:rPr>
        <w:drawing>
          <wp:inline distT="0" distB="0" distL="0" distR="0" wp14:anchorId="3D986AC5" wp14:editId="53BA7D31">
            <wp:extent cx="5039995" cy="3643465"/>
            <wp:effectExtent l="0" t="0" r="8255" b="0"/>
            <wp:docPr id="52" name="Picture 52" descr="C:\Users\adip\Downloads\diagram all1-kelola data gu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ip\Downloads\diagram all1-kelola data guru.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3643465"/>
                    </a:xfrm>
                    <a:prstGeom prst="rect">
                      <a:avLst/>
                    </a:prstGeom>
                    <a:noFill/>
                    <a:ln>
                      <a:noFill/>
                    </a:ln>
                  </pic:spPr>
                </pic:pic>
              </a:graphicData>
            </a:graphic>
          </wp:inline>
        </w:drawing>
      </w:r>
    </w:p>
    <w:p w14:paraId="04505B9B" w14:textId="2DC3E36B" w:rsidR="003D6BC5" w:rsidRPr="008D303F" w:rsidRDefault="008D303F">
      <w:pPr>
        <w:pStyle w:val="Caption"/>
        <w:rPr>
          <w:ins w:id="1855" w:author="Windows User" w:date="2021-01-31T23:52:00Z"/>
        </w:rPr>
        <w:pPrChange w:id="1856" w:author="Windows User" w:date="2021-02-03T16:27:00Z">
          <w:pPr/>
        </w:pPrChange>
      </w:pPr>
      <w:bookmarkStart w:id="1857" w:name="_Toc94361517"/>
      <w:r>
        <w:t xml:space="preserve">Gambar 4. </w:t>
      </w:r>
      <w:r>
        <w:fldChar w:fldCharType="begin"/>
      </w:r>
      <w:r>
        <w:instrText xml:space="preserve"> SEQ Gambar_4. \* ARABIC </w:instrText>
      </w:r>
      <w:r>
        <w:fldChar w:fldCharType="separate"/>
      </w:r>
      <w:r w:rsidR="005F031C">
        <w:rPr>
          <w:noProof/>
        </w:rPr>
        <w:t>3</w:t>
      </w:r>
      <w:r>
        <w:fldChar w:fldCharType="end"/>
      </w:r>
      <w:r>
        <w:rPr>
          <w:lang w:val="en-US"/>
        </w:rPr>
        <w:t xml:space="preserve"> </w:t>
      </w:r>
      <w:ins w:id="1858" w:author="Windows User" w:date="2021-06-03T06:42:00Z">
        <w:r>
          <w:rPr>
            <w:lang w:val="en-US"/>
          </w:rPr>
          <w:t xml:space="preserve">Diagram Level </w:t>
        </w:r>
      </w:ins>
      <w:ins w:id="1859" w:author="Windows User" w:date="2021-07-21T21:19:00Z">
        <w:r>
          <w:rPr>
            <w:lang w:val="en-US"/>
          </w:rPr>
          <w:t>1</w:t>
        </w:r>
      </w:ins>
      <w:ins w:id="1860" w:author="Windows User" w:date="2021-06-03T06:42:00Z">
        <w:r>
          <w:rPr>
            <w:lang w:val="en-US"/>
          </w:rPr>
          <w:t xml:space="preserve"> Kelola Guru</w:t>
        </w:r>
      </w:ins>
      <w:bookmarkEnd w:id="1857"/>
    </w:p>
    <w:p w14:paraId="2779F131" w14:textId="19A1CD89" w:rsidR="002C05BE" w:rsidRPr="002C05BE" w:rsidRDefault="002C05BE">
      <w:pPr>
        <w:pStyle w:val="Caption"/>
        <w:rPr>
          <w:ins w:id="1861" w:author="Windows User" w:date="2021-06-03T06:37:00Z"/>
          <w:b/>
          <w:noProof/>
          <w:rPrChange w:id="1862" w:author="Windows User" w:date="2021-06-03T06:38:00Z">
            <w:rPr>
              <w:ins w:id="1863" w:author="Windows User" w:date="2021-06-03T06:37:00Z"/>
            </w:rPr>
          </w:rPrChange>
        </w:rPr>
        <w:pPrChange w:id="1864" w:author="Windows User" w:date="2021-06-03T06:38:00Z">
          <w:pPr>
            <w:pStyle w:val="ListParagraph"/>
            <w:numPr>
              <w:numId w:val="23"/>
            </w:numPr>
            <w:ind w:hanging="360"/>
          </w:pPr>
        </w:pPrChange>
      </w:pPr>
    </w:p>
    <w:p w14:paraId="2AC8CC2B" w14:textId="37ED58F1" w:rsidR="00651B59" w:rsidRDefault="0003578E">
      <w:pPr>
        <w:pStyle w:val="ListParagraph"/>
        <w:numPr>
          <w:ilvl w:val="0"/>
          <w:numId w:val="52"/>
        </w:numPr>
        <w:rPr>
          <w:ins w:id="1865" w:author="Windows User" w:date="2021-03-16T12:57:00Z"/>
        </w:rPr>
        <w:pPrChange w:id="1866" w:author="Windows User" w:date="2021-03-16T12:57:00Z">
          <w:pPr>
            <w:pStyle w:val="ListParagraph"/>
            <w:numPr>
              <w:numId w:val="23"/>
            </w:numPr>
            <w:ind w:hanging="360"/>
          </w:pPr>
        </w:pPrChange>
      </w:pPr>
      <w:ins w:id="1867" w:author="Windows User" w:date="2021-02-03T17:09:00Z">
        <w:r>
          <w:t>DFD Level 1 Kelola Siswa</w:t>
        </w:r>
      </w:ins>
    </w:p>
    <w:p w14:paraId="57C73F64" w14:textId="4FB487E0" w:rsidR="0003578E" w:rsidRDefault="0003578E">
      <w:pPr>
        <w:pStyle w:val="ListParagraph"/>
        <w:ind w:left="1069"/>
        <w:jc w:val="both"/>
        <w:rPr>
          <w:ins w:id="1868" w:author="Windows User" w:date="2021-06-02T18:23:00Z"/>
        </w:rPr>
        <w:pPrChange w:id="1869" w:author="Windows User" w:date="2021-03-16T12:57:00Z">
          <w:pPr>
            <w:pStyle w:val="ListParagraph"/>
            <w:numPr>
              <w:numId w:val="23"/>
            </w:numPr>
            <w:ind w:hanging="360"/>
          </w:pPr>
        </w:pPrChange>
      </w:pPr>
      <w:ins w:id="1870" w:author="Windows User" w:date="2021-02-03T17:09:00Z">
        <w:r>
          <w:t xml:space="preserve">Data Flow Diagram (DFD) Level 1 merupakan diagram yang menguraikan proses-proses lebih mendetail dari proses yang ada di dalam diagram level 0. Data Flow Diagram (DFD) Level 1 Kelola </w:t>
        </w:r>
      </w:ins>
      <w:ins w:id="1871" w:author="Windows User" w:date="2021-02-03T17:10:00Z">
        <w:r>
          <w:t>Siswa</w:t>
        </w:r>
      </w:ins>
      <w:ins w:id="1872" w:author="Windows User" w:date="2021-02-03T17:09:00Z">
        <w:r>
          <w:t xml:space="preserve"> ini terpecah menjadi 4 proses dan 1 data store.</w:t>
        </w:r>
      </w:ins>
    </w:p>
    <w:p w14:paraId="4A007F2E" w14:textId="609D11AF" w:rsidR="008D303F" w:rsidRDefault="00211DC7" w:rsidP="008D303F">
      <w:pPr>
        <w:pStyle w:val="ListParagraph"/>
        <w:keepNext/>
        <w:ind w:left="1069"/>
        <w:jc w:val="both"/>
      </w:pPr>
      <w:r w:rsidRPr="00211DC7">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211DC7">
        <w:rPr>
          <w:noProof/>
        </w:rPr>
        <w:drawing>
          <wp:inline distT="0" distB="0" distL="0" distR="0" wp14:anchorId="3A573081" wp14:editId="2CD02B64">
            <wp:extent cx="5039995" cy="3643465"/>
            <wp:effectExtent l="0" t="0" r="8255" b="0"/>
            <wp:docPr id="53" name="Picture 53" descr="C:\Users\adip\Downloads\diagram all1-Kelola sis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ip\Downloads\diagram all1-Kelola sisw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3643465"/>
                    </a:xfrm>
                    <a:prstGeom prst="rect">
                      <a:avLst/>
                    </a:prstGeom>
                    <a:noFill/>
                    <a:ln>
                      <a:noFill/>
                    </a:ln>
                  </pic:spPr>
                </pic:pic>
              </a:graphicData>
            </a:graphic>
          </wp:inline>
        </w:drawing>
      </w:r>
    </w:p>
    <w:p w14:paraId="5BCD8712" w14:textId="4C80839A" w:rsidR="00087492" w:rsidRPr="008D303F" w:rsidRDefault="008D303F">
      <w:pPr>
        <w:pStyle w:val="Caption"/>
        <w:rPr>
          <w:ins w:id="1873" w:author="Windows User" w:date="2021-06-02T18:07:00Z"/>
        </w:rPr>
        <w:pPrChange w:id="1874" w:author="Windows User" w:date="2021-03-16T12:57:00Z">
          <w:pPr>
            <w:pStyle w:val="ListParagraph"/>
            <w:numPr>
              <w:numId w:val="23"/>
            </w:numPr>
            <w:ind w:hanging="360"/>
          </w:pPr>
        </w:pPrChange>
      </w:pPr>
      <w:bookmarkStart w:id="1875" w:name="_Toc94361518"/>
      <w:r>
        <w:t xml:space="preserve">Gambar 4. </w:t>
      </w:r>
      <w:r>
        <w:fldChar w:fldCharType="begin"/>
      </w:r>
      <w:r>
        <w:instrText xml:space="preserve"> SEQ Gambar_4. \* ARABIC </w:instrText>
      </w:r>
      <w:r>
        <w:fldChar w:fldCharType="separate"/>
      </w:r>
      <w:r w:rsidR="005F031C">
        <w:rPr>
          <w:noProof/>
        </w:rPr>
        <w:t>4</w:t>
      </w:r>
      <w:r>
        <w:fldChar w:fldCharType="end"/>
      </w:r>
      <w:r>
        <w:rPr>
          <w:lang w:val="en-US"/>
        </w:rPr>
        <w:t xml:space="preserve"> </w:t>
      </w:r>
      <w:ins w:id="1876" w:author="Windows User" w:date="2021-06-03T06:44:00Z">
        <w:r>
          <w:rPr>
            <w:lang w:val="en-US"/>
          </w:rPr>
          <w:t>Diagram Level 1 Kelola Siswa</w:t>
        </w:r>
      </w:ins>
      <w:bookmarkEnd w:id="1875"/>
    </w:p>
    <w:p w14:paraId="57F2F7A1" w14:textId="12EB7577" w:rsidR="003132A6" w:rsidRDefault="003132A6">
      <w:pPr>
        <w:pStyle w:val="ListParagraph"/>
        <w:ind w:left="1069"/>
        <w:rPr>
          <w:ins w:id="1877" w:author="Windows User" w:date="2021-06-03T06:43:00Z"/>
        </w:rPr>
        <w:pPrChange w:id="1878" w:author="Windows User" w:date="2021-06-03T06:43:00Z">
          <w:pPr>
            <w:pStyle w:val="ListParagraph"/>
            <w:numPr>
              <w:numId w:val="23"/>
            </w:numPr>
            <w:ind w:hanging="360"/>
            <w:jc w:val="both"/>
          </w:pPr>
        </w:pPrChange>
      </w:pPr>
    </w:p>
    <w:p w14:paraId="5041230B" w14:textId="208CE326" w:rsidR="00651B59" w:rsidRDefault="00B12364">
      <w:pPr>
        <w:pStyle w:val="ListParagraph"/>
        <w:numPr>
          <w:ilvl w:val="0"/>
          <w:numId w:val="52"/>
        </w:numPr>
        <w:rPr>
          <w:ins w:id="1879" w:author="Windows User" w:date="2021-03-16T12:58:00Z"/>
        </w:rPr>
        <w:pPrChange w:id="1880" w:author="Windows User" w:date="2021-03-16T12:58:00Z">
          <w:pPr>
            <w:pStyle w:val="ListParagraph"/>
            <w:numPr>
              <w:numId w:val="23"/>
            </w:numPr>
            <w:ind w:hanging="360"/>
            <w:jc w:val="both"/>
          </w:pPr>
        </w:pPrChange>
      </w:pPr>
      <w:ins w:id="1881" w:author="Windows User" w:date="2021-02-03T17:15:00Z">
        <w:r>
          <w:t>DFD Level 1 Kelola Pelajaran</w:t>
        </w:r>
      </w:ins>
    </w:p>
    <w:p w14:paraId="68F1F8C6" w14:textId="4CD21ED4" w:rsidR="00B12364" w:rsidRDefault="00B12364">
      <w:pPr>
        <w:pStyle w:val="ListParagraph"/>
        <w:ind w:left="1069"/>
        <w:jc w:val="both"/>
        <w:rPr>
          <w:ins w:id="1882" w:author="Windows User" w:date="2021-06-02T18:18:00Z"/>
        </w:rPr>
        <w:pPrChange w:id="1883" w:author="Windows User" w:date="2021-03-16T12:58:00Z">
          <w:pPr>
            <w:pStyle w:val="ListParagraph"/>
            <w:numPr>
              <w:numId w:val="23"/>
            </w:numPr>
            <w:ind w:hanging="360"/>
            <w:jc w:val="both"/>
          </w:pPr>
        </w:pPrChange>
      </w:pPr>
      <w:ins w:id="1884" w:author="Windows User" w:date="2021-02-03T17:15:00Z">
        <w:r>
          <w:t xml:space="preserve">Data Flow Diagram (DFD) Level 1 merupakan diagram yang menguraikan proses-proses lebih mendetail dari proses yang ada di dalam diagram level 0. Data Flow Diagram (DFD) Level 1 Kelola </w:t>
        </w:r>
        <w:r w:rsidR="002D68E0">
          <w:t>Pelajaran ini terpecah menjadi 16 proses dan 5</w:t>
        </w:r>
        <w:r>
          <w:t xml:space="preserve"> data store.</w:t>
        </w:r>
      </w:ins>
    </w:p>
    <w:p w14:paraId="33F587DA" w14:textId="08FF717C" w:rsidR="00087492" w:rsidRDefault="00DC3D34">
      <w:pPr>
        <w:pStyle w:val="ListParagraph"/>
        <w:ind w:left="1069"/>
        <w:jc w:val="both"/>
        <w:rPr>
          <w:ins w:id="1885" w:author="Windows User" w:date="2021-06-03T06:44:00Z"/>
        </w:rPr>
        <w:pPrChange w:id="1886" w:author="Windows User" w:date="2021-03-16T12:58:00Z">
          <w:pPr>
            <w:pStyle w:val="ListParagraph"/>
            <w:numPr>
              <w:numId w:val="23"/>
            </w:numPr>
            <w:ind w:hanging="360"/>
            <w:jc w:val="both"/>
          </w:pPr>
        </w:pPrChange>
      </w:pPr>
      <w:r>
        <w:rPr>
          <w:noProof/>
        </w:rPr>
        <w:lastRenderedPageBreak/>
        <mc:AlternateContent>
          <mc:Choice Requires="wps">
            <w:drawing>
              <wp:anchor distT="0" distB="0" distL="114300" distR="114300" simplePos="0" relativeHeight="251909120" behindDoc="0" locked="0" layoutInCell="1" allowOverlap="1" wp14:anchorId="63FD477E" wp14:editId="7A994C1C">
                <wp:simplePos x="0" y="0"/>
                <wp:positionH relativeFrom="column">
                  <wp:posOffset>521970</wp:posOffset>
                </wp:positionH>
                <wp:positionV relativeFrom="paragraph">
                  <wp:posOffset>8223885</wp:posOffset>
                </wp:positionV>
                <wp:extent cx="4476115" cy="304800"/>
                <wp:effectExtent l="0" t="0" r="635" b="0"/>
                <wp:wrapSquare wrapText="bothSides"/>
                <wp:docPr id="74" name="Text Box 74"/>
                <wp:cNvGraphicFramePr/>
                <a:graphic xmlns:a="http://schemas.openxmlformats.org/drawingml/2006/main">
                  <a:graphicData uri="http://schemas.microsoft.com/office/word/2010/wordprocessingShape">
                    <wps:wsp>
                      <wps:cNvSpPr txBox="1"/>
                      <wps:spPr>
                        <a:xfrm>
                          <a:off x="0" y="0"/>
                          <a:ext cx="4476115" cy="304800"/>
                        </a:xfrm>
                        <a:prstGeom prst="rect">
                          <a:avLst/>
                        </a:prstGeom>
                        <a:noFill/>
                        <a:ln>
                          <a:noFill/>
                        </a:ln>
                      </wps:spPr>
                      <wps:txbx>
                        <w:txbxContent>
                          <w:p w14:paraId="1FB7EAEC" w14:textId="54C55A88" w:rsidR="00460EF3" w:rsidRPr="00DC3D34" w:rsidRDefault="00460EF3" w:rsidP="00DC3D34">
                            <w:pPr>
                              <w:pStyle w:val="Caption"/>
                              <w:rPr>
                                <w:rFonts w:cs="Arial"/>
                                <w:noProof/>
                                <w:lang w:val="en-US"/>
                              </w:rPr>
                            </w:pPr>
                            <w:bookmarkStart w:id="1887" w:name="_Toc94361519"/>
                            <w:r>
                              <w:t xml:space="preserve">Gambar 4. </w:t>
                            </w:r>
                            <w:r>
                              <w:fldChar w:fldCharType="begin"/>
                            </w:r>
                            <w:r>
                              <w:instrText xml:space="preserve"> SEQ Gambar_4. \* ARABIC </w:instrText>
                            </w:r>
                            <w:r>
                              <w:fldChar w:fldCharType="separate"/>
                            </w:r>
                            <w:r>
                              <w:rPr>
                                <w:noProof/>
                              </w:rPr>
                              <w:t>5</w:t>
                            </w:r>
                            <w:r>
                              <w:fldChar w:fldCharType="end"/>
                            </w:r>
                            <w:r>
                              <w:rPr>
                                <w:lang w:val="en-US"/>
                              </w:rPr>
                              <w:t xml:space="preserve"> </w:t>
                            </w:r>
                            <w:ins w:id="1888" w:author="Windows User" w:date="2021-06-03T06:44:00Z">
                              <w:r>
                                <w:rPr>
                                  <w:lang w:val="en-US"/>
                                </w:rPr>
                                <w:t xml:space="preserve">Diagram Level 1 Kelola </w:t>
                              </w:r>
                            </w:ins>
                            <w:ins w:id="1889" w:author="Windows User" w:date="2021-06-03T06:46:00Z">
                              <w:r>
                                <w:rPr>
                                  <w:lang w:val="en-US"/>
                                </w:rPr>
                                <w:t>Pelajaran</w:t>
                              </w:r>
                            </w:ins>
                            <w:bookmarkEnd w:id="18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D477E" id="Text Box 74" o:spid="_x0000_s1032" type="#_x0000_t202" style="position:absolute;left:0;text-align:left;margin-left:41.1pt;margin-top:647.55pt;width:352.45pt;height:24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" filled="f" stroked="f">
                <v:textbox inset="0,0,0,0">
                  <w:txbxContent>
                    <w:p w14:paraId="1FB7EAEC" w14:textId="54C55A88" w:rsidR="00460EF3" w:rsidRPr="00DC3D34" w:rsidRDefault="00460EF3" w:rsidP="00DC3D34">
                      <w:pPr>
                        <w:pStyle w:val="Caption"/>
                        <w:rPr>
                          <w:rFonts w:cs="Arial"/>
                          <w:noProof/>
                          <w:lang w:val="en-US"/>
                        </w:rPr>
                      </w:pPr>
                      <w:bookmarkStart w:id="1896" w:name="_Toc94361519"/>
                      <w:r>
                        <w:t xml:space="preserve">Gambar 4. </w:t>
                      </w:r>
                      <w:r>
                        <w:fldChar w:fldCharType="begin"/>
                      </w:r>
                      <w:r>
                        <w:instrText xml:space="preserve"> SEQ Gambar_4. \* ARABIC </w:instrText>
                      </w:r>
                      <w:r>
                        <w:fldChar w:fldCharType="separate"/>
                      </w:r>
                      <w:r>
                        <w:rPr>
                          <w:noProof/>
                        </w:rPr>
                        <w:t>5</w:t>
                      </w:r>
                      <w:r>
                        <w:fldChar w:fldCharType="end"/>
                      </w:r>
                      <w:r>
                        <w:rPr>
                          <w:lang w:val="en-US"/>
                        </w:rPr>
                        <w:t xml:space="preserve"> </w:t>
                      </w:r>
                      <w:ins w:id="1897" w:author="Windows User" w:date="2021-06-03T06:44:00Z">
                        <w:r>
                          <w:rPr>
                            <w:lang w:val="en-US"/>
                          </w:rPr>
                          <w:t xml:space="preserve">Diagram Level 1 Kelola </w:t>
                        </w:r>
                      </w:ins>
                      <w:ins w:id="1898" w:author="Windows User" w:date="2021-06-03T06:46:00Z">
                        <w:r>
                          <w:rPr>
                            <w:lang w:val="en-US"/>
                          </w:rPr>
                          <w:t>Pelajaran</w:t>
                        </w:r>
                      </w:ins>
                      <w:bookmarkEnd w:id="1896"/>
                    </w:p>
                  </w:txbxContent>
                </v:textbox>
                <w10:wrap type="square"/>
              </v:shape>
            </w:pict>
          </mc:Fallback>
        </mc:AlternateContent>
      </w:r>
      <w:ins w:id="1890" w:author="Windows User" w:date="2021-07-21T10:56:00Z">
        <w:r w:rsidR="00920CFB">
          <w:rPr>
            <w:noProof/>
          </w:rPr>
          <w:pict w14:anchorId="48DC26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0;text-align:left;margin-left:44.45pt;margin-top:.15pt;width:352.45pt;height:643.5pt;z-index:251721728;mso-position-horizontal-relative:text;mso-position-vertical-relative:text">
              <v:imagedata r:id="rId74" o:title="diagram all1-dfd lv 1 kelola pelajaran"/>
              <w10:wrap type="square"/>
            </v:shape>
          </w:pict>
        </w:r>
      </w:ins>
    </w:p>
    <w:p w14:paraId="29701A7A" w14:textId="30FEA7E9" w:rsidR="003132A6" w:rsidRDefault="003132A6">
      <w:pPr>
        <w:pStyle w:val="ListParagraph"/>
        <w:ind w:left="1069"/>
        <w:jc w:val="both"/>
        <w:rPr>
          <w:ins w:id="1891" w:author="Windows User" w:date="2021-02-03T17:15:00Z"/>
        </w:rPr>
        <w:pPrChange w:id="1892" w:author="Windows User" w:date="2021-03-16T12:58:00Z">
          <w:pPr>
            <w:pStyle w:val="ListParagraph"/>
            <w:numPr>
              <w:numId w:val="23"/>
            </w:numPr>
            <w:ind w:hanging="360"/>
            <w:jc w:val="both"/>
          </w:pPr>
        </w:pPrChange>
      </w:pPr>
    </w:p>
    <w:p w14:paraId="69B9C59F" w14:textId="77777777" w:rsidR="00651B59" w:rsidRDefault="002D68E0">
      <w:pPr>
        <w:pStyle w:val="ListParagraph"/>
        <w:numPr>
          <w:ilvl w:val="0"/>
          <w:numId w:val="52"/>
        </w:numPr>
        <w:rPr>
          <w:ins w:id="1893" w:author="Windows User" w:date="2021-03-16T12:58:00Z"/>
        </w:rPr>
        <w:pPrChange w:id="1894" w:author="Windows User" w:date="2021-03-16T12:58:00Z">
          <w:pPr>
            <w:pStyle w:val="ListParagraph"/>
            <w:numPr>
              <w:numId w:val="23"/>
            </w:numPr>
            <w:ind w:hanging="360"/>
            <w:jc w:val="both"/>
          </w:pPr>
        </w:pPrChange>
      </w:pPr>
      <w:ins w:id="1895" w:author="Windows User" w:date="2021-03-16T12:13:00Z">
        <w:r>
          <w:t>D</w:t>
        </w:r>
      </w:ins>
      <w:ins w:id="1896" w:author="Windows User" w:date="2021-03-16T12:14:00Z">
        <w:r>
          <w:t>FD Level 1 Kelola Kelas</w:t>
        </w:r>
      </w:ins>
    </w:p>
    <w:p w14:paraId="4A2BDE04" w14:textId="1D8F3F8D" w:rsidR="002D68E0" w:rsidRDefault="002D68E0">
      <w:pPr>
        <w:pStyle w:val="ListParagraph"/>
        <w:ind w:left="1069"/>
        <w:jc w:val="both"/>
        <w:rPr>
          <w:ins w:id="1897" w:author="Windows User" w:date="2021-06-02T18:27:00Z"/>
        </w:rPr>
        <w:pPrChange w:id="1898" w:author="Windows User" w:date="2021-03-16T12:58:00Z">
          <w:pPr>
            <w:pStyle w:val="ListParagraph"/>
            <w:numPr>
              <w:numId w:val="23"/>
            </w:numPr>
            <w:ind w:hanging="360"/>
            <w:jc w:val="both"/>
          </w:pPr>
        </w:pPrChange>
      </w:pPr>
      <w:ins w:id="1899" w:author="Windows User" w:date="2021-03-16T12:15:00Z">
        <w:r>
          <w:t xml:space="preserve">Data Flow Diagram (DFD) Level 1 merupakan diagram yang menguraikan proses-proses lebih mendetail dari proses yang ada di dalam diagram level 0. Data Flow Diagram (DFD) Level 1 Kelola </w:t>
        </w:r>
      </w:ins>
      <w:ins w:id="1900" w:author="Windows User" w:date="2021-03-16T12:27:00Z">
        <w:r w:rsidR="00477A0F">
          <w:t>Kelas</w:t>
        </w:r>
      </w:ins>
      <w:ins w:id="1901" w:author="Windows User" w:date="2021-03-16T12:15:00Z">
        <w:r w:rsidR="00477A0F">
          <w:t xml:space="preserve"> ini terpecah menjadi 4 proses dan 1</w:t>
        </w:r>
        <w:r>
          <w:t xml:space="preserve"> data store.</w:t>
        </w:r>
      </w:ins>
    </w:p>
    <w:p w14:paraId="7E5CB0B2" w14:textId="5E810FC2" w:rsidR="00DC3D34" w:rsidRDefault="005F3228" w:rsidP="00DC3D34">
      <w:pPr>
        <w:pStyle w:val="ListParagraph"/>
        <w:keepNext/>
        <w:ind w:left="1069"/>
        <w:jc w:val="both"/>
      </w:pPr>
      <w:ins w:id="1902" w:author="Windows User" w:date="2021-06-02T18:27:00Z">
        <w:r>
          <w:pict w14:anchorId="7F29972F">
            <v:shape id="_x0000_i1025" type="#_x0000_t75" style="width:394.8pt;height:285.55pt">
              <v:imagedata r:id="rId75" o:title="diagram all (9)-kelola kelas"/>
            </v:shape>
          </w:pict>
        </w:r>
      </w:ins>
    </w:p>
    <w:p w14:paraId="1B85CAF5" w14:textId="414CC262" w:rsidR="00594D63" w:rsidRPr="00DC3D34" w:rsidRDefault="00DC3D34">
      <w:pPr>
        <w:pStyle w:val="Caption"/>
        <w:rPr>
          <w:ins w:id="1903" w:author="Windows User" w:date="2021-03-16T12:15:00Z"/>
        </w:rPr>
        <w:pPrChange w:id="1904" w:author="Windows User" w:date="2021-03-16T12:58:00Z">
          <w:pPr>
            <w:pStyle w:val="ListParagraph"/>
            <w:numPr>
              <w:numId w:val="23"/>
            </w:numPr>
            <w:ind w:hanging="360"/>
            <w:jc w:val="both"/>
          </w:pPr>
        </w:pPrChange>
      </w:pPr>
      <w:bookmarkStart w:id="1905" w:name="_Toc94361520"/>
      <w:r>
        <w:t xml:space="preserve">Gambar 4. </w:t>
      </w:r>
      <w:r>
        <w:fldChar w:fldCharType="begin"/>
      </w:r>
      <w:r>
        <w:instrText xml:space="preserve"> SEQ Gambar_4. \* ARABIC </w:instrText>
      </w:r>
      <w:r>
        <w:fldChar w:fldCharType="separate"/>
      </w:r>
      <w:r w:rsidR="005F031C">
        <w:rPr>
          <w:noProof/>
        </w:rPr>
        <w:t>6</w:t>
      </w:r>
      <w:r>
        <w:fldChar w:fldCharType="end"/>
      </w:r>
      <w:r>
        <w:rPr>
          <w:lang w:val="en-US"/>
        </w:rPr>
        <w:t xml:space="preserve"> </w:t>
      </w:r>
      <w:ins w:id="1906" w:author="Windows User" w:date="2021-06-03T06:44:00Z">
        <w:r>
          <w:rPr>
            <w:lang w:val="en-US"/>
          </w:rPr>
          <w:t xml:space="preserve">Diagram Level 1 Kelola </w:t>
        </w:r>
      </w:ins>
      <w:ins w:id="1907" w:author="Windows User" w:date="2021-06-03T06:47:00Z">
        <w:r>
          <w:rPr>
            <w:lang w:val="en-US"/>
          </w:rPr>
          <w:t>Kelas</w:t>
        </w:r>
      </w:ins>
      <w:bookmarkEnd w:id="1905"/>
    </w:p>
    <w:p w14:paraId="4BFC5209" w14:textId="118215D7" w:rsidR="003132A6" w:rsidRDefault="003132A6">
      <w:pPr>
        <w:ind w:left="709"/>
        <w:rPr>
          <w:ins w:id="1908" w:author="Windows User" w:date="2021-06-03T06:46:00Z"/>
        </w:rPr>
        <w:pPrChange w:id="1909" w:author="Windows User" w:date="2021-06-03T06:46:00Z">
          <w:pPr>
            <w:pStyle w:val="ListParagraph"/>
            <w:numPr>
              <w:numId w:val="23"/>
            </w:numPr>
            <w:ind w:hanging="360"/>
            <w:jc w:val="both"/>
          </w:pPr>
        </w:pPrChange>
      </w:pPr>
    </w:p>
    <w:p w14:paraId="7E214220" w14:textId="1AC9D4FB" w:rsidR="00651B59" w:rsidRDefault="00477A0F">
      <w:pPr>
        <w:pStyle w:val="ListParagraph"/>
        <w:numPr>
          <w:ilvl w:val="0"/>
          <w:numId w:val="52"/>
        </w:numPr>
        <w:rPr>
          <w:ins w:id="1910" w:author="Windows User" w:date="2021-03-16T12:59:00Z"/>
        </w:rPr>
        <w:pPrChange w:id="1911" w:author="Windows User" w:date="2021-03-16T12:59:00Z">
          <w:pPr>
            <w:pStyle w:val="ListParagraph"/>
            <w:numPr>
              <w:numId w:val="23"/>
            </w:numPr>
            <w:ind w:hanging="360"/>
            <w:jc w:val="both"/>
          </w:pPr>
        </w:pPrChange>
      </w:pPr>
      <w:ins w:id="1912" w:author="Windows User" w:date="2021-03-16T12:26:00Z">
        <w:r>
          <w:t xml:space="preserve">DFD Level 1 Kelola </w:t>
        </w:r>
      </w:ins>
      <w:ins w:id="1913" w:author="Windows User" w:date="2021-03-16T12:27:00Z">
        <w:r>
          <w:t xml:space="preserve">Jadwal </w:t>
        </w:r>
      </w:ins>
      <w:ins w:id="1914" w:author="Windows User" w:date="2021-03-16T12:26:00Z">
        <w:r>
          <w:t>Pelajaran</w:t>
        </w:r>
      </w:ins>
    </w:p>
    <w:p w14:paraId="0B1FE59F" w14:textId="6FAEA61D" w:rsidR="00477A0F" w:rsidRDefault="00477A0F">
      <w:pPr>
        <w:pStyle w:val="ListParagraph"/>
        <w:ind w:left="1069"/>
        <w:jc w:val="both"/>
        <w:rPr>
          <w:ins w:id="1915" w:author="Windows User" w:date="2021-06-02T18:31:00Z"/>
        </w:rPr>
        <w:pPrChange w:id="1916" w:author="Windows User" w:date="2021-03-16T12:59:00Z">
          <w:pPr>
            <w:pStyle w:val="ListParagraph"/>
            <w:numPr>
              <w:numId w:val="23"/>
            </w:numPr>
            <w:ind w:hanging="360"/>
            <w:jc w:val="both"/>
          </w:pPr>
        </w:pPrChange>
      </w:pPr>
      <w:ins w:id="1917" w:author="Windows User" w:date="2021-03-16T12:26:00Z">
        <w:r>
          <w:t xml:space="preserve">Data Flow Diagram (DFD) Level 1 merupakan diagram yang menguraikan proses-proses lebih mendetail dari proses yang ada di dalam diagram level 0. Data Flow Diagram (DFD) Level 1 Kelola </w:t>
        </w:r>
      </w:ins>
      <w:ins w:id="1918" w:author="Windows User" w:date="2021-03-16T12:27:00Z">
        <w:r>
          <w:t xml:space="preserve">Jadwal </w:t>
        </w:r>
      </w:ins>
      <w:ins w:id="1919" w:author="Windows User" w:date="2021-03-16T12:26:00Z">
        <w:r>
          <w:t>Pelajaran ini terpecah menjadi 4 proses dan 1 data store.</w:t>
        </w:r>
      </w:ins>
    </w:p>
    <w:p w14:paraId="1A27A3D1" w14:textId="77777777" w:rsidR="00B70CC7" w:rsidRDefault="00B70CC7">
      <w:pPr>
        <w:pStyle w:val="ListParagraph"/>
        <w:ind w:left="1069"/>
        <w:jc w:val="both"/>
        <w:rPr>
          <w:ins w:id="1920" w:author="Windows User" w:date="2021-03-16T12:26:00Z"/>
        </w:rPr>
        <w:pPrChange w:id="1921" w:author="Windows User" w:date="2021-03-16T12:59:00Z">
          <w:pPr>
            <w:pStyle w:val="ListParagraph"/>
            <w:numPr>
              <w:numId w:val="23"/>
            </w:numPr>
            <w:ind w:hanging="360"/>
            <w:jc w:val="both"/>
          </w:pPr>
        </w:pPrChange>
      </w:pPr>
    </w:p>
    <w:p w14:paraId="4FE72CBE" w14:textId="218041E3" w:rsidR="00EF5033" w:rsidRDefault="00DC3D34">
      <w:pPr>
        <w:rPr>
          <w:ins w:id="1922" w:author="Windows User" w:date="2021-06-03T06:47:00Z"/>
        </w:rPr>
        <w:pPrChange w:id="1923" w:author="Windows User" w:date="2021-06-03T06:47:00Z">
          <w:pPr>
            <w:pStyle w:val="Heading2"/>
            <w:numPr>
              <w:ilvl w:val="2"/>
              <w:numId w:val="23"/>
            </w:numPr>
            <w:ind w:left="709" w:hanging="709"/>
          </w:pPr>
        </w:pPrChange>
      </w:pPr>
      <w:r>
        <w:rPr>
          <w:noProof/>
        </w:rPr>
        <w:lastRenderedPageBreak/>
        <mc:AlternateContent>
          <mc:Choice Requires="wps">
            <w:drawing>
              <wp:anchor distT="0" distB="0" distL="114300" distR="114300" simplePos="0" relativeHeight="251911168" behindDoc="0" locked="0" layoutInCell="1" allowOverlap="1" wp14:anchorId="009D7709" wp14:editId="725DA1BA">
                <wp:simplePos x="0" y="0"/>
                <wp:positionH relativeFrom="column">
                  <wp:posOffset>293370</wp:posOffset>
                </wp:positionH>
                <wp:positionV relativeFrom="paragraph">
                  <wp:posOffset>4063365</wp:posOffset>
                </wp:positionV>
                <wp:extent cx="4806950" cy="238125"/>
                <wp:effectExtent l="0" t="0" r="12700" b="9525"/>
                <wp:wrapSquare wrapText="bothSides"/>
                <wp:docPr id="76" name="Text Box 76"/>
                <wp:cNvGraphicFramePr/>
                <a:graphic xmlns:a="http://schemas.openxmlformats.org/drawingml/2006/main">
                  <a:graphicData uri="http://schemas.microsoft.com/office/word/2010/wordprocessingShape">
                    <wps:wsp>
                      <wps:cNvSpPr txBox="1"/>
                      <wps:spPr>
                        <a:xfrm>
                          <a:off x="0" y="0"/>
                          <a:ext cx="4806950" cy="238125"/>
                        </a:xfrm>
                        <a:prstGeom prst="rect">
                          <a:avLst/>
                        </a:prstGeom>
                        <a:noFill/>
                        <a:ln>
                          <a:noFill/>
                        </a:ln>
                      </wps:spPr>
                      <wps:txbx>
                        <w:txbxContent>
                          <w:p w14:paraId="3E0E6C0A" w14:textId="2D7598E2" w:rsidR="00460EF3" w:rsidRPr="00DC3D34" w:rsidRDefault="00460EF3" w:rsidP="00DC3D34">
                            <w:pPr>
                              <w:pStyle w:val="Caption"/>
                              <w:rPr>
                                <w:noProof/>
                                <w:lang w:val="en-US"/>
                              </w:rPr>
                            </w:pPr>
                            <w:bookmarkStart w:id="1924" w:name="_Toc94361521"/>
                            <w:r>
                              <w:t xml:space="preserve">Gambar 4. </w:t>
                            </w:r>
                            <w:r>
                              <w:fldChar w:fldCharType="begin"/>
                            </w:r>
                            <w:r>
                              <w:instrText xml:space="preserve"> SEQ Gambar_4. \* ARABIC </w:instrText>
                            </w:r>
                            <w:r>
                              <w:fldChar w:fldCharType="separate"/>
                            </w:r>
                            <w:r>
                              <w:rPr>
                                <w:noProof/>
                              </w:rPr>
                              <w:t>7</w:t>
                            </w:r>
                            <w:r>
                              <w:fldChar w:fldCharType="end"/>
                            </w:r>
                            <w:r>
                              <w:rPr>
                                <w:lang w:val="en-US"/>
                              </w:rPr>
                              <w:t xml:space="preserve"> </w:t>
                            </w:r>
                            <w:ins w:id="1925" w:author="Windows User" w:date="2021-06-03T06:44:00Z">
                              <w:r>
                                <w:rPr>
                                  <w:lang w:val="en-US"/>
                                </w:rPr>
                                <w:t xml:space="preserve">Diagram Level 1 </w:t>
                              </w:r>
                            </w:ins>
                            <w:ins w:id="1926" w:author="Windows User" w:date="2021-06-03T06:47:00Z">
                              <w:r>
                                <w:rPr>
                                  <w:lang w:val="en-US"/>
                                </w:rPr>
                                <w:t>Jadwal Pelajaran</w:t>
                              </w:r>
                            </w:ins>
                            <w:bookmarkEnd w:id="19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D7709" id="Text Box 76" o:spid="_x0000_s1033" type="#_x0000_t202" style="position:absolute;margin-left:23.1pt;margin-top:319.95pt;width:378.5pt;height:18.75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" filled="f" stroked="f">
                <v:textbox inset="0,0,0,0">
                  <w:txbxContent>
                    <w:p w14:paraId="3E0E6C0A" w14:textId="2D7598E2" w:rsidR="00460EF3" w:rsidRPr="00DC3D34" w:rsidRDefault="00460EF3" w:rsidP="00DC3D34">
                      <w:pPr>
                        <w:pStyle w:val="Caption"/>
                        <w:rPr>
                          <w:noProof/>
                          <w:lang w:val="en-US"/>
                        </w:rPr>
                      </w:pPr>
                      <w:bookmarkStart w:id="1936" w:name="_Toc94361521"/>
                      <w:r>
                        <w:t xml:space="preserve">Gambar 4. </w:t>
                      </w:r>
                      <w:r>
                        <w:fldChar w:fldCharType="begin"/>
                      </w:r>
                      <w:r>
                        <w:instrText xml:space="preserve"> SEQ Gambar_4. \* ARABIC </w:instrText>
                      </w:r>
                      <w:r>
                        <w:fldChar w:fldCharType="separate"/>
                      </w:r>
                      <w:r>
                        <w:rPr>
                          <w:noProof/>
                        </w:rPr>
                        <w:t>7</w:t>
                      </w:r>
                      <w:r>
                        <w:fldChar w:fldCharType="end"/>
                      </w:r>
                      <w:r>
                        <w:rPr>
                          <w:lang w:val="en-US"/>
                        </w:rPr>
                        <w:t xml:space="preserve"> </w:t>
                      </w:r>
                      <w:ins w:id="1937" w:author="Windows User" w:date="2021-06-03T06:44:00Z">
                        <w:r>
                          <w:rPr>
                            <w:lang w:val="en-US"/>
                          </w:rPr>
                          <w:t xml:space="preserve">Diagram Level 1 </w:t>
                        </w:r>
                      </w:ins>
                      <w:ins w:id="1938" w:author="Windows User" w:date="2021-06-03T06:47:00Z">
                        <w:r>
                          <w:rPr>
                            <w:lang w:val="en-US"/>
                          </w:rPr>
                          <w:t>Jadwal Pelajaran</w:t>
                        </w:r>
                      </w:ins>
                      <w:bookmarkEnd w:id="1936"/>
                    </w:p>
                  </w:txbxContent>
                </v:textbox>
                <w10:wrap type="square"/>
              </v:shape>
            </w:pict>
          </mc:Fallback>
        </mc:AlternateContent>
      </w:r>
      <w:ins w:id="1927" w:author="Windows User" w:date="2021-07-21T10:53:00Z">
        <w:r w:rsidR="00920CFB">
          <w:rPr>
            <w:noProof/>
          </w:rPr>
          <w:pict w14:anchorId="3868FD63">
            <v:shape id="_x0000_s1036" type="#_x0000_t75" style="position:absolute;margin-left:22.8pt;margin-top:.1pt;width:378.5pt;height:315.5pt;z-index:251719680;mso-position-horizontal-relative:text;mso-position-vertical-relative:text">
              <v:imagedata r:id="rId76" o:title="diagram all1-kelola jadwal"/>
              <w10:wrap type="square"/>
            </v:shape>
          </w:pict>
        </w:r>
      </w:ins>
    </w:p>
    <w:p w14:paraId="614C02BC" w14:textId="3A9B2899" w:rsidR="00651B59" w:rsidRDefault="00477A0F">
      <w:pPr>
        <w:pStyle w:val="ListParagraph"/>
        <w:numPr>
          <w:ilvl w:val="0"/>
          <w:numId w:val="52"/>
        </w:numPr>
        <w:pPrChange w:id="1928" w:author="Windows User" w:date="2021-03-16T13:00:00Z">
          <w:pPr>
            <w:pStyle w:val="Heading2"/>
            <w:numPr>
              <w:ilvl w:val="2"/>
              <w:numId w:val="23"/>
            </w:numPr>
            <w:ind w:left="709" w:hanging="709"/>
          </w:pPr>
        </w:pPrChange>
      </w:pPr>
      <w:ins w:id="1929" w:author="Windows User" w:date="2021-03-16T12:34:00Z">
        <w:r>
          <w:t xml:space="preserve">DFD </w:t>
        </w:r>
      </w:ins>
      <w:ins w:id="1930" w:author="Windows User" w:date="2021-03-16T12:37:00Z">
        <w:r w:rsidR="00F81B03">
          <w:t xml:space="preserve">Level 1 Kelola </w:t>
        </w:r>
      </w:ins>
      <w:r w:rsidR="00211DC7">
        <w:t>Jawaban Tugas</w:t>
      </w:r>
    </w:p>
    <w:p w14:paraId="62E29473" w14:textId="7987A87B" w:rsidR="00BC0F6D" w:rsidRDefault="00BC0F6D">
      <w:pPr>
        <w:pStyle w:val="ListParagraph"/>
        <w:ind w:left="1069"/>
        <w:jc w:val="both"/>
        <w:rPr>
          <w:ins w:id="1931" w:author="Windows User" w:date="2021-06-02T18:55:00Z"/>
        </w:rPr>
        <w:pPrChange w:id="1932" w:author="Windows User" w:date="2021-03-16T13:00:00Z">
          <w:pPr>
            <w:pStyle w:val="ListParagraph"/>
            <w:numPr>
              <w:numId w:val="52"/>
            </w:numPr>
            <w:ind w:left="1069" w:hanging="360"/>
            <w:jc w:val="both"/>
          </w:pPr>
        </w:pPrChange>
      </w:pPr>
      <w:ins w:id="1933" w:author="Windows User" w:date="2021-03-16T13:00:00Z">
        <w:r>
          <w:t xml:space="preserve">Data Flow Diagram (DFD) Level 1 merupakan diagram yang menguraikan proses-proses lebih mendetail dari proses yang ada di dalam diagram level 0. Data Flow Diagram (DFD) Level 1 </w:t>
        </w:r>
      </w:ins>
      <w:ins w:id="1934" w:author="Windows User" w:date="2021-03-16T12:37:00Z">
        <w:r>
          <w:t xml:space="preserve">Kelola </w:t>
        </w:r>
      </w:ins>
      <w:r>
        <w:t xml:space="preserve">Jawaban Tugas </w:t>
      </w:r>
      <w:ins w:id="1935" w:author="Windows User" w:date="2021-03-16T13:00:00Z">
        <w:r>
          <w:t>ini terpecah menjadi 4 proses dan 1 data store.</w:t>
        </w:r>
      </w:ins>
    </w:p>
    <w:p w14:paraId="1A147A1E" w14:textId="77777777" w:rsidR="00DC3D34" w:rsidRDefault="00E003B5" w:rsidP="00DC3D34">
      <w:pPr>
        <w:pStyle w:val="ListParagraph"/>
        <w:keepNext/>
        <w:ind w:left="1069"/>
      </w:pPr>
      <w:r w:rsidRPr="00E003B5">
        <w:rPr>
          <w:noProof/>
        </w:rPr>
        <w:lastRenderedPageBreak/>
        <w:drawing>
          <wp:inline distT="0" distB="0" distL="0" distR="0" wp14:anchorId="6215A2D7" wp14:editId="134AF06E">
            <wp:extent cx="4233333" cy="2969490"/>
            <wp:effectExtent l="0" t="0" r="0" b="2540"/>
            <wp:docPr id="55" name="Picture 55" descr="C:\Users\adip\Downloads\diagram all1-Page-1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ip\Downloads\diagram all1-Page-13 (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39310" cy="2973682"/>
                    </a:xfrm>
                    <a:prstGeom prst="rect">
                      <a:avLst/>
                    </a:prstGeom>
                    <a:noFill/>
                    <a:ln>
                      <a:noFill/>
                    </a:ln>
                  </pic:spPr>
                </pic:pic>
              </a:graphicData>
            </a:graphic>
          </wp:inline>
        </w:drawing>
      </w:r>
    </w:p>
    <w:p w14:paraId="6D713B30" w14:textId="356E8444" w:rsidR="00211DC7" w:rsidRPr="00DC3D34" w:rsidRDefault="00DC3D34" w:rsidP="00DC3D34">
      <w:pPr>
        <w:pStyle w:val="Caption"/>
        <w:rPr>
          <w:lang w:val="en-US"/>
        </w:rPr>
      </w:pPr>
      <w:bookmarkStart w:id="1936" w:name="_Toc94361522"/>
      <w:r>
        <w:t xml:space="preserve">Gambar 4. </w:t>
      </w:r>
      <w:r>
        <w:fldChar w:fldCharType="begin"/>
      </w:r>
      <w:r>
        <w:instrText xml:space="preserve"> SEQ Gambar_4. \* ARABIC </w:instrText>
      </w:r>
      <w:r>
        <w:fldChar w:fldCharType="separate"/>
      </w:r>
      <w:r w:rsidR="005F031C">
        <w:rPr>
          <w:noProof/>
        </w:rPr>
        <w:t>8</w:t>
      </w:r>
      <w:r>
        <w:fldChar w:fldCharType="end"/>
      </w:r>
      <w:r>
        <w:rPr>
          <w:lang w:val="en-US"/>
        </w:rPr>
        <w:t xml:space="preserve"> </w:t>
      </w:r>
      <w:ins w:id="1937" w:author="Windows User" w:date="2021-06-03T06:44:00Z">
        <w:r>
          <w:rPr>
            <w:lang w:val="en-US"/>
          </w:rPr>
          <w:t xml:space="preserve">Diagram Level 1 </w:t>
        </w:r>
      </w:ins>
      <w:ins w:id="1938" w:author="Windows User" w:date="2021-03-16T12:37:00Z">
        <w:r>
          <w:t xml:space="preserve">Kelola </w:t>
        </w:r>
      </w:ins>
      <w:r>
        <w:t>Jawaban Tugas</w:t>
      </w:r>
      <w:bookmarkEnd w:id="1936"/>
    </w:p>
    <w:p w14:paraId="31DE43F0" w14:textId="5EE98CB7" w:rsidR="00E003B5" w:rsidRDefault="00E003B5" w:rsidP="00211DC7">
      <w:pPr>
        <w:pStyle w:val="ListParagraph"/>
        <w:ind w:left="1069"/>
      </w:pPr>
    </w:p>
    <w:p w14:paraId="71D5FD65" w14:textId="6132F3D1" w:rsidR="00211DC7" w:rsidRDefault="00211DC7" w:rsidP="00211DC7">
      <w:pPr>
        <w:pStyle w:val="ListParagraph"/>
        <w:numPr>
          <w:ilvl w:val="0"/>
          <w:numId w:val="52"/>
        </w:numPr>
        <w:rPr>
          <w:ins w:id="1939" w:author="Windows User" w:date="2021-03-16T13:00:00Z"/>
        </w:rPr>
      </w:pPr>
      <w:ins w:id="1940" w:author="Windows User" w:date="2021-03-16T12:34:00Z">
        <w:r>
          <w:t xml:space="preserve">DFD </w:t>
        </w:r>
      </w:ins>
      <w:ins w:id="1941" w:author="Windows User" w:date="2021-03-16T12:37:00Z">
        <w:r>
          <w:t>Level 1 Kelola Pengumuma</w:t>
        </w:r>
      </w:ins>
      <w:ins w:id="1942" w:author="Windows User" w:date="2021-03-16T12:59:00Z">
        <w:r>
          <w:t>n</w:t>
        </w:r>
      </w:ins>
    </w:p>
    <w:p w14:paraId="1155E759" w14:textId="6D05C1E2" w:rsidR="00651B59" w:rsidRDefault="00651B59">
      <w:pPr>
        <w:pStyle w:val="ListParagraph"/>
        <w:ind w:left="1069"/>
        <w:jc w:val="both"/>
        <w:rPr>
          <w:ins w:id="1943" w:author="Windows User" w:date="2021-06-02T18:55:00Z"/>
        </w:rPr>
        <w:pPrChange w:id="1944" w:author="Windows User" w:date="2021-03-16T13:00:00Z">
          <w:pPr>
            <w:pStyle w:val="ListParagraph"/>
            <w:numPr>
              <w:numId w:val="52"/>
            </w:numPr>
            <w:ind w:left="1069" w:hanging="360"/>
            <w:jc w:val="both"/>
          </w:pPr>
        </w:pPrChange>
      </w:pPr>
      <w:ins w:id="1945" w:author="Windows User" w:date="2021-03-16T13:00:00Z">
        <w:r>
          <w:t>Data Flow Diagram (DFD) Level 1 merupakan diagram yang menguraikan proses-proses lebih mendetail dari proses yang ada di dalam diagram level 0. Data Flow Diagram (DFD) Level 1 Kelola Pengumuman ini terpecah menjadi 4 proses dan 1 data store.</w:t>
        </w:r>
      </w:ins>
    </w:p>
    <w:p w14:paraId="5C628136" w14:textId="67625E0D" w:rsidR="00DC3D34" w:rsidRDefault="005F3228" w:rsidP="00DC3D34">
      <w:pPr>
        <w:pStyle w:val="ListParagraph"/>
        <w:keepNext/>
        <w:ind w:left="1069"/>
        <w:jc w:val="both"/>
      </w:pPr>
      <w:ins w:id="1946" w:author="Windows User" w:date="2021-06-02T18:55:00Z">
        <w:r>
          <w:pict w14:anchorId="06522A33">
            <v:shape id="_x0000_i1026" type="#_x0000_t75" style="width:368.9pt;height:264.55pt">
              <v:imagedata r:id="rId78" o:title="diagram all (9)-kelola pengumuman"/>
            </v:shape>
          </w:pict>
        </w:r>
      </w:ins>
    </w:p>
    <w:p w14:paraId="10EBF217" w14:textId="320E44C2" w:rsidR="00BF2F28" w:rsidRPr="00DC3D34" w:rsidRDefault="00DC3D34">
      <w:pPr>
        <w:pStyle w:val="Caption"/>
        <w:rPr>
          <w:ins w:id="1947" w:author="Windows User" w:date="2021-03-16T13:00:00Z"/>
        </w:rPr>
        <w:pPrChange w:id="1948" w:author="Windows User" w:date="2021-03-16T13:00:00Z">
          <w:pPr>
            <w:pStyle w:val="ListParagraph"/>
            <w:numPr>
              <w:numId w:val="52"/>
            </w:numPr>
            <w:ind w:left="1069" w:hanging="360"/>
            <w:jc w:val="both"/>
          </w:pPr>
        </w:pPrChange>
      </w:pPr>
      <w:bookmarkStart w:id="1949" w:name="_Toc94361523"/>
      <w:r>
        <w:t xml:space="preserve">Gambar 4. </w:t>
      </w:r>
      <w:r>
        <w:fldChar w:fldCharType="begin"/>
      </w:r>
      <w:r>
        <w:instrText xml:space="preserve"> SEQ Gambar_4. \* ARABIC </w:instrText>
      </w:r>
      <w:r>
        <w:fldChar w:fldCharType="separate"/>
      </w:r>
      <w:r w:rsidR="005F031C">
        <w:rPr>
          <w:noProof/>
        </w:rPr>
        <w:t>9</w:t>
      </w:r>
      <w:r>
        <w:fldChar w:fldCharType="end"/>
      </w:r>
      <w:r>
        <w:rPr>
          <w:lang w:val="en-US"/>
        </w:rPr>
        <w:t xml:space="preserve"> </w:t>
      </w:r>
      <w:ins w:id="1950" w:author="Windows User" w:date="2021-06-03T06:44:00Z">
        <w:r>
          <w:rPr>
            <w:lang w:val="en-US"/>
          </w:rPr>
          <w:t xml:space="preserve">Diagram Level 1 Kelola </w:t>
        </w:r>
      </w:ins>
      <w:ins w:id="1951" w:author="Windows User" w:date="2021-06-03T06:48:00Z">
        <w:r>
          <w:rPr>
            <w:lang w:val="en-US"/>
          </w:rPr>
          <w:t>Pemumuman</w:t>
        </w:r>
      </w:ins>
      <w:bookmarkEnd w:id="1949"/>
    </w:p>
    <w:p w14:paraId="4B1A0B40" w14:textId="37367BEF" w:rsidR="00651B59" w:rsidRDefault="00F93945">
      <w:pPr>
        <w:pStyle w:val="ListParagraph"/>
        <w:numPr>
          <w:ilvl w:val="0"/>
          <w:numId w:val="52"/>
        </w:numPr>
        <w:rPr>
          <w:ins w:id="1952" w:author="Windows User" w:date="2021-07-21T21:41:00Z"/>
        </w:rPr>
        <w:pPrChange w:id="1953" w:author="Windows User" w:date="2021-07-21T21:40:00Z">
          <w:pPr>
            <w:pStyle w:val="Heading2"/>
            <w:numPr>
              <w:ilvl w:val="2"/>
              <w:numId w:val="23"/>
            </w:numPr>
            <w:ind w:left="709" w:hanging="709"/>
          </w:pPr>
        </w:pPrChange>
      </w:pPr>
      <w:ins w:id="1954" w:author="Windows User" w:date="2021-07-21T21:40:00Z">
        <w:r>
          <w:lastRenderedPageBreak/>
          <w:t xml:space="preserve">DFD Level 1 Kelola Mapel </w:t>
        </w:r>
      </w:ins>
      <w:ins w:id="1955" w:author="Windows User" w:date="2021-07-21T21:41:00Z">
        <w:r>
          <w:t>Kelas</w:t>
        </w:r>
      </w:ins>
    </w:p>
    <w:p w14:paraId="5D8B671B" w14:textId="264180E1" w:rsidR="00F93945" w:rsidRDefault="0041085D">
      <w:pPr>
        <w:pStyle w:val="ListParagraph"/>
        <w:ind w:left="1069"/>
        <w:jc w:val="both"/>
        <w:rPr>
          <w:ins w:id="1956" w:author="Windows User" w:date="2021-07-22T01:48:00Z"/>
        </w:rPr>
        <w:pPrChange w:id="1957" w:author="Windows User" w:date="2021-07-21T21:41:00Z">
          <w:pPr>
            <w:pStyle w:val="ListParagraph"/>
            <w:numPr>
              <w:numId w:val="52"/>
            </w:numPr>
            <w:ind w:left="1069" w:hanging="360"/>
            <w:jc w:val="both"/>
          </w:pPr>
        </w:pPrChange>
      </w:pPr>
      <w:r>
        <w:rPr>
          <w:noProof/>
        </w:rPr>
        <mc:AlternateContent>
          <mc:Choice Requires="wps">
            <w:drawing>
              <wp:anchor distT="0" distB="0" distL="114300" distR="114300" simplePos="0" relativeHeight="251913216" behindDoc="0" locked="0" layoutInCell="1" allowOverlap="1" wp14:anchorId="39F9ED50" wp14:editId="6DF92106">
                <wp:simplePos x="0" y="0"/>
                <wp:positionH relativeFrom="column">
                  <wp:posOffset>388620</wp:posOffset>
                </wp:positionH>
                <wp:positionV relativeFrom="paragraph">
                  <wp:posOffset>3870325</wp:posOffset>
                </wp:positionV>
                <wp:extent cx="4646295" cy="238125"/>
                <wp:effectExtent l="0" t="0" r="1905" b="9525"/>
                <wp:wrapThrough wrapText="bothSides">
                  <wp:wrapPolygon edited="0">
                    <wp:start x="0" y="0"/>
                    <wp:lineTo x="0" y="20736"/>
                    <wp:lineTo x="21520" y="20736"/>
                    <wp:lineTo x="21520" y="0"/>
                    <wp:lineTo x="0" y="0"/>
                  </wp:wrapPolygon>
                </wp:wrapThrough>
                <wp:docPr id="80" name="Text Box 80"/>
                <wp:cNvGraphicFramePr/>
                <a:graphic xmlns:a="http://schemas.openxmlformats.org/drawingml/2006/main">
                  <a:graphicData uri="http://schemas.microsoft.com/office/word/2010/wordprocessingShape">
                    <wps:wsp>
                      <wps:cNvSpPr txBox="1"/>
                      <wps:spPr>
                        <a:xfrm>
                          <a:off x="0" y="0"/>
                          <a:ext cx="4646295" cy="238125"/>
                        </a:xfrm>
                        <a:prstGeom prst="rect">
                          <a:avLst/>
                        </a:prstGeom>
                        <a:noFill/>
                        <a:ln>
                          <a:noFill/>
                        </a:ln>
                      </wps:spPr>
                      <wps:txbx>
                        <w:txbxContent>
                          <w:p w14:paraId="38F19081" w14:textId="780E2863" w:rsidR="00460EF3" w:rsidRPr="0041085D" w:rsidRDefault="00460EF3" w:rsidP="0041085D">
                            <w:pPr>
                              <w:pStyle w:val="Caption"/>
                              <w:rPr>
                                <w:noProof/>
                                <w:lang w:val="en-US"/>
                              </w:rPr>
                            </w:pPr>
                            <w:bookmarkStart w:id="1958" w:name="_Toc94361524"/>
                            <w:r>
                              <w:t xml:space="preserve">Gambar 4. </w:t>
                            </w:r>
                            <w:r>
                              <w:fldChar w:fldCharType="begin"/>
                            </w:r>
                            <w:r>
                              <w:instrText xml:space="preserve"> SEQ Gambar_4. \* ARABIC </w:instrText>
                            </w:r>
                            <w:r>
                              <w:fldChar w:fldCharType="separate"/>
                            </w:r>
                            <w:r>
                              <w:rPr>
                                <w:noProof/>
                              </w:rPr>
                              <w:t>10</w:t>
                            </w:r>
                            <w:r>
                              <w:fldChar w:fldCharType="end"/>
                            </w:r>
                            <w:r>
                              <w:rPr>
                                <w:lang w:val="en-US"/>
                              </w:rPr>
                              <w:t xml:space="preserve"> </w:t>
                            </w:r>
                            <w:ins w:id="1959" w:author="Windows User" w:date="2021-07-22T01:51:00Z">
                              <w:r>
                                <w:rPr>
                                  <w:lang w:val="en-US"/>
                                </w:rPr>
                                <w:t xml:space="preserve">Diagram Level 1 Kelola </w:t>
                              </w:r>
                            </w:ins>
                            <w:ins w:id="1960" w:author="Windows User" w:date="2021-07-22T01:52:00Z">
                              <w:r>
                                <w:rPr>
                                  <w:lang w:val="en-US"/>
                                </w:rPr>
                                <w:t>mapel kelas</w:t>
                              </w:r>
                            </w:ins>
                            <w:bookmarkEnd w:id="19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F9ED50" id="Text Box 80" o:spid="_x0000_s1034" type="#_x0000_t202" style="position:absolute;left:0;text-align:left;margin-left:30.6pt;margin-top:304.75pt;width:365.85pt;height:18.75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" filled="f" stroked="f">
                <v:textbox inset="0,0,0,0">
                  <w:txbxContent>
                    <w:p w14:paraId="38F19081" w14:textId="780E2863" w:rsidR="00460EF3" w:rsidRPr="0041085D" w:rsidRDefault="00460EF3" w:rsidP="0041085D">
                      <w:pPr>
                        <w:pStyle w:val="Caption"/>
                        <w:rPr>
                          <w:noProof/>
                          <w:lang w:val="en-US"/>
                        </w:rPr>
                      </w:pPr>
                      <w:bookmarkStart w:id="1973" w:name="_Toc94361524"/>
                      <w:r>
                        <w:t xml:space="preserve">Gambar 4. </w:t>
                      </w:r>
                      <w:r>
                        <w:fldChar w:fldCharType="begin"/>
                      </w:r>
                      <w:r>
                        <w:instrText xml:space="preserve"> SEQ Gambar_4. \* ARABIC </w:instrText>
                      </w:r>
                      <w:r>
                        <w:fldChar w:fldCharType="separate"/>
                      </w:r>
                      <w:r>
                        <w:rPr>
                          <w:noProof/>
                        </w:rPr>
                        <w:t>10</w:t>
                      </w:r>
                      <w:r>
                        <w:fldChar w:fldCharType="end"/>
                      </w:r>
                      <w:r>
                        <w:rPr>
                          <w:lang w:val="en-US"/>
                        </w:rPr>
                        <w:t xml:space="preserve"> </w:t>
                      </w:r>
                      <w:ins w:id="1974" w:author="Windows User" w:date="2021-07-22T01:51:00Z">
                        <w:r>
                          <w:rPr>
                            <w:lang w:val="en-US"/>
                          </w:rPr>
                          <w:t xml:space="preserve">Diagram Level 1 Kelola </w:t>
                        </w:r>
                      </w:ins>
                      <w:ins w:id="1975" w:author="Windows User" w:date="2021-07-22T01:52:00Z">
                        <w:r>
                          <w:rPr>
                            <w:lang w:val="en-US"/>
                          </w:rPr>
                          <w:t>mapel kelas</w:t>
                        </w:r>
                      </w:ins>
                      <w:bookmarkEnd w:id="1973"/>
                    </w:p>
                  </w:txbxContent>
                </v:textbox>
                <w10:wrap type="through"/>
              </v:shape>
            </w:pict>
          </mc:Fallback>
        </mc:AlternateContent>
      </w:r>
      <w:ins w:id="1961" w:author="Windows User" w:date="2021-07-22T02:42:00Z">
        <w:r w:rsidR="00F304F8" w:rsidRPr="007873FF">
          <w:rPr>
            <w:noProof/>
          </w:rPr>
          <w:drawing>
            <wp:anchor distT="0" distB="0" distL="114300" distR="114300" simplePos="0" relativeHeight="251734016" behindDoc="0" locked="0" layoutInCell="1" allowOverlap="1" wp14:anchorId="0FAB1D73" wp14:editId="27BAF980">
              <wp:simplePos x="0" y="0"/>
              <wp:positionH relativeFrom="margin">
                <wp:align>right</wp:align>
              </wp:positionH>
              <wp:positionV relativeFrom="paragraph">
                <wp:posOffset>1009015</wp:posOffset>
              </wp:positionV>
              <wp:extent cx="4646295" cy="2808605"/>
              <wp:effectExtent l="0" t="0" r="1905" b="0"/>
              <wp:wrapThrough wrapText="bothSides">
                <wp:wrapPolygon edited="0">
                  <wp:start x="0" y="0"/>
                  <wp:lineTo x="0" y="21390"/>
                  <wp:lineTo x="21520" y="21390"/>
                  <wp:lineTo x="21520" y="0"/>
                  <wp:lineTo x="0" y="0"/>
                </wp:wrapPolygon>
              </wp:wrapThrough>
              <wp:docPr id="54" name="Picture 54" descr="C:\Users\adip\Downloads\diagram all1-kelola mapel kela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ip\Downloads\diagram all1-kelola mapel kelas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6295" cy="2808605"/>
                      </a:xfrm>
                      <a:prstGeom prst="rect">
                        <a:avLst/>
                      </a:prstGeom>
                      <a:noFill/>
                      <a:ln>
                        <a:noFill/>
                      </a:ln>
                    </pic:spPr>
                  </pic:pic>
                </a:graphicData>
              </a:graphic>
              <wp14:sizeRelH relativeFrom="page">
                <wp14:pctWidth>0</wp14:pctWidth>
              </wp14:sizeRelH>
              <wp14:sizeRelV relativeFrom="page">
                <wp14:pctHeight>0</wp14:pctHeight>
              </wp14:sizeRelV>
            </wp:anchor>
          </w:drawing>
        </w:r>
      </w:ins>
      <w:ins w:id="1962" w:author="Windows User" w:date="2021-07-21T21:41:00Z">
        <w:r w:rsidR="00F93945">
          <w:t>Data Flow Diagram (DFD) Level 1 merupakan diagram yang menguraikan proses-proses lebih mendetail dari proses yang ada di dalam diagram level 0. Data Flow Diagram (DFD) Level 1 Kelola Mapel Kelas ini terpecah menjadi 3 proses dan 1 data store.</w:t>
        </w:r>
      </w:ins>
    </w:p>
    <w:p w14:paraId="1F35A5D6" w14:textId="75658D64" w:rsidR="00F26D7E" w:rsidRDefault="00F26D7E">
      <w:pPr>
        <w:pStyle w:val="ListParagraph"/>
        <w:ind w:left="1069"/>
        <w:jc w:val="both"/>
        <w:rPr>
          <w:ins w:id="1963" w:author="Windows User" w:date="2021-07-21T21:41:00Z"/>
        </w:rPr>
        <w:pPrChange w:id="1964" w:author="Windows User" w:date="2021-07-21T21:41:00Z">
          <w:pPr>
            <w:pStyle w:val="ListParagraph"/>
            <w:numPr>
              <w:numId w:val="52"/>
            </w:numPr>
            <w:ind w:left="1069" w:hanging="360"/>
            <w:jc w:val="both"/>
          </w:pPr>
        </w:pPrChange>
      </w:pPr>
    </w:p>
    <w:p w14:paraId="403D5AA3" w14:textId="77777777" w:rsidR="00F93945" w:rsidRDefault="00F93945">
      <w:pPr>
        <w:rPr>
          <w:ins w:id="1965" w:author="Windows User" w:date="2021-03-16T12:59:00Z"/>
        </w:rPr>
        <w:pPrChange w:id="1966" w:author="Windows User" w:date="2021-07-21T21:41:00Z">
          <w:pPr>
            <w:pStyle w:val="Heading2"/>
            <w:numPr>
              <w:ilvl w:val="2"/>
              <w:numId w:val="23"/>
            </w:numPr>
            <w:ind w:left="709" w:hanging="709"/>
          </w:pPr>
        </w:pPrChange>
      </w:pPr>
    </w:p>
    <w:p w14:paraId="6F2A71BC" w14:textId="29A74ECD" w:rsidR="00E23D49" w:rsidRDefault="00A21002" w:rsidP="00A21002">
      <w:pPr>
        <w:pStyle w:val="Heading3"/>
        <w:rPr>
          <w:ins w:id="1967" w:author="Windows User" w:date="2021-03-31T00:44:00Z"/>
        </w:rPr>
      </w:pPr>
      <w:bookmarkStart w:id="1968" w:name="_Toc94356972"/>
      <w:r>
        <w:t xml:space="preserve">4.2.2 </w:t>
      </w:r>
      <w:r>
        <w:tab/>
      </w:r>
      <w:ins w:id="1969" w:author="Windows User" w:date="2021-03-23T13:43:00Z">
        <w:r w:rsidR="00FB3E53" w:rsidRPr="00FB3E53">
          <w:rPr>
            <w:i/>
            <w:rPrChange w:id="1970" w:author="Windows User" w:date="2021-03-23T13:44:00Z">
              <w:rPr/>
            </w:rPrChange>
          </w:rPr>
          <w:t>Entity Relationship Diagram</w:t>
        </w:r>
      </w:ins>
      <w:ins w:id="1971" w:author="Windows User" w:date="2021-03-23T13:44:00Z">
        <w:r w:rsidR="00FB3E53">
          <w:rPr>
            <w:i/>
          </w:rPr>
          <w:t xml:space="preserve"> </w:t>
        </w:r>
        <w:r w:rsidR="00FB3E53">
          <w:t>(ERD</w:t>
        </w:r>
      </w:ins>
      <w:ins w:id="1972" w:author="Windows User" w:date="2021-03-31T00:42:00Z">
        <w:r w:rsidR="00E23D49">
          <w:t>)</w:t>
        </w:r>
      </w:ins>
      <w:bookmarkEnd w:id="1968"/>
    </w:p>
    <w:p w14:paraId="7E404D7B" w14:textId="3D93A01E" w:rsidR="00E23D49" w:rsidRDefault="00E23D49">
      <w:pPr>
        <w:ind w:firstLine="709"/>
        <w:jc w:val="both"/>
        <w:rPr>
          <w:ins w:id="1973" w:author="Windows User" w:date="2021-04-03T05:02:00Z"/>
        </w:rPr>
        <w:pPrChange w:id="1974" w:author="Windows User" w:date="2021-03-31T00:44:00Z">
          <w:pPr>
            <w:pStyle w:val="ListParagraph"/>
            <w:numPr>
              <w:numId w:val="23"/>
            </w:numPr>
            <w:ind w:hanging="360"/>
            <w:jc w:val="both"/>
          </w:pPr>
        </w:pPrChange>
      </w:pPr>
      <w:ins w:id="1975" w:author="Windows User" w:date="2021-03-31T00:44:00Z">
        <w:r w:rsidRPr="00E23D49">
          <w:rPr>
            <w:i/>
          </w:rPr>
          <w:t>Relationship Diagram</w:t>
        </w:r>
        <w:r>
          <w:t xml:space="preserve"> (ERD) merupakan pemodelan data yang menggambarkan entitas dalam suatu sistem dan sekaligus menentukan hubungan antar entitas. Berikut merupakan Entity Relationship Diagram sistem ini.</w:t>
        </w:r>
      </w:ins>
    </w:p>
    <w:p w14:paraId="3DE1E562" w14:textId="77777777" w:rsidR="0041085D" w:rsidRDefault="004222CA" w:rsidP="0041085D">
      <w:pPr>
        <w:keepNext/>
        <w:ind w:firstLine="709"/>
        <w:jc w:val="both"/>
      </w:pPr>
      <w:ins w:id="1976" w:author="Windows User" w:date="2021-07-24T13:49:00Z">
        <w:r w:rsidRPr="004222CA">
          <w:rPr>
            <w:noProof/>
          </w:rPr>
          <w:lastRenderedPageBreak/>
          <w:drawing>
            <wp:inline distT="0" distB="0" distL="0" distR="0" wp14:anchorId="079D0CD1" wp14:editId="77392F98">
              <wp:extent cx="5039995" cy="3006347"/>
              <wp:effectExtent l="0" t="0" r="8255" b="3810"/>
              <wp:docPr id="59" name="Picture 59" descr="C:\Users\adip\Downloads\diagram all1-er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ip\Downloads\diagram all1-erd (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3006347"/>
                      </a:xfrm>
                      <a:prstGeom prst="rect">
                        <a:avLst/>
                      </a:prstGeom>
                      <a:noFill/>
                      <a:ln>
                        <a:noFill/>
                      </a:ln>
                    </pic:spPr>
                  </pic:pic>
                </a:graphicData>
              </a:graphic>
            </wp:inline>
          </w:drawing>
        </w:r>
      </w:ins>
    </w:p>
    <w:p w14:paraId="36F017D5" w14:textId="69E56467" w:rsidR="000D535D" w:rsidRPr="0041085D" w:rsidRDefault="0041085D" w:rsidP="0041085D">
      <w:pPr>
        <w:pStyle w:val="Caption"/>
        <w:rPr>
          <w:ins w:id="1977" w:author="Windows User" w:date="2021-06-03T06:49:00Z"/>
          <w:lang w:val="en-US"/>
        </w:rPr>
      </w:pPr>
      <w:bookmarkStart w:id="1978" w:name="_Toc94361525"/>
      <w:r>
        <w:t xml:space="preserve">Gambar 4. </w:t>
      </w:r>
      <w:r>
        <w:fldChar w:fldCharType="begin"/>
      </w:r>
      <w:r>
        <w:instrText xml:space="preserve"> SEQ Gambar_4. \* ARABIC </w:instrText>
      </w:r>
      <w:r>
        <w:fldChar w:fldCharType="separate"/>
      </w:r>
      <w:r w:rsidR="005F031C">
        <w:rPr>
          <w:noProof/>
        </w:rPr>
        <w:t>11</w:t>
      </w:r>
      <w:r>
        <w:fldChar w:fldCharType="end"/>
      </w:r>
      <w:r>
        <w:rPr>
          <w:lang w:val="en-US"/>
        </w:rPr>
        <w:t xml:space="preserve"> </w:t>
      </w:r>
      <w:ins w:id="1979" w:author="Windows User" w:date="2021-06-03T06:49:00Z">
        <w:r>
          <w:rPr>
            <w:lang w:val="en-US"/>
          </w:rPr>
          <w:t>ERD</w:t>
        </w:r>
        <w:bookmarkEnd w:id="1978"/>
      </w:ins>
    </w:p>
    <w:p w14:paraId="556EBB5A" w14:textId="78EFD068" w:rsidR="00667401" w:rsidRDefault="00667401">
      <w:pPr>
        <w:ind w:firstLine="709"/>
        <w:jc w:val="both"/>
        <w:rPr>
          <w:ins w:id="1980" w:author="Windows User" w:date="2021-03-31T00:44:00Z"/>
        </w:rPr>
        <w:pPrChange w:id="1981" w:author="Windows User" w:date="2021-03-31T00:44:00Z">
          <w:pPr>
            <w:pStyle w:val="ListParagraph"/>
            <w:numPr>
              <w:numId w:val="23"/>
            </w:numPr>
            <w:ind w:hanging="360"/>
            <w:jc w:val="both"/>
          </w:pPr>
        </w:pPrChange>
      </w:pPr>
    </w:p>
    <w:p w14:paraId="63EB3548" w14:textId="486D95EA" w:rsidR="00AF55D6" w:rsidRDefault="00A21002" w:rsidP="00A21002">
      <w:pPr>
        <w:pStyle w:val="Heading3"/>
        <w:rPr>
          <w:ins w:id="1982" w:author="Windows User" w:date="2021-04-04T20:32:00Z"/>
        </w:rPr>
      </w:pPr>
      <w:bookmarkStart w:id="1983" w:name="_Toc94356973"/>
      <w:r>
        <w:t xml:space="preserve">4.2.3 </w:t>
      </w:r>
      <w:r>
        <w:tab/>
      </w:r>
      <w:ins w:id="1984" w:author="Windows User" w:date="2021-03-31T00:43:00Z">
        <w:r w:rsidR="00E23D49">
          <w:t>Konseptual Basis Dat</w:t>
        </w:r>
      </w:ins>
      <w:ins w:id="1985" w:author="Windows User" w:date="2021-04-04T20:32:00Z">
        <w:r w:rsidR="00AF55D6">
          <w:t>a</w:t>
        </w:r>
        <w:bookmarkEnd w:id="1983"/>
      </w:ins>
    </w:p>
    <w:p w14:paraId="19B8DE40" w14:textId="2B9DED6A" w:rsidR="00AF55D6" w:rsidRDefault="00AF55D6">
      <w:pPr>
        <w:ind w:firstLine="709"/>
        <w:jc w:val="both"/>
        <w:rPr>
          <w:ins w:id="1986" w:author="Windows User" w:date="2021-04-04T20:52:00Z"/>
        </w:rPr>
        <w:pPrChange w:id="1987" w:author="Windows User" w:date="2021-04-04T20:32:00Z">
          <w:pPr>
            <w:pStyle w:val="Heading2"/>
            <w:numPr>
              <w:ilvl w:val="2"/>
              <w:numId w:val="23"/>
            </w:numPr>
            <w:ind w:left="709" w:hanging="709"/>
          </w:pPr>
        </w:pPrChange>
      </w:pPr>
      <w:ins w:id="1988" w:author="Windows User" w:date="2021-04-04T20:32:00Z">
        <w:r>
          <w:t>Konseptual basis data merupakan gambaran database dari suatu sistem yang akan dibangun. Berikut merupakan konseptual basis data dari sistem yang akan dibangun.</w:t>
        </w:r>
      </w:ins>
    </w:p>
    <w:p w14:paraId="6B0858ED" w14:textId="77777777" w:rsidR="0041085D" w:rsidRDefault="004222CA" w:rsidP="0041085D">
      <w:pPr>
        <w:keepNext/>
        <w:ind w:firstLine="709"/>
        <w:jc w:val="both"/>
      </w:pPr>
      <w:ins w:id="1989" w:author="Windows User" w:date="2021-07-24T13:53:00Z">
        <w:r w:rsidRPr="004222CA">
          <w:rPr>
            <w:noProof/>
          </w:rPr>
          <w:lastRenderedPageBreak/>
          <w:drawing>
            <wp:inline distT="0" distB="0" distL="0" distR="0" wp14:anchorId="40686BDF" wp14:editId="77E16FEB">
              <wp:extent cx="5039995" cy="6682639"/>
              <wp:effectExtent l="0" t="0" r="8255" b="4445"/>
              <wp:docPr id="62" name="Picture 62" descr="C:\Users\adip\Downloads\diagram all1-konseptual datab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ip\Downloads\diagram all1-konseptual database (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6682639"/>
                      </a:xfrm>
                      <a:prstGeom prst="rect">
                        <a:avLst/>
                      </a:prstGeom>
                      <a:noFill/>
                      <a:ln>
                        <a:noFill/>
                      </a:ln>
                    </pic:spPr>
                  </pic:pic>
                </a:graphicData>
              </a:graphic>
            </wp:inline>
          </w:drawing>
        </w:r>
      </w:ins>
    </w:p>
    <w:p w14:paraId="3A487F26" w14:textId="423D16A0" w:rsidR="0041085D" w:rsidRPr="0041085D" w:rsidRDefault="0041085D" w:rsidP="0041085D">
      <w:pPr>
        <w:pStyle w:val="Caption"/>
        <w:rPr>
          <w:lang w:val="en-US"/>
        </w:rPr>
      </w:pPr>
      <w:bookmarkStart w:id="1990" w:name="_Toc94361526"/>
      <w:r>
        <w:t xml:space="preserve">Gambar 4. </w:t>
      </w:r>
      <w:r>
        <w:fldChar w:fldCharType="begin"/>
      </w:r>
      <w:r>
        <w:instrText xml:space="preserve"> SEQ Gambar_4. \* ARABIC </w:instrText>
      </w:r>
      <w:r>
        <w:fldChar w:fldCharType="separate"/>
      </w:r>
      <w:r w:rsidR="005F031C">
        <w:rPr>
          <w:noProof/>
        </w:rPr>
        <w:t>12</w:t>
      </w:r>
      <w:r>
        <w:fldChar w:fldCharType="end"/>
      </w:r>
      <w:r>
        <w:rPr>
          <w:lang w:val="en-US"/>
        </w:rPr>
        <w:t xml:space="preserve"> </w:t>
      </w:r>
      <w:ins w:id="1991" w:author="Windows User" w:date="2021-06-03T06:50:00Z">
        <w:r>
          <w:rPr>
            <w:lang w:val="en-US"/>
          </w:rPr>
          <w:t>Konseptual Database</w:t>
        </w:r>
      </w:ins>
      <w:bookmarkEnd w:id="1990"/>
    </w:p>
    <w:p w14:paraId="148D29F2" w14:textId="64FBC7D4" w:rsidR="001425AD" w:rsidRPr="00516CD8" w:rsidRDefault="004222CA">
      <w:pPr>
        <w:ind w:firstLine="709"/>
        <w:jc w:val="both"/>
        <w:rPr>
          <w:ins w:id="1992" w:author="Windows User" w:date="2021-04-04T20:32:00Z"/>
        </w:rPr>
        <w:pPrChange w:id="1993" w:author="Windows User" w:date="2021-07-22T03:42:00Z">
          <w:pPr>
            <w:pStyle w:val="Heading2"/>
            <w:numPr>
              <w:ilvl w:val="2"/>
              <w:numId w:val="23"/>
            </w:numPr>
            <w:ind w:left="709" w:hanging="709"/>
          </w:pPr>
        </w:pPrChange>
      </w:pPr>
      <w:ins w:id="1994" w:author="Windows User" w:date="2021-07-24T13:51:00Z">
        <w:r>
          <w:tab/>
        </w:r>
      </w:ins>
    </w:p>
    <w:p w14:paraId="49DC45BA" w14:textId="0CBAAE1B" w:rsidR="00F81B03" w:rsidRDefault="00A21002" w:rsidP="00A21002">
      <w:pPr>
        <w:pStyle w:val="Heading3"/>
        <w:rPr>
          <w:ins w:id="1995" w:author="Windows User" w:date="2021-03-31T00:44:00Z"/>
        </w:rPr>
      </w:pPr>
      <w:bookmarkStart w:id="1996" w:name="_Toc94356974"/>
      <w:r>
        <w:t xml:space="preserve">4.2.4 </w:t>
      </w:r>
      <w:r>
        <w:tab/>
      </w:r>
      <w:ins w:id="1997" w:author="Windows User" w:date="2021-04-04T20:32:00Z">
        <w:r w:rsidR="00AF55D6">
          <w:t>Struktur Tabel</w:t>
        </w:r>
      </w:ins>
      <w:bookmarkEnd w:id="1996"/>
    </w:p>
    <w:p w14:paraId="420F3A4B" w14:textId="74ED682D" w:rsidR="00E23D49" w:rsidRDefault="00AF55D6">
      <w:pPr>
        <w:tabs>
          <w:tab w:val="left" w:pos="709"/>
        </w:tabs>
        <w:jc w:val="both"/>
        <w:rPr>
          <w:ins w:id="1998" w:author="Windows User" w:date="2021-04-04T20:33:00Z"/>
        </w:rPr>
        <w:pPrChange w:id="1999" w:author="Windows User" w:date="2021-04-04T20:33:00Z">
          <w:pPr>
            <w:pStyle w:val="Heading2"/>
            <w:numPr>
              <w:ilvl w:val="2"/>
              <w:numId w:val="23"/>
            </w:numPr>
            <w:ind w:left="709" w:hanging="709"/>
          </w:pPr>
        </w:pPrChange>
      </w:pPr>
      <w:ins w:id="2000" w:author="Windows User" w:date="2021-04-04T20:33:00Z">
        <w:r>
          <w:tab/>
        </w:r>
      </w:ins>
      <w:ins w:id="2001" w:author="Windows User" w:date="2021-04-04T20:32:00Z">
        <w:r>
          <w:t>Perancangan struktur tabel digunakan untuk menjelaskan tabel-tabel yang akan digunakan dalam sistem ini, perancangan struktur tabel selanjutnya akan digunakan dalam membuat database dari sistem yang akan dibangun. Berikut merupakan struktur tabel dari sistem yang akan dibangun.</w:t>
        </w:r>
      </w:ins>
    </w:p>
    <w:p w14:paraId="43775BB3" w14:textId="3E7215D0" w:rsidR="006010E3" w:rsidRDefault="006010E3" w:rsidP="006010E3">
      <w:pPr>
        <w:pStyle w:val="ListParagraph"/>
        <w:numPr>
          <w:ilvl w:val="0"/>
          <w:numId w:val="53"/>
        </w:numPr>
        <w:tabs>
          <w:tab w:val="left" w:pos="993"/>
        </w:tabs>
        <w:ind w:hanging="294"/>
        <w:jc w:val="both"/>
        <w:rPr>
          <w:ins w:id="2002" w:author="Windows User" w:date="2021-05-31T21:41:00Z"/>
        </w:rPr>
      </w:pPr>
      <w:ins w:id="2003" w:author="Windows User" w:date="2021-05-31T21:41:00Z">
        <w:r>
          <w:lastRenderedPageBreak/>
          <w:t>Struktur Ta</w:t>
        </w:r>
        <w:r w:rsidR="00B6427B">
          <w:t xml:space="preserve">bel </w:t>
        </w:r>
        <w:r w:rsidR="00B6427B" w:rsidRPr="0002494C">
          <w:rPr>
            <w:i/>
          </w:rPr>
          <w:t>U</w:t>
        </w:r>
        <w:r w:rsidRPr="0002494C">
          <w:rPr>
            <w:i/>
          </w:rPr>
          <w:t>sers</w:t>
        </w:r>
      </w:ins>
    </w:p>
    <w:p w14:paraId="77C18D57" w14:textId="7478CE3D" w:rsidR="006010E3" w:rsidRDefault="006010E3">
      <w:pPr>
        <w:pStyle w:val="ListParagraph"/>
        <w:tabs>
          <w:tab w:val="left" w:pos="993"/>
        </w:tabs>
        <w:jc w:val="both"/>
        <w:rPr>
          <w:ins w:id="2004" w:author="Windows User" w:date="2021-06-03T06:56:00Z"/>
        </w:rPr>
        <w:pPrChange w:id="2005" w:author="Windows User" w:date="2021-05-31T21:41:00Z">
          <w:pPr>
            <w:pStyle w:val="Heading2"/>
            <w:numPr>
              <w:ilvl w:val="2"/>
              <w:numId w:val="23"/>
            </w:numPr>
            <w:ind w:left="709" w:hanging="709"/>
          </w:pPr>
        </w:pPrChange>
      </w:pPr>
      <w:ins w:id="2006" w:author="Windows User" w:date="2021-05-31T21:41:00Z">
        <w:r>
          <w:t xml:space="preserve">Struktur tabel </w:t>
        </w:r>
        <w:r w:rsidRPr="0002494C">
          <w:rPr>
            <w:i/>
          </w:rPr>
          <w:t>Users</w:t>
        </w:r>
        <w:r>
          <w:t xml:space="preserve"> berfungsi seb</w:t>
        </w:r>
        <w:r w:rsidR="0093292B">
          <w:t xml:space="preserve">agai tempat menyimpan data </w:t>
        </w:r>
      </w:ins>
      <w:ins w:id="2007" w:author="Windows User" w:date="2021-06-02T20:04:00Z">
        <w:r w:rsidR="0093292B">
          <w:t>users</w:t>
        </w:r>
      </w:ins>
      <w:ins w:id="2008" w:author="Windows User" w:date="2021-05-31T21:41:00Z">
        <w:r>
          <w:t xml:space="preserve">. Berikut merupakan </w:t>
        </w:r>
        <w:r w:rsidRPr="002F2E78">
          <w:rPr>
            <w:i/>
          </w:rPr>
          <w:t>field</w:t>
        </w:r>
        <w:r w:rsidR="002B6996">
          <w:t xml:space="preserve"> yang terdapat pada tabel users</w:t>
        </w:r>
        <w:r>
          <w:t xml:space="preserve">. </w:t>
        </w:r>
      </w:ins>
    </w:p>
    <w:p w14:paraId="1364634F" w14:textId="244127E1" w:rsidR="00650F67" w:rsidRPr="003D4147" w:rsidRDefault="00650F67">
      <w:pPr>
        <w:pStyle w:val="Caption"/>
        <w:keepNext/>
        <w:rPr>
          <w:ins w:id="2009" w:author="Windows User" w:date="2021-05-31T21:41:00Z"/>
        </w:rPr>
        <w:pPrChange w:id="2010" w:author="Windows User" w:date="2021-06-03T06:56:00Z">
          <w:pPr>
            <w:pStyle w:val="Heading2"/>
            <w:numPr>
              <w:ilvl w:val="2"/>
              <w:numId w:val="23"/>
            </w:numPr>
            <w:ind w:left="709" w:hanging="709"/>
          </w:pPr>
        </w:pPrChange>
      </w:pPr>
      <w:bookmarkStart w:id="2011" w:name="_Toc72497142"/>
      <w:bookmarkStart w:id="2012" w:name="_Toc94361171"/>
      <w:bookmarkStart w:id="2013" w:name="_Toc94361592"/>
      <w:ins w:id="2014" w:author="Windows User" w:date="2021-06-03T06:56:00Z">
        <w:r>
          <w:t xml:space="preserve">Tabel 4. </w:t>
        </w:r>
        <w:r>
          <w:fldChar w:fldCharType="begin"/>
        </w:r>
        <w:r>
          <w:instrText xml:space="preserve"> SEQ Tabel_4. \* ARABIC </w:instrText>
        </w:r>
        <w:r>
          <w:fldChar w:fldCharType="separate"/>
        </w:r>
      </w:ins>
      <w:ins w:id="2015" w:author="Windows User" w:date="2021-06-03T07:01:00Z">
        <w:r w:rsidR="00470007">
          <w:rPr>
            <w:noProof/>
          </w:rPr>
          <w:t>1</w:t>
        </w:r>
      </w:ins>
      <w:ins w:id="2016" w:author="Windows User" w:date="2021-06-03T06:56:00Z">
        <w:r>
          <w:rPr>
            <w:noProof/>
          </w:rPr>
          <w:fldChar w:fldCharType="end"/>
        </w:r>
        <w:r>
          <w:t xml:space="preserve"> </w:t>
        </w:r>
      </w:ins>
      <w:bookmarkEnd w:id="2011"/>
      <w:ins w:id="2017" w:author="Windows User" w:date="2021-06-03T06:57:00Z">
        <w:r>
          <w:rPr>
            <w:lang w:val="en-US"/>
          </w:rPr>
          <w:t xml:space="preserve">Tabel </w:t>
        </w:r>
        <w:r w:rsidR="00AB297A" w:rsidRPr="0002494C">
          <w:rPr>
            <w:i/>
            <w:lang w:val="en-US"/>
          </w:rPr>
          <w:t>users</w:t>
        </w:r>
      </w:ins>
      <w:bookmarkEnd w:id="2012"/>
      <w:bookmarkEnd w:id="2013"/>
    </w:p>
    <w:tbl>
      <w:tblPr>
        <w:tblStyle w:val="TableGrid"/>
        <w:tblW w:w="0" w:type="auto"/>
        <w:tblInd w:w="720" w:type="dxa"/>
        <w:tblLook w:val="04A0" w:firstRow="1" w:lastRow="0" w:firstColumn="1" w:lastColumn="0" w:noHBand="0" w:noVBand="1"/>
      </w:tblPr>
      <w:tblGrid>
        <w:gridCol w:w="510"/>
        <w:gridCol w:w="3125"/>
        <w:gridCol w:w="1790"/>
        <w:gridCol w:w="1782"/>
      </w:tblGrid>
      <w:tr w:rsidR="000D0C0C" w14:paraId="7299AD6B" w14:textId="77777777" w:rsidTr="00087492">
        <w:trPr>
          <w:ins w:id="2018" w:author="Windows User" w:date="2021-05-31T21:41:00Z"/>
        </w:trPr>
        <w:tc>
          <w:tcPr>
            <w:tcW w:w="510" w:type="dxa"/>
          </w:tcPr>
          <w:p w14:paraId="1724DB7E" w14:textId="16C0FA9B" w:rsidR="000D0C0C" w:rsidRPr="002F2E78" w:rsidRDefault="005B1510" w:rsidP="00087492">
            <w:pPr>
              <w:pStyle w:val="ListParagraph"/>
              <w:tabs>
                <w:tab w:val="left" w:pos="993"/>
              </w:tabs>
              <w:ind w:left="0"/>
              <w:jc w:val="center"/>
              <w:rPr>
                <w:ins w:id="2019" w:author="Windows User" w:date="2021-05-31T21:41:00Z"/>
                <w:b/>
              </w:rPr>
            </w:pPr>
            <w:ins w:id="2020" w:author="Windows User" w:date="2021-05-31T21:41:00Z">
              <w:r w:rsidRPr="002F2E78">
                <w:rPr>
                  <w:b/>
                </w:rPr>
                <w:t>no</w:t>
              </w:r>
            </w:ins>
          </w:p>
        </w:tc>
        <w:tc>
          <w:tcPr>
            <w:tcW w:w="3125" w:type="dxa"/>
          </w:tcPr>
          <w:p w14:paraId="7C05230C" w14:textId="2B4DD33B" w:rsidR="000D0C0C" w:rsidRPr="002F2E78" w:rsidRDefault="005B1510" w:rsidP="00087492">
            <w:pPr>
              <w:pStyle w:val="ListParagraph"/>
              <w:tabs>
                <w:tab w:val="left" w:pos="993"/>
              </w:tabs>
              <w:ind w:left="0"/>
              <w:jc w:val="center"/>
              <w:rPr>
                <w:ins w:id="2021" w:author="Windows User" w:date="2021-05-31T21:41:00Z"/>
                <w:b/>
                <w:i/>
              </w:rPr>
            </w:pPr>
            <w:ins w:id="2022" w:author="Windows User" w:date="2021-05-31T21:41:00Z">
              <w:r w:rsidRPr="002F2E78">
                <w:rPr>
                  <w:b/>
                  <w:i/>
                </w:rPr>
                <w:t>field</w:t>
              </w:r>
            </w:ins>
          </w:p>
        </w:tc>
        <w:tc>
          <w:tcPr>
            <w:tcW w:w="1790" w:type="dxa"/>
          </w:tcPr>
          <w:p w14:paraId="6C1E7EFD" w14:textId="6A18B79A" w:rsidR="000D0C0C" w:rsidRPr="002F2E78" w:rsidRDefault="005B1510" w:rsidP="00087492">
            <w:pPr>
              <w:pStyle w:val="ListParagraph"/>
              <w:tabs>
                <w:tab w:val="left" w:pos="993"/>
              </w:tabs>
              <w:ind w:left="0"/>
              <w:jc w:val="center"/>
              <w:rPr>
                <w:ins w:id="2023" w:author="Windows User" w:date="2021-05-31T21:41:00Z"/>
                <w:b/>
              </w:rPr>
            </w:pPr>
            <w:ins w:id="2024" w:author="Windows User" w:date="2021-05-31T21:41:00Z">
              <w:r w:rsidRPr="002F2E78">
                <w:rPr>
                  <w:b/>
                </w:rPr>
                <w:t xml:space="preserve">data </w:t>
              </w:r>
              <w:r w:rsidRPr="002F2E78">
                <w:rPr>
                  <w:b/>
                  <w:i/>
                </w:rPr>
                <w:t>type</w:t>
              </w:r>
            </w:ins>
          </w:p>
        </w:tc>
        <w:tc>
          <w:tcPr>
            <w:tcW w:w="1782" w:type="dxa"/>
          </w:tcPr>
          <w:p w14:paraId="68FAA505" w14:textId="646F7B97" w:rsidR="000D0C0C" w:rsidRPr="002F2E78" w:rsidRDefault="005B1510" w:rsidP="00087492">
            <w:pPr>
              <w:pStyle w:val="ListParagraph"/>
              <w:tabs>
                <w:tab w:val="left" w:pos="993"/>
              </w:tabs>
              <w:ind w:left="0"/>
              <w:jc w:val="center"/>
              <w:rPr>
                <w:ins w:id="2025" w:author="Windows User" w:date="2021-05-31T21:41:00Z"/>
                <w:b/>
              </w:rPr>
            </w:pPr>
            <w:ins w:id="2026" w:author="Windows User" w:date="2021-05-31T21:41:00Z">
              <w:r w:rsidRPr="002F2E78">
                <w:rPr>
                  <w:b/>
                </w:rPr>
                <w:t>key constraint</w:t>
              </w:r>
            </w:ins>
          </w:p>
        </w:tc>
      </w:tr>
      <w:tr w:rsidR="000D0C0C" w14:paraId="5D769787" w14:textId="77777777" w:rsidTr="00087492">
        <w:trPr>
          <w:ins w:id="2027" w:author="Windows User" w:date="2021-05-31T21:41:00Z"/>
        </w:trPr>
        <w:tc>
          <w:tcPr>
            <w:tcW w:w="510" w:type="dxa"/>
          </w:tcPr>
          <w:p w14:paraId="0C9EE4B3" w14:textId="2E31CD26" w:rsidR="000D0C0C" w:rsidRDefault="005B1510" w:rsidP="00087492">
            <w:pPr>
              <w:pStyle w:val="ListParagraph"/>
              <w:tabs>
                <w:tab w:val="left" w:pos="993"/>
              </w:tabs>
              <w:ind w:left="0"/>
              <w:jc w:val="both"/>
              <w:rPr>
                <w:ins w:id="2028" w:author="Windows User" w:date="2021-05-31T21:41:00Z"/>
              </w:rPr>
            </w:pPr>
            <w:ins w:id="2029" w:author="Windows User" w:date="2021-05-31T21:41:00Z">
              <w:r>
                <w:t>1</w:t>
              </w:r>
            </w:ins>
          </w:p>
        </w:tc>
        <w:tc>
          <w:tcPr>
            <w:tcW w:w="3125" w:type="dxa"/>
          </w:tcPr>
          <w:p w14:paraId="46B86033" w14:textId="2DD7610A" w:rsidR="000D0C0C" w:rsidRDefault="005B1510">
            <w:pPr>
              <w:pStyle w:val="ListParagraph"/>
              <w:tabs>
                <w:tab w:val="left" w:pos="993"/>
              </w:tabs>
              <w:ind w:left="0"/>
              <w:jc w:val="both"/>
              <w:rPr>
                <w:ins w:id="2030" w:author="Windows User" w:date="2021-05-31T21:41:00Z"/>
              </w:rPr>
            </w:pPr>
            <w:ins w:id="2031" w:author="Windows User" w:date="2021-05-31T21:41:00Z">
              <w:r>
                <w:t>id</w:t>
              </w:r>
            </w:ins>
          </w:p>
        </w:tc>
        <w:tc>
          <w:tcPr>
            <w:tcW w:w="1790" w:type="dxa"/>
          </w:tcPr>
          <w:p w14:paraId="2A4F4EB5" w14:textId="39428DCA" w:rsidR="000D0C0C" w:rsidRDefault="005B1510" w:rsidP="00087492">
            <w:pPr>
              <w:pStyle w:val="ListParagraph"/>
              <w:tabs>
                <w:tab w:val="left" w:pos="993"/>
              </w:tabs>
              <w:ind w:left="0"/>
              <w:jc w:val="center"/>
              <w:rPr>
                <w:ins w:id="2032" w:author="Windows User" w:date="2021-05-31T21:41:00Z"/>
              </w:rPr>
            </w:pPr>
            <w:ins w:id="2033" w:author="Windows User" w:date="2021-06-02T20:04:00Z">
              <w:r>
                <w:t>big</w:t>
              </w:r>
            </w:ins>
            <w:ins w:id="2034" w:author="Windows User" w:date="2021-05-31T21:41:00Z">
              <w:r>
                <w:t>int(20)</w:t>
              </w:r>
            </w:ins>
          </w:p>
        </w:tc>
        <w:tc>
          <w:tcPr>
            <w:tcW w:w="1782" w:type="dxa"/>
          </w:tcPr>
          <w:p w14:paraId="3F8B48DA" w14:textId="28AB0BCA" w:rsidR="000D0C0C" w:rsidRPr="002F2E78" w:rsidRDefault="005B1510" w:rsidP="00087492">
            <w:pPr>
              <w:pStyle w:val="ListParagraph"/>
              <w:tabs>
                <w:tab w:val="left" w:pos="993"/>
              </w:tabs>
              <w:ind w:left="0"/>
              <w:jc w:val="center"/>
              <w:rPr>
                <w:ins w:id="2035" w:author="Windows User" w:date="2021-05-31T21:41:00Z"/>
                <w:i/>
              </w:rPr>
            </w:pPr>
            <w:ins w:id="2036" w:author="Windows User" w:date="2021-05-31T21:41:00Z">
              <w:r w:rsidRPr="002F2E78">
                <w:rPr>
                  <w:i/>
                </w:rPr>
                <w:t>primary key</w:t>
              </w:r>
            </w:ins>
          </w:p>
        </w:tc>
      </w:tr>
      <w:tr w:rsidR="000D0C0C" w14:paraId="45C8A00F" w14:textId="77777777" w:rsidTr="00087492">
        <w:trPr>
          <w:ins w:id="2037" w:author="Windows User" w:date="2021-05-31T21:41:00Z"/>
        </w:trPr>
        <w:tc>
          <w:tcPr>
            <w:tcW w:w="510" w:type="dxa"/>
          </w:tcPr>
          <w:p w14:paraId="29A0090F" w14:textId="477FC803" w:rsidR="000D0C0C" w:rsidRDefault="005B1510" w:rsidP="00087492">
            <w:pPr>
              <w:pStyle w:val="ListParagraph"/>
              <w:tabs>
                <w:tab w:val="left" w:pos="993"/>
              </w:tabs>
              <w:ind w:left="0"/>
              <w:jc w:val="both"/>
              <w:rPr>
                <w:ins w:id="2038" w:author="Windows User" w:date="2021-05-31T21:41:00Z"/>
              </w:rPr>
            </w:pPr>
            <w:ins w:id="2039" w:author="Windows User" w:date="2021-05-31T21:41:00Z">
              <w:r>
                <w:t>2</w:t>
              </w:r>
            </w:ins>
          </w:p>
        </w:tc>
        <w:tc>
          <w:tcPr>
            <w:tcW w:w="3125" w:type="dxa"/>
          </w:tcPr>
          <w:p w14:paraId="7B885751" w14:textId="4EA8802A" w:rsidR="000D0C0C" w:rsidRDefault="005B1510" w:rsidP="00087492">
            <w:pPr>
              <w:pStyle w:val="ListParagraph"/>
              <w:tabs>
                <w:tab w:val="left" w:pos="993"/>
              </w:tabs>
              <w:ind w:left="0"/>
              <w:jc w:val="both"/>
              <w:rPr>
                <w:ins w:id="2040" w:author="Windows User" w:date="2021-05-31T21:41:00Z"/>
              </w:rPr>
            </w:pPr>
            <w:ins w:id="2041" w:author="Windows User" w:date="2021-05-31T21:41:00Z">
              <w:r>
                <w:t>guru</w:t>
              </w:r>
            </w:ins>
            <w:ins w:id="2042" w:author="Windows User" w:date="2021-07-24T12:10:00Z">
              <w:r>
                <w:t>_id</w:t>
              </w:r>
            </w:ins>
          </w:p>
        </w:tc>
        <w:tc>
          <w:tcPr>
            <w:tcW w:w="1790" w:type="dxa"/>
          </w:tcPr>
          <w:p w14:paraId="388ABA95" w14:textId="6FAC1B0A" w:rsidR="000D0C0C" w:rsidRDefault="005B1510" w:rsidP="00087492">
            <w:pPr>
              <w:pStyle w:val="ListParagraph"/>
              <w:tabs>
                <w:tab w:val="left" w:pos="993"/>
              </w:tabs>
              <w:ind w:left="0"/>
              <w:jc w:val="center"/>
              <w:rPr>
                <w:ins w:id="2043" w:author="Windows User" w:date="2021-05-31T21:41:00Z"/>
              </w:rPr>
            </w:pPr>
            <w:ins w:id="2044" w:author="Windows User" w:date="2021-07-24T12:10:00Z">
              <w:r>
                <w:t>bigint(20)</w:t>
              </w:r>
            </w:ins>
          </w:p>
        </w:tc>
        <w:tc>
          <w:tcPr>
            <w:tcW w:w="1782" w:type="dxa"/>
          </w:tcPr>
          <w:p w14:paraId="3D24BF38" w14:textId="13C72580" w:rsidR="000D0C0C" w:rsidRPr="002F2E78" w:rsidRDefault="005B1510" w:rsidP="00087492">
            <w:pPr>
              <w:pStyle w:val="ListParagraph"/>
              <w:tabs>
                <w:tab w:val="left" w:pos="993"/>
              </w:tabs>
              <w:ind w:left="0"/>
              <w:jc w:val="center"/>
              <w:rPr>
                <w:ins w:id="2045" w:author="Windows User" w:date="2021-05-31T21:41:00Z"/>
              </w:rPr>
            </w:pPr>
            <w:ins w:id="2046" w:author="Windows User" w:date="2021-07-24T12:11:00Z">
              <w:r w:rsidRPr="00A7440A">
                <w:rPr>
                  <w:i/>
                </w:rPr>
                <w:t>foreign key</w:t>
              </w:r>
            </w:ins>
          </w:p>
        </w:tc>
      </w:tr>
      <w:tr w:rsidR="000D0C0C" w14:paraId="68E78D2D" w14:textId="77777777" w:rsidTr="00087492">
        <w:trPr>
          <w:ins w:id="2047" w:author="Windows User" w:date="2021-05-31T21:41:00Z"/>
        </w:trPr>
        <w:tc>
          <w:tcPr>
            <w:tcW w:w="510" w:type="dxa"/>
          </w:tcPr>
          <w:p w14:paraId="68DB1D68" w14:textId="6E9C42FE" w:rsidR="000D0C0C" w:rsidRDefault="005B1510" w:rsidP="00087492">
            <w:pPr>
              <w:pStyle w:val="ListParagraph"/>
              <w:tabs>
                <w:tab w:val="left" w:pos="993"/>
              </w:tabs>
              <w:ind w:left="0"/>
              <w:jc w:val="both"/>
              <w:rPr>
                <w:ins w:id="2048" w:author="Windows User" w:date="2021-05-31T21:41:00Z"/>
              </w:rPr>
            </w:pPr>
            <w:ins w:id="2049" w:author="Windows User" w:date="2021-05-31T21:41:00Z">
              <w:r>
                <w:t>3</w:t>
              </w:r>
            </w:ins>
          </w:p>
        </w:tc>
        <w:tc>
          <w:tcPr>
            <w:tcW w:w="3125" w:type="dxa"/>
          </w:tcPr>
          <w:p w14:paraId="3904159E" w14:textId="56CC6327" w:rsidR="000D0C0C" w:rsidRPr="005B1510" w:rsidRDefault="005B1510" w:rsidP="00087492">
            <w:pPr>
              <w:pStyle w:val="ListParagraph"/>
              <w:tabs>
                <w:tab w:val="left" w:pos="993"/>
              </w:tabs>
              <w:ind w:left="0"/>
              <w:jc w:val="both"/>
              <w:rPr>
                <w:ins w:id="2050" w:author="Windows User" w:date="2021-05-31T21:41:00Z"/>
                <w:rPrChange w:id="2051" w:author="Windows User" w:date="2021-07-24T12:10:00Z">
                  <w:rPr>
                    <w:ins w:id="2052" w:author="Windows User" w:date="2021-05-31T21:41:00Z"/>
                    <w:i/>
                  </w:rPr>
                </w:rPrChange>
              </w:rPr>
            </w:pPr>
            <w:ins w:id="2053" w:author="Windows User" w:date="2021-07-24T12:10:00Z">
              <w:r w:rsidRPr="005B1510">
                <w:rPr>
                  <w:rPrChange w:id="2054" w:author="Windows User" w:date="2021-07-24T12:10:00Z">
                    <w:rPr>
                      <w:i/>
                    </w:rPr>
                  </w:rPrChange>
                </w:rPr>
                <w:t>siswa_id</w:t>
              </w:r>
            </w:ins>
          </w:p>
        </w:tc>
        <w:tc>
          <w:tcPr>
            <w:tcW w:w="1790" w:type="dxa"/>
          </w:tcPr>
          <w:p w14:paraId="6CBE2B62" w14:textId="770B0531" w:rsidR="000D0C0C" w:rsidRDefault="005B1510" w:rsidP="00087492">
            <w:pPr>
              <w:pStyle w:val="ListParagraph"/>
              <w:tabs>
                <w:tab w:val="left" w:pos="993"/>
              </w:tabs>
              <w:ind w:left="0"/>
              <w:jc w:val="center"/>
              <w:rPr>
                <w:ins w:id="2055" w:author="Windows User" w:date="2021-05-31T21:41:00Z"/>
              </w:rPr>
            </w:pPr>
            <w:ins w:id="2056" w:author="Windows User" w:date="2021-07-24T12:10:00Z">
              <w:r>
                <w:t>bigint(20)</w:t>
              </w:r>
            </w:ins>
          </w:p>
        </w:tc>
        <w:tc>
          <w:tcPr>
            <w:tcW w:w="1782" w:type="dxa"/>
          </w:tcPr>
          <w:p w14:paraId="56933866" w14:textId="2A42ACF8" w:rsidR="000D0C0C" w:rsidRDefault="005B1510" w:rsidP="00087492">
            <w:pPr>
              <w:pStyle w:val="ListParagraph"/>
              <w:tabs>
                <w:tab w:val="left" w:pos="993"/>
              </w:tabs>
              <w:ind w:left="0"/>
              <w:jc w:val="center"/>
              <w:rPr>
                <w:ins w:id="2057" w:author="Windows User" w:date="2021-05-31T21:41:00Z"/>
              </w:rPr>
            </w:pPr>
            <w:ins w:id="2058" w:author="Windows User" w:date="2021-07-24T12:11:00Z">
              <w:r w:rsidRPr="00A7440A">
                <w:rPr>
                  <w:i/>
                </w:rPr>
                <w:t>foreign key</w:t>
              </w:r>
            </w:ins>
          </w:p>
        </w:tc>
      </w:tr>
      <w:tr w:rsidR="000D0C0C" w14:paraId="2806AC2F" w14:textId="77777777" w:rsidTr="00087492">
        <w:trPr>
          <w:ins w:id="2059" w:author="Windows User" w:date="2021-05-31T21:41:00Z"/>
        </w:trPr>
        <w:tc>
          <w:tcPr>
            <w:tcW w:w="510" w:type="dxa"/>
          </w:tcPr>
          <w:p w14:paraId="161FD550" w14:textId="59A02FF9" w:rsidR="000D0C0C" w:rsidRDefault="005B1510" w:rsidP="00087492">
            <w:pPr>
              <w:pStyle w:val="ListParagraph"/>
              <w:tabs>
                <w:tab w:val="left" w:pos="993"/>
              </w:tabs>
              <w:ind w:left="0"/>
              <w:jc w:val="both"/>
              <w:rPr>
                <w:ins w:id="2060" w:author="Windows User" w:date="2021-05-31T21:41:00Z"/>
              </w:rPr>
            </w:pPr>
            <w:ins w:id="2061" w:author="Windows User" w:date="2021-05-31T21:41:00Z">
              <w:r>
                <w:t>4</w:t>
              </w:r>
            </w:ins>
          </w:p>
        </w:tc>
        <w:tc>
          <w:tcPr>
            <w:tcW w:w="3125" w:type="dxa"/>
          </w:tcPr>
          <w:p w14:paraId="5E4708FF" w14:textId="07B88ECE" w:rsidR="000D0C0C" w:rsidRDefault="005B1510" w:rsidP="00087492">
            <w:pPr>
              <w:pStyle w:val="ListParagraph"/>
              <w:tabs>
                <w:tab w:val="left" w:pos="993"/>
              </w:tabs>
              <w:ind w:left="0"/>
              <w:jc w:val="both"/>
              <w:rPr>
                <w:ins w:id="2062" w:author="Windows User" w:date="2021-05-31T21:41:00Z"/>
                <w:i/>
              </w:rPr>
            </w:pPr>
            <w:ins w:id="2063" w:author="Windows User" w:date="2021-05-31T21:41:00Z">
              <w:r>
                <w:rPr>
                  <w:i/>
                </w:rPr>
                <w:t>email</w:t>
              </w:r>
            </w:ins>
          </w:p>
        </w:tc>
        <w:tc>
          <w:tcPr>
            <w:tcW w:w="1790" w:type="dxa"/>
          </w:tcPr>
          <w:p w14:paraId="6630FB8C" w14:textId="066F0460" w:rsidR="000D0C0C" w:rsidRDefault="005B1510" w:rsidP="00087492">
            <w:pPr>
              <w:pStyle w:val="ListParagraph"/>
              <w:tabs>
                <w:tab w:val="left" w:pos="993"/>
              </w:tabs>
              <w:ind w:left="0"/>
              <w:jc w:val="center"/>
              <w:rPr>
                <w:ins w:id="2064" w:author="Windows User" w:date="2021-05-31T21:41:00Z"/>
              </w:rPr>
            </w:pPr>
            <w:ins w:id="2065" w:author="Windows User" w:date="2021-05-31T21:41:00Z">
              <w:r>
                <w:t>varchar(50)</w:t>
              </w:r>
            </w:ins>
          </w:p>
        </w:tc>
        <w:tc>
          <w:tcPr>
            <w:tcW w:w="1782" w:type="dxa"/>
          </w:tcPr>
          <w:p w14:paraId="002F0CB2" w14:textId="29933B2B" w:rsidR="000D0C0C" w:rsidRDefault="005B1510" w:rsidP="00087492">
            <w:pPr>
              <w:pStyle w:val="ListParagraph"/>
              <w:tabs>
                <w:tab w:val="left" w:pos="993"/>
              </w:tabs>
              <w:ind w:left="0"/>
              <w:jc w:val="center"/>
              <w:rPr>
                <w:ins w:id="2066" w:author="Windows User" w:date="2021-05-31T21:41:00Z"/>
              </w:rPr>
            </w:pPr>
            <w:ins w:id="2067" w:author="Windows User" w:date="2021-07-24T12:13:00Z">
              <w:r>
                <w:rPr>
                  <w:i/>
                  <w:iCs/>
                </w:rPr>
                <w:t>unique</w:t>
              </w:r>
            </w:ins>
          </w:p>
        </w:tc>
      </w:tr>
      <w:tr w:rsidR="00055FC3" w14:paraId="5783F21C" w14:textId="77777777" w:rsidTr="00087492">
        <w:tc>
          <w:tcPr>
            <w:tcW w:w="510" w:type="dxa"/>
          </w:tcPr>
          <w:p w14:paraId="25741E11" w14:textId="6E19C024" w:rsidR="00055FC3" w:rsidRDefault="00055FC3" w:rsidP="00087492">
            <w:pPr>
              <w:pStyle w:val="ListParagraph"/>
              <w:tabs>
                <w:tab w:val="left" w:pos="993"/>
              </w:tabs>
              <w:ind w:left="0"/>
              <w:jc w:val="both"/>
            </w:pPr>
            <w:r>
              <w:t>5</w:t>
            </w:r>
          </w:p>
        </w:tc>
        <w:tc>
          <w:tcPr>
            <w:tcW w:w="3125" w:type="dxa"/>
          </w:tcPr>
          <w:p w14:paraId="72B23E3A" w14:textId="6BDBB41E" w:rsidR="00055FC3" w:rsidRPr="00055FC3" w:rsidRDefault="00055FC3" w:rsidP="00055FC3">
            <w:pPr>
              <w:rPr>
                <w:rFonts w:ascii="Times New Roman" w:eastAsia="Times New Roman" w:hAnsi="Times New Roman"/>
              </w:rPr>
            </w:pPr>
            <w:r>
              <w:t>email_verified_at</w:t>
            </w:r>
          </w:p>
        </w:tc>
        <w:tc>
          <w:tcPr>
            <w:tcW w:w="1790" w:type="dxa"/>
          </w:tcPr>
          <w:p w14:paraId="3B0A1EEC" w14:textId="6C847380" w:rsidR="00055FC3" w:rsidRDefault="00055FC3" w:rsidP="00087492">
            <w:pPr>
              <w:pStyle w:val="ListParagraph"/>
              <w:tabs>
                <w:tab w:val="left" w:pos="993"/>
              </w:tabs>
              <w:ind w:left="0"/>
              <w:jc w:val="center"/>
            </w:pPr>
            <w:ins w:id="2068" w:author="Windows User" w:date="2021-06-02T20:11:00Z">
              <w:r>
                <w:t>timestamp</w:t>
              </w:r>
            </w:ins>
          </w:p>
        </w:tc>
        <w:tc>
          <w:tcPr>
            <w:tcW w:w="1782" w:type="dxa"/>
          </w:tcPr>
          <w:p w14:paraId="0E511449" w14:textId="22436ECB" w:rsidR="00055FC3" w:rsidRPr="00D00FDF" w:rsidRDefault="00D00FDF" w:rsidP="00087492">
            <w:pPr>
              <w:pStyle w:val="ListParagraph"/>
              <w:tabs>
                <w:tab w:val="left" w:pos="993"/>
              </w:tabs>
              <w:ind w:left="0"/>
              <w:jc w:val="center"/>
              <w:rPr>
                <w:iCs/>
              </w:rPr>
            </w:pPr>
            <w:r w:rsidRPr="00D00FDF">
              <w:rPr>
                <w:iCs/>
              </w:rPr>
              <w:t>null</w:t>
            </w:r>
          </w:p>
        </w:tc>
      </w:tr>
      <w:tr w:rsidR="008A3F59" w14:paraId="175457AB" w14:textId="77777777" w:rsidTr="00087492">
        <w:trPr>
          <w:ins w:id="2069" w:author="Windows User" w:date="2021-06-02T20:07:00Z"/>
        </w:trPr>
        <w:tc>
          <w:tcPr>
            <w:tcW w:w="510" w:type="dxa"/>
          </w:tcPr>
          <w:p w14:paraId="7619A686" w14:textId="6490B3BE" w:rsidR="008A3F59" w:rsidRDefault="00055FC3" w:rsidP="008A3F59">
            <w:pPr>
              <w:pStyle w:val="ListParagraph"/>
              <w:tabs>
                <w:tab w:val="left" w:pos="993"/>
              </w:tabs>
              <w:ind w:left="0"/>
              <w:jc w:val="both"/>
              <w:rPr>
                <w:ins w:id="2070" w:author="Windows User" w:date="2021-06-02T20:07:00Z"/>
              </w:rPr>
            </w:pPr>
            <w:r>
              <w:t>6</w:t>
            </w:r>
          </w:p>
        </w:tc>
        <w:tc>
          <w:tcPr>
            <w:tcW w:w="3125" w:type="dxa"/>
          </w:tcPr>
          <w:p w14:paraId="511646B5" w14:textId="4328257D" w:rsidR="008A3F59" w:rsidRPr="00EB28A3" w:rsidRDefault="005B1510" w:rsidP="008A3F59">
            <w:pPr>
              <w:rPr>
                <w:ins w:id="2071" w:author="Windows User" w:date="2021-06-02T20:07:00Z"/>
              </w:rPr>
            </w:pPr>
            <w:ins w:id="2072" w:author="Windows User" w:date="2021-06-02T20:07:00Z">
              <w:r>
                <w:t>password</w:t>
              </w:r>
            </w:ins>
          </w:p>
        </w:tc>
        <w:tc>
          <w:tcPr>
            <w:tcW w:w="1790" w:type="dxa"/>
          </w:tcPr>
          <w:p w14:paraId="5EA37A79" w14:textId="1D6143FC" w:rsidR="008A3F59" w:rsidRPr="00EB28A3" w:rsidRDefault="005B1510" w:rsidP="008A3F59">
            <w:pPr>
              <w:jc w:val="center"/>
              <w:rPr>
                <w:ins w:id="2073" w:author="Windows User" w:date="2021-06-02T20:07:00Z"/>
              </w:rPr>
            </w:pPr>
            <w:ins w:id="2074" w:author="Windows User" w:date="2021-06-02T20:07:00Z">
              <w:r>
                <w:t>varchar(255)</w:t>
              </w:r>
            </w:ins>
          </w:p>
        </w:tc>
        <w:tc>
          <w:tcPr>
            <w:tcW w:w="1782" w:type="dxa"/>
          </w:tcPr>
          <w:p w14:paraId="409E634D" w14:textId="67EB14DC" w:rsidR="008A3F59" w:rsidRDefault="005B1510" w:rsidP="008A3F59">
            <w:pPr>
              <w:pStyle w:val="ListParagraph"/>
              <w:tabs>
                <w:tab w:val="left" w:pos="993"/>
              </w:tabs>
              <w:ind w:left="0"/>
              <w:jc w:val="center"/>
              <w:rPr>
                <w:ins w:id="2075" w:author="Windows User" w:date="2021-06-02T20:07:00Z"/>
              </w:rPr>
            </w:pPr>
            <w:ins w:id="2076" w:author="Windows User" w:date="2021-06-02T20:18:00Z">
              <w:r>
                <w:t xml:space="preserve">not </w:t>
              </w:r>
            </w:ins>
            <w:ins w:id="2077" w:author="Windows User" w:date="2021-07-24T12:13:00Z">
              <w:r>
                <w:t>null</w:t>
              </w:r>
            </w:ins>
          </w:p>
        </w:tc>
      </w:tr>
      <w:tr w:rsidR="005B1510" w14:paraId="2D908BC6" w14:textId="77777777" w:rsidTr="00087492">
        <w:trPr>
          <w:ins w:id="2078" w:author="Windows User" w:date="2021-06-02T20:07:00Z"/>
        </w:trPr>
        <w:tc>
          <w:tcPr>
            <w:tcW w:w="510" w:type="dxa"/>
          </w:tcPr>
          <w:p w14:paraId="67B38E77" w14:textId="489E108D" w:rsidR="005B1510" w:rsidRDefault="00055FC3" w:rsidP="005B1510">
            <w:pPr>
              <w:pStyle w:val="ListParagraph"/>
              <w:tabs>
                <w:tab w:val="left" w:pos="993"/>
              </w:tabs>
              <w:ind w:left="0"/>
              <w:jc w:val="both"/>
              <w:rPr>
                <w:ins w:id="2079" w:author="Windows User" w:date="2021-06-02T20:07:00Z"/>
              </w:rPr>
            </w:pPr>
            <w:r>
              <w:t>7</w:t>
            </w:r>
          </w:p>
        </w:tc>
        <w:tc>
          <w:tcPr>
            <w:tcW w:w="3125" w:type="dxa"/>
          </w:tcPr>
          <w:p w14:paraId="6E6D6B21" w14:textId="56447A54" w:rsidR="005B1510" w:rsidRDefault="005B1510" w:rsidP="005B1510">
            <w:pPr>
              <w:rPr>
                <w:ins w:id="2080" w:author="Windows User" w:date="2021-06-02T20:07:00Z"/>
              </w:rPr>
            </w:pPr>
            <w:ins w:id="2081" w:author="Windows User" w:date="2021-07-24T12:09:00Z">
              <w:r>
                <w:t>level</w:t>
              </w:r>
            </w:ins>
          </w:p>
        </w:tc>
        <w:tc>
          <w:tcPr>
            <w:tcW w:w="1790" w:type="dxa"/>
          </w:tcPr>
          <w:p w14:paraId="76B3D383" w14:textId="0AD662D6" w:rsidR="005B1510" w:rsidRDefault="005B1510" w:rsidP="005B1510">
            <w:pPr>
              <w:jc w:val="center"/>
              <w:rPr>
                <w:ins w:id="2082" w:author="Windows User" w:date="2021-06-02T20:07:00Z"/>
              </w:rPr>
            </w:pPr>
            <w:ins w:id="2083" w:author="Windows User" w:date="2021-07-24T12:09:00Z">
              <w:r>
                <w:t>varchar(20)</w:t>
              </w:r>
            </w:ins>
          </w:p>
        </w:tc>
        <w:tc>
          <w:tcPr>
            <w:tcW w:w="1782" w:type="dxa"/>
          </w:tcPr>
          <w:p w14:paraId="6BC6329C" w14:textId="72E98C3C" w:rsidR="005B1510" w:rsidRDefault="005B1510" w:rsidP="005B1510">
            <w:pPr>
              <w:pStyle w:val="ListParagraph"/>
              <w:tabs>
                <w:tab w:val="left" w:pos="993"/>
              </w:tabs>
              <w:ind w:left="0"/>
              <w:jc w:val="center"/>
              <w:rPr>
                <w:ins w:id="2084" w:author="Windows User" w:date="2021-06-02T20:07:00Z"/>
              </w:rPr>
            </w:pPr>
            <w:ins w:id="2085" w:author="Windows User" w:date="2021-07-24T12:14:00Z">
              <w:r>
                <w:t>not null</w:t>
              </w:r>
            </w:ins>
          </w:p>
        </w:tc>
      </w:tr>
      <w:tr w:rsidR="008A3F59" w14:paraId="46B0B8F4" w14:textId="77777777" w:rsidTr="00087492">
        <w:trPr>
          <w:ins w:id="2086" w:author="Windows User" w:date="2021-06-02T20:10:00Z"/>
        </w:trPr>
        <w:tc>
          <w:tcPr>
            <w:tcW w:w="510" w:type="dxa"/>
          </w:tcPr>
          <w:p w14:paraId="6FAF83FC" w14:textId="22AC277C" w:rsidR="008A3F59" w:rsidRDefault="00055FC3" w:rsidP="008A3F59">
            <w:pPr>
              <w:pStyle w:val="ListParagraph"/>
              <w:tabs>
                <w:tab w:val="left" w:pos="993"/>
              </w:tabs>
              <w:ind w:left="0"/>
              <w:jc w:val="both"/>
              <w:rPr>
                <w:ins w:id="2087" w:author="Windows User" w:date="2021-06-02T20:10:00Z"/>
              </w:rPr>
            </w:pPr>
            <w:r>
              <w:t>8</w:t>
            </w:r>
          </w:p>
        </w:tc>
        <w:tc>
          <w:tcPr>
            <w:tcW w:w="3125" w:type="dxa"/>
          </w:tcPr>
          <w:p w14:paraId="3B67482B" w14:textId="0F86E4B2" w:rsidR="008A3F59" w:rsidRDefault="005B1510" w:rsidP="008A3F59">
            <w:pPr>
              <w:rPr>
                <w:ins w:id="2088" w:author="Windows User" w:date="2021-06-02T20:10:00Z"/>
              </w:rPr>
            </w:pPr>
            <w:ins w:id="2089" w:author="Windows User" w:date="2021-06-02T20:11:00Z">
              <w:r>
                <w:t>remember_token</w:t>
              </w:r>
            </w:ins>
          </w:p>
        </w:tc>
        <w:tc>
          <w:tcPr>
            <w:tcW w:w="1790" w:type="dxa"/>
          </w:tcPr>
          <w:p w14:paraId="04486993" w14:textId="3694BB74" w:rsidR="008A3F59" w:rsidRDefault="005B1510" w:rsidP="008A3F59">
            <w:pPr>
              <w:jc w:val="center"/>
              <w:rPr>
                <w:ins w:id="2090" w:author="Windows User" w:date="2021-06-02T20:10:00Z"/>
              </w:rPr>
            </w:pPr>
            <w:ins w:id="2091" w:author="Windows User" w:date="2021-06-02T20:11:00Z">
              <w:r>
                <w:t>varchar(100)</w:t>
              </w:r>
            </w:ins>
          </w:p>
        </w:tc>
        <w:tc>
          <w:tcPr>
            <w:tcW w:w="1782" w:type="dxa"/>
          </w:tcPr>
          <w:p w14:paraId="6906D89C" w14:textId="4523D4AB" w:rsidR="008A3F59" w:rsidRPr="00A7440A" w:rsidRDefault="00D00FDF" w:rsidP="008A3F59">
            <w:pPr>
              <w:pStyle w:val="ListParagraph"/>
              <w:tabs>
                <w:tab w:val="left" w:pos="993"/>
              </w:tabs>
              <w:ind w:left="0"/>
              <w:jc w:val="center"/>
              <w:rPr>
                <w:ins w:id="2092" w:author="Windows User" w:date="2021-06-02T20:10:00Z"/>
                <w:i/>
              </w:rPr>
            </w:pPr>
            <w:r w:rsidRPr="00D00FDF">
              <w:rPr>
                <w:iCs/>
              </w:rPr>
              <w:t>null</w:t>
            </w:r>
          </w:p>
        </w:tc>
      </w:tr>
      <w:tr w:rsidR="008A3F59" w14:paraId="036E5C9D" w14:textId="77777777" w:rsidTr="00087492">
        <w:trPr>
          <w:ins w:id="2093" w:author="Windows User" w:date="2021-06-02T20:11:00Z"/>
        </w:trPr>
        <w:tc>
          <w:tcPr>
            <w:tcW w:w="510" w:type="dxa"/>
          </w:tcPr>
          <w:p w14:paraId="00AF2FA1" w14:textId="7C5A4BF5" w:rsidR="008A3F59" w:rsidRDefault="00055FC3" w:rsidP="008A3F59">
            <w:pPr>
              <w:pStyle w:val="ListParagraph"/>
              <w:tabs>
                <w:tab w:val="left" w:pos="993"/>
              </w:tabs>
              <w:ind w:left="0"/>
              <w:jc w:val="both"/>
              <w:rPr>
                <w:ins w:id="2094" w:author="Windows User" w:date="2021-06-02T20:11:00Z"/>
              </w:rPr>
            </w:pPr>
            <w:r>
              <w:t>9</w:t>
            </w:r>
          </w:p>
        </w:tc>
        <w:tc>
          <w:tcPr>
            <w:tcW w:w="3125" w:type="dxa"/>
          </w:tcPr>
          <w:p w14:paraId="5BC2F679" w14:textId="597E4157" w:rsidR="008A3F59" w:rsidRDefault="005B1510" w:rsidP="008A3F59">
            <w:pPr>
              <w:rPr>
                <w:ins w:id="2095" w:author="Windows User" w:date="2021-06-02T20:11:00Z"/>
              </w:rPr>
            </w:pPr>
            <w:ins w:id="2096" w:author="Windows User" w:date="2021-06-02T20:11:00Z">
              <w:r>
                <w:t>create_at</w:t>
              </w:r>
            </w:ins>
          </w:p>
        </w:tc>
        <w:tc>
          <w:tcPr>
            <w:tcW w:w="1790" w:type="dxa"/>
          </w:tcPr>
          <w:p w14:paraId="617668A2" w14:textId="479421B6" w:rsidR="008A3F59" w:rsidRDefault="005B1510">
            <w:pPr>
              <w:jc w:val="center"/>
              <w:rPr>
                <w:ins w:id="2097" w:author="Windows User" w:date="2021-06-02T20:11:00Z"/>
              </w:rPr>
            </w:pPr>
            <w:ins w:id="2098" w:author="Windows User" w:date="2021-06-02T20:11:00Z">
              <w:r>
                <w:t>timestamp</w:t>
              </w:r>
            </w:ins>
          </w:p>
        </w:tc>
        <w:tc>
          <w:tcPr>
            <w:tcW w:w="1782" w:type="dxa"/>
          </w:tcPr>
          <w:p w14:paraId="1698EAA4" w14:textId="3B8F9335" w:rsidR="008A3F59" w:rsidRPr="00A7440A" w:rsidRDefault="00D00FDF" w:rsidP="008A3F59">
            <w:pPr>
              <w:pStyle w:val="ListParagraph"/>
              <w:tabs>
                <w:tab w:val="left" w:pos="993"/>
              </w:tabs>
              <w:ind w:left="0"/>
              <w:jc w:val="center"/>
              <w:rPr>
                <w:ins w:id="2099" w:author="Windows User" w:date="2021-06-02T20:11:00Z"/>
                <w:i/>
              </w:rPr>
            </w:pPr>
            <w:r w:rsidRPr="00D00FDF">
              <w:rPr>
                <w:iCs/>
              </w:rPr>
              <w:t>null</w:t>
            </w:r>
          </w:p>
        </w:tc>
      </w:tr>
      <w:tr w:rsidR="008A3F59" w14:paraId="4AFF3DE6" w14:textId="77777777" w:rsidTr="00087492">
        <w:trPr>
          <w:ins w:id="2100" w:author="Windows User" w:date="2021-06-02T20:12:00Z"/>
        </w:trPr>
        <w:tc>
          <w:tcPr>
            <w:tcW w:w="510" w:type="dxa"/>
          </w:tcPr>
          <w:p w14:paraId="4B1A4202" w14:textId="4221F0F4" w:rsidR="008A3F59" w:rsidRDefault="00055FC3" w:rsidP="008A3F59">
            <w:pPr>
              <w:pStyle w:val="ListParagraph"/>
              <w:tabs>
                <w:tab w:val="left" w:pos="993"/>
              </w:tabs>
              <w:ind w:left="0"/>
              <w:jc w:val="both"/>
              <w:rPr>
                <w:ins w:id="2101" w:author="Windows User" w:date="2021-06-02T20:12:00Z"/>
              </w:rPr>
            </w:pPr>
            <w:r>
              <w:t>10</w:t>
            </w:r>
          </w:p>
        </w:tc>
        <w:tc>
          <w:tcPr>
            <w:tcW w:w="3125" w:type="dxa"/>
          </w:tcPr>
          <w:p w14:paraId="49631780" w14:textId="30311B89" w:rsidR="008A3F59" w:rsidRDefault="005B1510" w:rsidP="008A3F59">
            <w:pPr>
              <w:rPr>
                <w:ins w:id="2102" w:author="Windows User" w:date="2021-06-02T20:12:00Z"/>
              </w:rPr>
            </w:pPr>
            <w:ins w:id="2103" w:author="Windows User" w:date="2021-06-02T20:12:00Z">
              <w:r>
                <w:t>updated_at</w:t>
              </w:r>
            </w:ins>
          </w:p>
        </w:tc>
        <w:tc>
          <w:tcPr>
            <w:tcW w:w="1790" w:type="dxa"/>
          </w:tcPr>
          <w:p w14:paraId="79895BFE" w14:textId="25D191BC" w:rsidR="008A3F59" w:rsidRDefault="005B1510" w:rsidP="008A3F59">
            <w:pPr>
              <w:jc w:val="center"/>
              <w:rPr>
                <w:ins w:id="2104" w:author="Windows User" w:date="2021-06-02T20:12:00Z"/>
              </w:rPr>
            </w:pPr>
            <w:ins w:id="2105" w:author="Windows User" w:date="2021-06-02T20:12:00Z">
              <w:r>
                <w:t>timestamp</w:t>
              </w:r>
            </w:ins>
          </w:p>
        </w:tc>
        <w:tc>
          <w:tcPr>
            <w:tcW w:w="1782" w:type="dxa"/>
          </w:tcPr>
          <w:p w14:paraId="259B1EF4" w14:textId="1DE080DE" w:rsidR="008A3F59" w:rsidRPr="00A7440A" w:rsidRDefault="00D00FDF" w:rsidP="008A3F59">
            <w:pPr>
              <w:pStyle w:val="ListParagraph"/>
              <w:tabs>
                <w:tab w:val="left" w:pos="993"/>
              </w:tabs>
              <w:ind w:left="0"/>
              <w:jc w:val="center"/>
              <w:rPr>
                <w:ins w:id="2106" w:author="Windows User" w:date="2021-06-02T20:12:00Z"/>
                <w:i/>
              </w:rPr>
            </w:pPr>
            <w:r w:rsidRPr="00D00FDF">
              <w:rPr>
                <w:iCs/>
              </w:rPr>
              <w:t>null</w:t>
            </w:r>
          </w:p>
        </w:tc>
      </w:tr>
    </w:tbl>
    <w:p w14:paraId="50FE6E88" w14:textId="77777777" w:rsidR="000D0C0C" w:rsidRDefault="000D0C0C">
      <w:pPr>
        <w:pStyle w:val="ListParagraph"/>
        <w:tabs>
          <w:tab w:val="left" w:pos="993"/>
        </w:tabs>
        <w:jc w:val="both"/>
        <w:rPr>
          <w:ins w:id="2107" w:author="Windows User" w:date="2021-05-31T21:41:00Z"/>
        </w:rPr>
        <w:pPrChange w:id="2108" w:author="Windows User" w:date="2021-05-31T21:41:00Z">
          <w:pPr>
            <w:pStyle w:val="Heading2"/>
            <w:numPr>
              <w:ilvl w:val="2"/>
              <w:numId w:val="23"/>
            </w:numPr>
            <w:ind w:left="709" w:hanging="709"/>
          </w:pPr>
        </w:pPrChange>
      </w:pPr>
    </w:p>
    <w:p w14:paraId="62AA2EC3" w14:textId="18511216" w:rsidR="00E55131" w:rsidRDefault="00E55131">
      <w:pPr>
        <w:pStyle w:val="ListParagraph"/>
        <w:numPr>
          <w:ilvl w:val="0"/>
          <w:numId w:val="53"/>
        </w:numPr>
        <w:tabs>
          <w:tab w:val="left" w:pos="993"/>
        </w:tabs>
        <w:ind w:hanging="294"/>
        <w:jc w:val="both"/>
        <w:rPr>
          <w:ins w:id="2109" w:author="Windows User" w:date="2021-04-04T20:40:00Z"/>
        </w:rPr>
        <w:pPrChange w:id="2110" w:author="Windows User" w:date="2021-04-04T20:40:00Z">
          <w:pPr>
            <w:pStyle w:val="Heading2"/>
            <w:numPr>
              <w:ilvl w:val="2"/>
              <w:numId w:val="23"/>
            </w:numPr>
            <w:ind w:left="709" w:hanging="709"/>
          </w:pPr>
        </w:pPrChange>
      </w:pPr>
      <w:ins w:id="2111" w:author="Windows User" w:date="2021-04-04T20:33:00Z">
        <w:r>
          <w:t xml:space="preserve">Struktur </w:t>
        </w:r>
      </w:ins>
      <w:ins w:id="2112" w:author="Windows User" w:date="2021-07-24T12:14:00Z">
        <w:r w:rsidR="00B6427B">
          <w:t>S</w:t>
        </w:r>
        <w:r w:rsidR="004B7D21">
          <w:t>iswa</w:t>
        </w:r>
      </w:ins>
    </w:p>
    <w:p w14:paraId="5DC5E875" w14:textId="604F70CD" w:rsidR="004B7D21" w:rsidRDefault="004B7D21">
      <w:pPr>
        <w:pStyle w:val="ListParagraph"/>
        <w:tabs>
          <w:tab w:val="left" w:pos="993"/>
        </w:tabs>
        <w:jc w:val="both"/>
        <w:rPr>
          <w:ins w:id="2113" w:author="Windows User" w:date="2021-07-24T12:14:00Z"/>
        </w:rPr>
        <w:pPrChange w:id="2114" w:author="Windows User" w:date="2021-07-24T12:14:00Z">
          <w:pPr>
            <w:pStyle w:val="ListParagraph"/>
            <w:numPr>
              <w:numId w:val="53"/>
            </w:numPr>
            <w:tabs>
              <w:tab w:val="left" w:pos="993"/>
            </w:tabs>
            <w:ind w:hanging="360"/>
            <w:jc w:val="both"/>
          </w:pPr>
        </w:pPrChange>
      </w:pPr>
      <w:ins w:id="2115" w:author="Windows User" w:date="2021-07-24T12:14:00Z">
        <w:r>
          <w:t xml:space="preserve">Struktur tabel siswa berfungsi sebagai tempat menyimpan data siswa. Berikut merupakan </w:t>
        </w:r>
        <w:r w:rsidRPr="002F2E78">
          <w:rPr>
            <w:i/>
          </w:rPr>
          <w:t>field</w:t>
        </w:r>
        <w:r>
          <w:t xml:space="preserve"> yang terdapat pada tabel siswa. </w:t>
        </w:r>
      </w:ins>
    </w:p>
    <w:p w14:paraId="449688B8" w14:textId="7CFDA46B" w:rsidR="0054178A" w:rsidRPr="0054178A" w:rsidRDefault="0054178A" w:rsidP="0054178A">
      <w:pPr>
        <w:pStyle w:val="Caption"/>
        <w:keepNext/>
        <w:rPr>
          <w:lang w:val="en-US"/>
        </w:rPr>
      </w:pPr>
      <w:bookmarkStart w:id="2116" w:name="_Toc94361172"/>
      <w:bookmarkStart w:id="2117" w:name="_Toc94361593"/>
      <w:r>
        <w:t xml:space="preserve">Tabel 4. </w:t>
      </w:r>
      <w:r>
        <w:fldChar w:fldCharType="begin"/>
      </w:r>
      <w:r>
        <w:instrText xml:space="preserve"> SEQ Tabel_4. \* ARABIC </w:instrText>
      </w:r>
      <w:r>
        <w:fldChar w:fldCharType="separate"/>
      </w:r>
      <w:r>
        <w:rPr>
          <w:noProof/>
        </w:rPr>
        <w:t>2</w:t>
      </w:r>
      <w:r>
        <w:fldChar w:fldCharType="end"/>
      </w:r>
      <w:r>
        <w:rPr>
          <w:lang w:val="en-US"/>
        </w:rPr>
        <w:t xml:space="preserve"> </w:t>
      </w:r>
      <w:ins w:id="2118" w:author="Windows User" w:date="2021-06-03T06:57:00Z">
        <w:r>
          <w:rPr>
            <w:lang w:val="en-US"/>
          </w:rPr>
          <w:t xml:space="preserve">Tabel </w:t>
        </w:r>
      </w:ins>
      <w:ins w:id="2119" w:author="Windows User" w:date="2021-07-24T12:15:00Z">
        <w:r>
          <w:rPr>
            <w:lang w:val="en-US"/>
          </w:rPr>
          <w:t>siswa</w:t>
        </w:r>
      </w:ins>
      <w:bookmarkEnd w:id="2116"/>
      <w:bookmarkEnd w:id="2117"/>
    </w:p>
    <w:tbl>
      <w:tblPr>
        <w:tblStyle w:val="TableGrid"/>
        <w:tblW w:w="0" w:type="auto"/>
        <w:tblInd w:w="720" w:type="dxa"/>
        <w:tblLook w:val="04A0" w:firstRow="1" w:lastRow="0" w:firstColumn="1" w:lastColumn="0" w:noHBand="0" w:noVBand="1"/>
      </w:tblPr>
      <w:tblGrid>
        <w:gridCol w:w="510"/>
        <w:gridCol w:w="3125"/>
        <w:gridCol w:w="1790"/>
        <w:gridCol w:w="1782"/>
      </w:tblGrid>
      <w:tr w:rsidR="005B1510" w14:paraId="1509FA21" w14:textId="77777777" w:rsidTr="00427DE8">
        <w:trPr>
          <w:ins w:id="2120" w:author="Windows User" w:date="2021-04-04T20:40:00Z"/>
        </w:trPr>
        <w:tc>
          <w:tcPr>
            <w:tcW w:w="510" w:type="dxa"/>
          </w:tcPr>
          <w:p w14:paraId="7C60C74B" w14:textId="612C05AD" w:rsidR="005B1510" w:rsidRPr="00427DE8" w:rsidRDefault="00792354">
            <w:pPr>
              <w:pStyle w:val="ListParagraph"/>
              <w:tabs>
                <w:tab w:val="left" w:pos="993"/>
              </w:tabs>
              <w:ind w:left="0"/>
              <w:jc w:val="center"/>
              <w:rPr>
                <w:ins w:id="2121" w:author="Windows User" w:date="2021-04-04T20:40:00Z"/>
                <w:b/>
                <w:rPrChange w:id="2122" w:author="Windows User" w:date="2021-04-04T20:42:00Z">
                  <w:rPr>
                    <w:ins w:id="2123" w:author="Windows User" w:date="2021-04-04T20:40:00Z"/>
                  </w:rPr>
                </w:rPrChange>
              </w:rPr>
              <w:pPrChange w:id="2124" w:author="Windows User" w:date="2021-04-04T20:46:00Z">
                <w:pPr>
                  <w:pStyle w:val="ListParagraph"/>
                  <w:tabs>
                    <w:tab w:val="left" w:pos="993"/>
                  </w:tabs>
                  <w:ind w:left="0"/>
                  <w:jc w:val="both"/>
                </w:pPr>
              </w:pPrChange>
            </w:pPr>
            <w:ins w:id="2125" w:author="Windows User" w:date="2021-07-24T12:09:00Z">
              <w:r w:rsidRPr="002F2E78">
                <w:rPr>
                  <w:b/>
                </w:rPr>
                <w:t>no</w:t>
              </w:r>
            </w:ins>
          </w:p>
        </w:tc>
        <w:tc>
          <w:tcPr>
            <w:tcW w:w="3125" w:type="dxa"/>
          </w:tcPr>
          <w:p w14:paraId="27CA85AE" w14:textId="418E5957" w:rsidR="005B1510" w:rsidRPr="00427DE8" w:rsidRDefault="00792354">
            <w:pPr>
              <w:pStyle w:val="ListParagraph"/>
              <w:tabs>
                <w:tab w:val="left" w:pos="993"/>
              </w:tabs>
              <w:ind w:left="0"/>
              <w:jc w:val="center"/>
              <w:rPr>
                <w:ins w:id="2126" w:author="Windows User" w:date="2021-04-04T20:40:00Z"/>
                <w:b/>
                <w:i/>
                <w:rPrChange w:id="2127" w:author="Windows User" w:date="2021-04-04T20:42:00Z">
                  <w:rPr>
                    <w:ins w:id="2128" w:author="Windows User" w:date="2021-04-04T20:40:00Z"/>
                  </w:rPr>
                </w:rPrChange>
              </w:rPr>
              <w:pPrChange w:id="2129" w:author="Windows User" w:date="2021-04-04T20:46:00Z">
                <w:pPr>
                  <w:pStyle w:val="ListParagraph"/>
                  <w:tabs>
                    <w:tab w:val="left" w:pos="993"/>
                  </w:tabs>
                  <w:ind w:left="0"/>
                  <w:jc w:val="both"/>
                </w:pPr>
              </w:pPrChange>
            </w:pPr>
            <w:ins w:id="2130" w:author="Windows User" w:date="2021-07-24T12:09:00Z">
              <w:r w:rsidRPr="002F2E78">
                <w:rPr>
                  <w:b/>
                  <w:i/>
                </w:rPr>
                <w:t>field</w:t>
              </w:r>
            </w:ins>
          </w:p>
        </w:tc>
        <w:tc>
          <w:tcPr>
            <w:tcW w:w="1790" w:type="dxa"/>
          </w:tcPr>
          <w:p w14:paraId="1F771A63" w14:textId="36F8E435" w:rsidR="005B1510" w:rsidRPr="00427DE8" w:rsidRDefault="00792354">
            <w:pPr>
              <w:pStyle w:val="ListParagraph"/>
              <w:tabs>
                <w:tab w:val="left" w:pos="993"/>
              </w:tabs>
              <w:ind w:left="0"/>
              <w:jc w:val="center"/>
              <w:rPr>
                <w:ins w:id="2131" w:author="Windows User" w:date="2021-04-04T20:40:00Z"/>
                <w:b/>
                <w:rPrChange w:id="2132" w:author="Windows User" w:date="2021-04-04T20:42:00Z">
                  <w:rPr>
                    <w:ins w:id="2133" w:author="Windows User" w:date="2021-04-04T20:40:00Z"/>
                  </w:rPr>
                </w:rPrChange>
              </w:rPr>
              <w:pPrChange w:id="2134" w:author="Windows User" w:date="2021-04-04T20:46:00Z">
                <w:pPr>
                  <w:pStyle w:val="ListParagraph"/>
                  <w:tabs>
                    <w:tab w:val="left" w:pos="993"/>
                  </w:tabs>
                  <w:ind w:left="0"/>
                  <w:jc w:val="both"/>
                </w:pPr>
              </w:pPrChange>
            </w:pPr>
            <w:ins w:id="2135" w:author="Windows User" w:date="2021-07-24T12:09:00Z">
              <w:r w:rsidRPr="002F2E78">
                <w:rPr>
                  <w:b/>
                </w:rPr>
                <w:t xml:space="preserve">data </w:t>
              </w:r>
              <w:r w:rsidRPr="002F2E78">
                <w:rPr>
                  <w:b/>
                  <w:i/>
                </w:rPr>
                <w:t>type</w:t>
              </w:r>
            </w:ins>
          </w:p>
        </w:tc>
        <w:tc>
          <w:tcPr>
            <w:tcW w:w="1782" w:type="dxa"/>
          </w:tcPr>
          <w:p w14:paraId="373C07F4" w14:textId="09DBD74C" w:rsidR="005B1510" w:rsidRPr="00427DE8" w:rsidRDefault="00792354">
            <w:pPr>
              <w:pStyle w:val="ListParagraph"/>
              <w:tabs>
                <w:tab w:val="left" w:pos="993"/>
              </w:tabs>
              <w:ind w:left="0"/>
              <w:jc w:val="center"/>
              <w:rPr>
                <w:ins w:id="2136" w:author="Windows User" w:date="2021-04-04T20:40:00Z"/>
                <w:b/>
                <w:rPrChange w:id="2137" w:author="Windows User" w:date="2021-04-04T20:42:00Z">
                  <w:rPr>
                    <w:ins w:id="2138" w:author="Windows User" w:date="2021-04-04T20:40:00Z"/>
                  </w:rPr>
                </w:rPrChange>
              </w:rPr>
              <w:pPrChange w:id="2139" w:author="Windows User" w:date="2021-04-04T20:46:00Z">
                <w:pPr>
                  <w:pStyle w:val="ListParagraph"/>
                  <w:tabs>
                    <w:tab w:val="left" w:pos="993"/>
                  </w:tabs>
                  <w:ind w:left="0"/>
                  <w:jc w:val="both"/>
                </w:pPr>
              </w:pPrChange>
            </w:pPr>
            <w:ins w:id="2140" w:author="Windows User" w:date="2021-07-24T12:09:00Z">
              <w:r w:rsidRPr="002F2E78">
                <w:rPr>
                  <w:b/>
                </w:rPr>
                <w:t>key constraint</w:t>
              </w:r>
            </w:ins>
          </w:p>
        </w:tc>
      </w:tr>
      <w:tr w:rsidR="005B1510" w14:paraId="453E7FE4" w14:textId="77777777" w:rsidTr="00427DE8">
        <w:trPr>
          <w:ins w:id="2141" w:author="Windows User" w:date="2021-04-04T20:40:00Z"/>
        </w:trPr>
        <w:tc>
          <w:tcPr>
            <w:tcW w:w="510" w:type="dxa"/>
          </w:tcPr>
          <w:p w14:paraId="3ACD7956" w14:textId="7960955F" w:rsidR="005B1510" w:rsidRDefault="00792354" w:rsidP="005B1510">
            <w:pPr>
              <w:pStyle w:val="ListParagraph"/>
              <w:tabs>
                <w:tab w:val="left" w:pos="993"/>
              </w:tabs>
              <w:ind w:left="0"/>
              <w:jc w:val="both"/>
              <w:rPr>
                <w:ins w:id="2142" w:author="Windows User" w:date="2021-04-04T20:40:00Z"/>
              </w:rPr>
            </w:pPr>
            <w:ins w:id="2143" w:author="Windows User" w:date="2021-07-24T12:09:00Z">
              <w:r>
                <w:t>1</w:t>
              </w:r>
            </w:ins>
          </w:p>
        </w:tc>
        <w:tc>
          <w:tcPr>
            <w:tcW w:w="3125" w:type="dxa"/>
          </w:tcPr>
          <w:p w14:paraId="77B4BEAB" w14:textId="450ECE20" w:rsidR="005B1510" w:rsidRDefault="00792354" w:rsidP="005B1510">
            <w:pPr>
              <w:pStyle w:val="ListParagraph"/>
              <w:tabs>
                <w:tab w:val="left" w:pos="993"/>
              </w:tabs>
              <w:ind w:left="0"/>
              <w:jc w:val="both"/>
              <w:rPr>
                <w:ins w:id="2144" w:author="Windows User" w:date="2021-04-04T20:40:00Z"/>
              </w:rPr>
            </w:pPr>
            <w:ins w:id="2145" w:author="Windows User" w:date="2021-07-24T12:27:00Z">
              <w:r>
                <w:t>id_</w:t>
              </w:r>
            </w:ins>
            <w:ins w:id="2146" w:author="Windows User" w:date="2021-07-24T12:15:00Z">
              <w:r>
                <w:t>siswa</w:t>
              </w:r>
            </w:ins>
          </w:p>
        </w:tc>
        <w:tc>
          <w:tcPr>
            <w:tcW w:w="1790" w:type="dxa"/>
          </w:tcPr>
          <w:p w14:paraId="6C038B92" w14:textId="74D750BA" w:rsidR="005B1510" w:rsidRDefault="00792354">
            <w:pPr>
              <w:pStyle w:val="ListParagraph"/>
              <w:tabs>
                <w:tab w:val="left" w:pos="993"/>
              </w:tabs>
              <w:ind w:left="0"/>
              <w:jc w:val="center"/>
              <w:rPr>
                <w:ins w:id="2147" w:author="Windows User" w:date="2021-04-04T20:40:00Z"/>
              </w:rPr>
              <w:pPrChange w:id="2148" w:author="Windows User" w:date="2021-04-04T20:46:00Z">
                <w:pPr>
                  <w:pStyle w:val="ListParagraph"/>
                  <w:tabs>
                    <w:tab w:val="left" w:pos="993"/>
                  </w:tabs>
                  <w:ind w:left="0"/>
                  <w:jc w:val="both"/>
                </w:pPr>
              </w:pPrChange>
            </w:pPr>
            <w:ins w:id="2149" w:author="Windows User" w:date="2021-07-24T12:09:00Z">
              <w:r>
                <w:t>bigint(20)</w:t>
              </w:r>
            </w:ins>
          </w:p>
        </w:tc>
        <w:tc>
          <w:tcPr>
            <w:tcW w:w="1782" w:type="dxa"/>
          </w:tcPr>
          <w:p w14:paraId="5F0E5E24" w14:textId="0ACAF790" w:rsidR="005B1510" w:rsidRPr="00427DE8" w:rsidRDefault="00792354">
            <w:pPr>
              <w:pStyle w:val="ListParagraph"/>
              <w:tabs>
                <w:tab w:val="left" w:pos="993"/>
              </w:tabs>
              <w:ind w:left="0"/>
              <w:jc w:val="center"/>
              <w:rPr>
                <w:ins w:id="2150" w:author="Windows User" w:date="2021-04-04T20:40:00Z"/>
                <w:i/>
                <w:rPrChange w:id="2151" w:author="Windows User" w:date="2021-04-04T20:43:00Z">
                  <w:rPr>
                    <w:ins w:id="2152" w:author="Windows User" w:date="2021-04-04T20:40:00Z"/>
                  </w:rPr>
                </w:rPrChange>
              </w:rPr>
              <w:pPrChange w:id="2153" w:author="Windows User" w:date="2021-04-04T20:46:00Z">
                <w:pPr>
                  <w:pStyle w:val="ListParagraph"/>
                  <w:tabs>
                    <w:tab w:val="left" w:pos="993"/>
                  </w:tabs>
                  <w:ind w:left="0"/>
                  <w:jc w:val="both"/>
                </w:pPr>
              </w:pPrChange>
            </w:pPr>
            <w:ins w:id="2154" w:author="Windows User" w:date="2021-07-24T12:16:00Z">
              <w:r>
                <w:rPr>
                  <w:i/>
                </w:rPr>
                <w:t>p</w:t>
              </w:r>
            </w:ins>
            <w:ins w:id="2155" w:author="Windows User" w:date="2021-07-24T12:09:00Z">
              <w:r w:rsidRPr="002F2E78">
                <w:rPr>
                  <w:i/>
                </w:rPr>
                <w:t>rimary key</w:t>
              </w:r>
            </w:ins>
          </w:p>
        </w:tc>
      </w:tr>
      <w:tr w:rsidR="005B1510" w14:paraId="3E50B364" w14:textId="77777777" w:rsidTr="00427DE8">
        <w:trPr>
          <w:ins w:id="2156" w:author="Windows User" w:date="2021-04-04T20:43:00Z"/>
        </w:trPr>
        <w:tc>
          <w:tcPr>
            <w:tcW w:w="510" w:type="dxa"/>
          </w:tcPr>
          <w:p w14:paraId="49B87BA9" w14:textId="25814C58" w:rsidR="005B1510" w:rsidRDefault="00792354" w:rsidP="005B1510">
            <w:pPr>
              <w:pStyle w:val="ListParagraph"/>
              <w:tabs>
                <w:tab w:val="left" w:pos="993"/>
              </w:tabs>
              <w:ind w:left="0"/>
              <w:jc w:val="both"/>
              <w:rPr>
                <w:ins w:id="2157" w:author="Windows User" w:date="2021-04-04T20:43:00Z"/>
              </w:rPr>
            </w:pPr>
            <w:ins w:id="2158" w:author="Windows User" w:date="2021-07-24T12:09:00Z">
              <w:r>
                <w:t>2</w:t>
              </w:r>
            </w:ins>
          </w:p>
        </w:tc>
        <w:tc>
          <w:tcPr>
            <w:tcW w:w="3125" w:type="dxa"/>
          </w:tcPr>
          <w:p w14:paraId="456CE021" w14:textId="6A9AFEC2" w:rsidR="005B1510" w:rsidRDefault="00792354" w:rsidP="005B1510">
            <w:pPr>
              <w:pStyle w:val="ListParagraph"/>
              <w:tabs>
                <w:tab w:val="left" w:pos="993"/>
              </w:tabs>
              <w:ind w:left="0"/>
              <w:jc w:val="both"/>
              <w:rPr>
                <w:ins w:id="2159" w:author="Windows User" w:date="2021-04-04T20:43:00Z"/>
              </w:rPr>
            </w:pPr>
            <w:ins w:id="2160" w:author="Windows User" w:date="2021-07-24T12:16:00Z">
              <w:r>
                <w:t>kelas_id</w:t>
              </w:r>
            </w:ins>
          </w:p>
        </w:tc>
        <w:tc>
          <w:tcPr>
            <w:tcW w:w="1790" w:type="dxa"/>
          </w:tcPr>
          <w:p w14:paraId="7CDF34BE" w14:textId="5B589C9F" w:rsidR="005B1510" w:rsidRDefault="00792354">
            <w:pPr>
              <w:pStyle w:val="ListParagraph"/>
              <w:tabs>
                <w:tab w:val="left" w:pos="993"/>
              </w:tabs>
              <w:ind w:left="0"/>
              <w:jc w:val="center"/>
              <w:rPr>
                <w:ins w:id="2161" w:author="Windows User" w:date="2021-04-04T20:43:00Z"/>
              </w:rPr>
              <w:pPrChange w:id="2162" w:author="Windows User" w:date="2021-06-02T20:14:00Z">
                <w:pPr>
                  <w:pStyle w:val="ListParagraph"/>
                  <w:tabs>
                    <w:tab w:val="left" w:pos="993"/>
                  </w:tabs>
                  <w:ind w:left="0"/>
                  <w:jc w:val="both"/>
                </w:pPr>
              </w:pPrChange>
            </w:pPr>
            <w:ins w:id="2163" w:author="Windows User" w:date="2021-07-24T12:16:00Z">
              <w:r>
                <w:t>bigint(20)</w:t>
              </w:r>
            </w:ins>
          </w:p>
        </w:tc>
        <w:tc>
          <w:tcPr>
            <w:tcW w:w="1782" w:type="dxa"/>
          </w:tcPr>
          <w:p w14:paraId="19F7464D" w14:textId="75558767" w:rsidR="005B1510" w:rsidRPr="00427DE8" w:rsidRDefault="00792354">
            <w:pPr>
              <w:pStyle w:val="ListParagraph"/>
              <w:tabs>
                <w:tab w:val="left" w:pos="993"/>
              </w:tabs>
              <w:ind w:left="0"/>
              <w:jc w:val="center"/>
              <w:rPr>
                <w:ins w:id="2164" w:author="Windows User" w:date="2021-04-04T20:43:00Z"/>
                <w:rPrChange w:id="2165" w:author="Windows User" w:date="2021-04-04T20:44:00Z">
                  <w:rPr>
                    <w:ins w:id="2166" w:author="Windows User" w:date="2021-04-04T20:43:00Z"/>
                    <w:i/>
                  </w:rPr>
                </w:rPrChange>
              </w:rPr>
              <w:pPrChange w:id="2167" w:author="Windows User" w:date="2021-04-04T20:46:00Z">
                <w:pPr>
                  <w:pStyle w:val="ListParagraph"/>
                  <w:tabs>
                    <w:tab w:val="left" w:pos="993"/>
                  </w:tabs>
                  <w:ind w:left="0"/>
                  <w:jc w:val="both"/>
                </w:pPr>
              </w:pPrChange>
            </w:pPr>
            <w:ins w:id="2168" w:author="Windows User" w:date="2021-07-24T12:16:00Z">
              <w:r w:rsidRPr="00A7440A">
                <w:rPr>
                  <w:i/>
                </w:rPr>
                <w:t>foreign key</w:t>
              </w:r>
            </w:ins>
          </w:p>
        </w:tc>
      </w:tr>
      <w:tr w:rsidR="005B1510" w14:paraId="6F6039BC" w14:textId="77777777" w:rsidTr="00427DE8">
        <w:trPr>
          <w:ins w:id="2169" w:author="Windows User" w:date="2021-04-04T20:44:00Z"/>
        </w:trPr>
        <w:tc>
          <w:tcPr>
            <w:tcW w:w="510" w:type="dxa"/>
          </w:tcPr>
          <w:p w14:paraId="192D13E6" w14:textId="27A01BB9" w:rsidR="005B1510" w:rsidRDefault="00792354" w:rsidP="005B1510">
            <w:pPr>
              <w:pStyle w:val="ListParagraph"/>
              <w:tabs>
                <w:tab w:val="left" w:pos="993"/>
              </w:tabs>
              <w:ind w:left="0"/>
              <w:jc w:val="both"/>
              <w:rPr>
                <w:ins w:id="2170" w:author="Windows User" w:date="2021-04-04T20:44:00Z"/>
              </w:rPr>
            </w:pPr>
            <w:ins w:id="2171" w:author="Windows User" w:date="2021-07-24T12:09:00Z">
              <w:r>
                <w:t>3</w:t>
              </w:r>
            </w:ins>
          </w:p>
        </w:tc>
        <w:tc>
          <w:tcPr>
            <w:tcW w:w="3125" w:type="dxa"/>
          </w:tcPr>
          <w:p w14:paraId="71612549" w14:textId="6FF269B1" w:rsidR="005B1510" w:rsidRPr="00427DE8" w:rsidRDefault="00792354" w:rsidP="005B1510">
            <w:pPr>
              <w:pStyle w:val="ListParagraph"/>
              <w:tabs>
                <w:tab w:val="left" w:pos="993"/>
              </w:tabs>
              <w:ind w:left="0"/>
              <w:jc w:val="both"/>
              <w:rPr>
                <w:ins w:id="2172" w:author="Windows User" w:date="2021-04-04T20:44:00Z"/>
                <w:i/>
                <w:rPrChange w:id="2173" w:author="Windows User" w:date="2021-04-04T20:44:00Z">
                  <w:rPr>
                    <w:ins w:id="2174" w:author="Windows User" w:date="2021-04-04T20:44:00Z"/>
                  </w:rPr>
                </w:rPrChange>
              </w:rPr>
            </w:pPr>
            <w:ins w:id="2175" w:author="Windows User" w:date="2021-07-24T12:09:00Z">
              <w:r>
                <w:rPr>
                  <w:i/>
                </w:rPr>
                <w:t>name</w:t>
              </w:r>
            </w:ins>
          </w:p>
        </w:tc>
        <w:tc>
          <w:tcPr>
            <w:tcW w:w="1790" w:type="dxa"/>
          </w:tcPr>
          <w:p w14:paraId="36E04D58" w14:textId="1C8597EF" w:rsidR="005B1510" w:rsidRDefault="00792354">
            <w:pPr>
              <w:pStyle w:val="ListParagraph"/>
              <w:tabs>
                <w:tab w:val="left" w:pos="993"/>
              </w:tabs>
              <w:ind w:left="0"/>
              <w:jc w:val="center"/>
              <w:rPr>
                <w:ins w:id="2176" w:author="Windows User" w:date="2021-04-04T20:44:00Z"/>
              </w:rPr>
              <w:pPrChange w:id="2177" w:author="Windows User" w:date="2021-04-04T20:46:00Z">
                <w:pPr>
                  <w:pStyle w:val="ListParagraph"/>
                  <w:tabs>
                    <w:tab w:val="left" w:pos="993"/>
                  </w:tabs>
                  <w:ind w:left="0"/>
                  <w:jc w:val="both"/>
                </w:pPr>
              </w:pPrChange>
            </w:pPr>
            <w:ins w:id="2178" w:author="Windows User" w:date="2021-07-24T12:09:00Z">
              <w:r>
                <w:t>varchar(50)</w:t>
              </w:r>
            </w:ins>
          </w:p>
        </w:tc>
        <w:tc>
          <w:tcPr>
            <w:tcW w:w="1782" w:type="dxa"/>
          </w:tcPr>
          <w:p w14:paraId="5603EB21" w14:textId="426F5E22" w:rsidR="005B1510" w:rsidRDefault="00792354">
            <w:pPr>
              <w:pStyle w:val="ListParagraph"/>
              <w:tabs>
                <w:tab w:val="left" w:pos="993"/>
              </w:tabs>
              <w:ind w:left="0"/>
              <w:jc w:val="center"/>
              <w:rPr>
                <w:ins w:id="2179" w:author="Windows User" w:date="2021-04-04T20:44:00Z"/>
              </w:rPr>
              <w:pPrChange w:id="2180" w:author="Windows User" w:date="2021-04-04T20:46:00Z">
                <w:pPr>
                  <w:pStyle w:val="ListParagraph"/>
                  <w:tabs>
                    <w:tab w:val="left" w:pos="993"/>
                  </w:tabs>
                  <w:ind w:left="0"/>
                  <w:jc w:val="both"/>
                </w:pPr>
              </w:pPrChange>
            </w:pPr>
            <w:ins w:id="2181" w:author="Windows User" w:date="2021-07-24T12:09:00Z">
              <w:r>
                <w:t xml:space="preserve">not </w:t>
              </w:r>
            </w:ins>
            <w:ins w:id="2182" w:author="Windows User" w:date="2021-07-24T12:18:00Z">
              <w:r>
                <w:t>null</w:t>
              </w:r>
            </w:ins>
          </w:p>
        </w:tc>
      </w:tr>
      <w:tr w:rsidR="00AB297A" w14:paraId="442B5486" w14:textId="77777777" w:rsidTr="00427DE8">
        <w:trPr>
          <w:ins w:id="2183" w:author="Windows User" w:date="2021-07-24T12:17:00Z"/>
        </w:trPr>
        <w:tc>
          <w:tcPr>
            <w:tcW w:w="510" w:type="dxa"/>
          </w:tcPr>
          <w:p w14:paraId="367B0AA4" w14:textId="1D2E0F0E" w:rsidR="00AB297A" w:rsidRDefault="00792354" w:rsidP="005B1510">
            <w:pPr>
              <w:pStyle w:val="ListParagraph"/>
              <w:tabs>
                <w:tab w:val="left" w:pos="993"/>
              </w:tabs>
              <w:ind w:left="0"/>
              <w:jc w:val="both"/>
              <w:rPr>
                <w:ins w:id="2184" w:author="Windows User" w:date="2021-07-24T12:17:00Z"/>
              </w:rPr>
            </w:pPr>
            <w:ins w:id="2185" w:author="Windows User" w:date="2021-07-24T12:24:00Z">
              <w:r>
                <w:t>4</w:t>
              </w:r>
            </w:ins>
          </w:p>
        </w:tc>
        <w:tc>
          <w:tcPr>
            <w:tcW w:w="3125" w:type="dxa"/>
          </w:tcPr>
          <w:p w14:paraId="29540AEC" w14:textId="3E911744" w:rsidR="00AB297A" w:rsidRPr="007512E5" w:rsidRDefault="00792354" w:rsidP="005B1510">
            <w:pPr>
              <w:pStyle w:val="ListParagraph"/>
              <w:tabs>
                <w:tab w:val="left" w:pos="993"/>
              </w:tabs>
              <w:ind w:left="0"/>
              <w:jc w:val="both"/>
              <w:rPr>
                <w:ins w:id="2186" w:author="Windows User" w:date="2021-07-24T12:17:00Z"/>
                <w:rPrChange w:id="2187" w:author="Windows User" w:date="2021-07-24T12:18:00Z">
                  <w:rPr>
                    <w:ins w:id="2188" w:author="Windows User" w:date="2021-07-24T12:17:00Z"/>
                    <w:i/>
                  </w:rPr>
                </w:rPrChange>
              </w:rPr>
            </w:pPr>
            <w:ins w:id="2189" w:author="Windows User" w:date="2021-07-24T12:18:00Z">
              <w:r>
                <w:t>nis</w:t>
              </w:r>
            </w:ins>
          </w:p>
        </w:tc>
        <w:tc>
          <w:tcPr>
            <w:tcW w:w="1790" w:type="dxa"/>
          </w:tcPr>
          <w:p w14:paraId="1833D54E" w14:textId="688977A0" w:rsidR="00AB297A" w:rsidRDefault="00792354" w:rsidP="005B1510">
            <w:pPr>
              <w:pStyle w:val="ListParagraph"/>
              <w:tabs>
                <w:tab w:val="left" w:pos="993"/>
              </w:tabs>
              <w:ind w:left="0"/>
              <w:jc w:val="center"/>
              <w:rPr>
                <w:ins w:id="2190" w:author="Windows User" w:date="2021-07-24T12:17:00Z"/>
              </w:rPr>
            </w:pPr>
            <w:ins w:id="2191" w:author="Windows User" w:date="2021-07-24T12:18:00Z">
              <w:r>
                <w:t>varchar</w:t>
              </w:r>
            </w:ins>
            <w:ins w:id="2192" w:author="Windows User" w:date="2021-07-24T12:19:00Z">
              <w:r>
                <w:t>(4)</w:t>
              </w:r>
            </w:ins>
          </w:p>
        </w:tc>
        <w:tc>
          <w:tcPr>
            <w:tcW w:w="1782" w:type="dxa"/>
          </w:tcPr>
          <w:p w14:paraId="178AD573" w14:textId="45EDA281" w:rsidR="00AB297A" w:rsidRDefault="00792354" w:rsidP="005B1510">
            <w:pPr>
              <w:pStyle w:val="ListParagraph"/>
              <w:tabs>
                <w:tab w:val="left" w:pos="993"/>
              </w:tabs>
              <w:ind w:left="0"/>
              <w:jc w:val="center"/>
              <w:rPr>
                <w:ins w:id="2193" w:author="Windows User" w:date="2021-07-24T12:17:00Z"/>
              </w:rPr>
            </w:pPr>
            <w:ins w:id="2194" w:author="Windows User" w:date="2021-07-24T12:19:00Z">
              <w:r>
                <w:t>unique</w:t>
              </w:r>
            </w:ins>
          </w:p>
        </w:tc>
      </w:tr>
      <w:tr w:rsidR="00AB297A" w14:paraId="1919E84D" w14:textId="77777777" w:rsidTr="00427DE8">
        <w:trPr>
          <w:ins w:id="2195" w:author="Windows User" w:date="2021-07-24T12:17:00Z"/>
        </w:trPr>
        <w:tc>
          <w:tcPr>
            <w:tcW w:w="510" w:type="dxa"/>
          </w:tcPr>
          <w:p w14:paraId="68AF5A06" w14:textId="74C91CD1" w:rsidR="00AB297A" w:rsidRDefault="00792354" w:rsidP="005B1510">
            <w:pPr>
              <w:pStyle w:val="ListParagraph"/>
              <w:tabs>
                <w:tab w:val="left" w:pos="993"/>
              </w:tabs>
              <w:ind w:left="0"/>
              <w:jc w:val="both"/>
              <w:rPr>
                <w:ins w:id="2196" w:author="Windows User" w:date="2021-07-24T12:17:00Z"/>
              </w:rPr>
            </w:pPr>
            <w:ins w:id="2197" w:author="Windows User" w:date="2021-07-24T12:24:00Z">
              <w:r>
                <w:t>5</w:t>
              </w:r>
            </w:ins>
          </w:p>
        </w:tc>
        <w:tc>
          <w:tcPr>
            <w:tcW w:w="3125" w:type="dxa"/>
          </w:tcPr>
          <w:p w14:paraId="2A1D87AD" w14:textId="274E7670" w:rsidR="00AB297A" w:rsidRPr="00CC7076" w:rsidRDefault="00792354" w:rsidP="005B1510">
            <w:pPr>
              <w:pStyle w:val="ListParagraph"/>
              <w:tabs>
                <w:tab w:val="left" w:pos="993"/>
              </w:tabs>
              <w:ind w:left="0"/>
              <w:jc w:val="both"/>
              <w:rPr>
                <w:ins w:id="2198" w:author="Windows User" w:date="2021-07-24T12:17:00Z"/>
                <w:rPrChange w:id="2199" w:author="Windows User" w:date="2021-07-24T12:19:00Z">
                  <w:rPr>
                    <w:ins w:id="2200" w:author="Windows User" w:date="2021-07-24T12:17:00Z"/>
                    <w:i/>
                  </w:rPr>
                </w:rPrChange>
              </w:rPr>
            </w:pPr>
            <w:ins w:id="2201" w:author="Windows User" w:date="2021-07-24T12:19:00Z">
              <w:r>
                <w:t>jenis_kelamin</w:t>
              </w:r>
            </w:ins>
          </w:p>
        </w:tc>
        <w:tc>
          <w:tcPr>
            <w:tcW w:w="1790" w:type="dxa"/>
          </w:tcPr>
          <w:p w14:paraId="49EAB61D" w14:textId="61B73F8B" w:rsidR="00AB297A" w:rsidRDefault="00792354" w:rsidP="005B1510">
            <w:pPr>
              <w:pStyle w:val="ListParagraph"/>
              <w:tabs>
                <w:tab w:val="left" w:pos="993"/>
              </w:tabs>
              <w:ind w:left="0"/>
              <w:jc w:val="center"/>
              <w:rPr>
                <w:ins w:id="2202" w:author="Windows User" w:date="2021-07-24T12:17:00Z"/>
              </w:rPr>
            </w:pPr>
            <w:ins w:id="2203" w:author="Windows User" w:date="2021-07-24T12:20:00Z">
              <w:r>
                <w:t>varchar(10)</w:t>
              </w:r>
            </w:ins>
          </w:p>
        </w:tc>
        <w:tc>
          <w:tcPr>
            <w:tcW w:w="1782" w:type="dxa"/>
          </w:tcPr>
          <w:p w14:paraId="4C594E33" w14:textId="2A0437F1" w:rsidR="00AB297A" w:rsidRDefault="00792354" w:rsidP="005B1510">
            <w:pPr>
              <w:pStyle w:val="ListParagraph"/>
              <w:tabs>
                <w:tab w:val="left" w:pos="993"/>
              </w:tabs>
              <w:ind w:left="0"/>
              <w:jc w:val="center"/>
              <w:rPr>
                <w:ins w:id="2204" w:author="Windows User" w:date="2021-07-24T12:17:00Z"/>
              </w:rPr>
            </w:pPr>
            <w:ins w:id="2205" w:author="Windows User" w:date="2021-07-24T12:25:00Z">
              <w:r>
                <w:t>not null</w:t>
              </w:r>
            </w:ins>
          </w:p>
        </w:tc>
      </w:tr>
      <w:tr w:rsidR="00792354" w14:paraId="54EC339C" w14:textId="77777777" w:rsidTr="00427DE8">
        <w:trPr>
          <w:ins w:id="2206" w:author="Windows User" w:date="2021-07-24T12:20:00Z"/>
        </w:trPr>
        <w:tc>
          <w:tcPr>
            <w:tcW w:w="510" w:type="dxa"/>
          </w:tcPr>
          <w:p w14:paraId="31297182" w14:textId="6390B6F7" w:rsidR="00792354" w:rsidRDefault="00792354" w:rsidP="005B1510">
            <w:pPr>
              <w:pStyle w:val="ListParagraph"/>
              <w:tabs>
                <w:tab w:val="left" w:pos="993"/>
              </w:tabs>
              <w:ind w:left="0"/>
              <w:jc w:val="both"/>
              <w:rPr>
                <w:ins w:id="2207" w:author="Windows User" w:date="2021-07-24T12:20:00Z"/>
              </w:rPr>
            </w:pPr>
            <w:ins w:id="2208" w:author="Windows User" w:date="2021-07-24T12:25:00Z">
              <w:r>
                <w:t>6</w:t>
              </w:r>
            </w:ins>
          </w:p>
        </w:tc>
        <w:tc>
          <w:tcPr>
            <w:tcW w:w="3125" w:type="dxa"/>
          </w:tcPr>
          <w:p w14:paraId="1DF4642A" w14:textId="7F6D16E9" w:rsidR="00792354" w:rsidRDefault="00792354" w:rsidP="005B1510">
            <w:pPr>
              <w:pStyle w:val="ListParagraph"/>
              <w:tabs>
                <w:tab w:val="left" w:pos="993"/>
              </w:tabs>
              <w:ind w:left="0"/>
              <w:jc w:val="both"/>
              <w:rPr>
                <w:ins w:id="2209" w:author="Windows User" w:date="2021-07-24T12:20:00Z"/>
              </w:rPr>
            </w:pPr>
            <w:ins w:id="2210" w:author="Windows User" w:date="2021-07-24T12:20:00Z">
              <w:r>
                <w:t>tgl_lahir</w:t>
              </w:r>
            </w:ins>
          </w:p>
        </w:tc>
        <w:tc>
          <w:tcPr>
            <w:tcW w:w="1790" w:type="dxa"/>
          </w:tcPr>
          <w:p w14:paraId="43B3743A" w14:textId="4D74EBFA" w:rsidR="00792354" w:rsidRDefault="00792354" w:rsidP="005B1510">
            <w:pPr>
              <w:pStyle w:val="ListParagraph"/>
              <w:tabs>
                <w:tab w:val="left" w:pos="993"/>
              </w:tabs>
              <w:ind w:left="0"/>
              <w:jc w:val="center"/>
              <w:rPr>
                <w:ins w:id="2211" w:author="Windows User" w:date="2021-07-24T12:20:00Z"/>
              </w:rPr>
            </w:pPr>
            <w:ins w:id="2212" w:author="Windows User" w:date="2021-07-24T12:20:00Z">
              <w:r>
                <w:t>date</w:t>
              </w:r>
            </w:ins>
          </w:p>
        </w:tc>
        <w:tc>
          <w:tcPr>
            <w:tcW w:w="1782" w:type="dxa"/>
          </w:tcPr>
          <w:p w14:paraId="567EAE29" w14:textId="3E99C971" w:rsidR="00792354" w:rsidRDefault="00792354" w:rsidP="005B1510">
            <w:pPr>
              <w:pStyle w:val="ListParagraph"/>
              <w:tabs>
                <w:tab w:val="left" w:pos="993"/>
              </w:tabs>
              <w:ind w:left="0"/>
              <w:jc w:val="center"/>
              <w:rPr>
                <w:ins w:id="2213" w:author="Windows User" w:date="2021-07-24T12:20:00Z"/>
              </w:rPr>
            </w:pPr>
            <w:ins w:id="2214" w:author="Windows User" w:date="2021-07-24T12:25:00Z">
              <w:r>
                <w:t>not null</w:t>
              </w:r>
            </w:ins>
          </w:p>
        </w:tc>
      </w:tr>
      <w:tr w:rsidR="00792354" w14:paraId="4082CCA6" w14:textId="77777777" w:rsidTr="00427DE8">
        <w:trPr>
          <w:ins w:id="2215" w:author="Windows User" w:date="2021-07-24T12:20:00Z"/>
        </w:trPr>
        <w:tc>
          <w:tcPr>
            <w:tcW w:w="510" w:type="dxa"/>
          </w:tcPr>
          <w:p w14:paraId="4D035AD0" w14:textId="064AA739" w:rsidR="00792354" w:rsidRDefault="00792354" w:rsidP="005B1510">
            <w:pPr>
              <w:pStyle w:val="ListParagraph"/>
              <w:tabs>
                <w:tab w:val="left" w:pos="993"/>
              </w:tabs>
              <w:ind w:left="0"/>
              <w:jc w:val="both"/>
              <w:rPr>
                <w:ins w:id="2216" w:author="Windows User" w:date="2021-07-24T12:20:00Z"/>
              </w:rPr>
            </w:pPr>
            <w:ins w:id="2217" w:author="Windows User" w:date="2021-07-24T12:25:00Z">
              <w:r>
                <w:t>7</w:t>
              </w:r>
            </w:ins>
          </w:p>
        </w:tc>
        <w:tc>
          <w:tcPr>
            <w:tcW w:w="3125" w:type="dxa"/>
          </w:tcPr>
          <w:p w14:paraId="14BFB2FC" w14:textId="426112C8" w:rsidR="00792354" w:rsidRDefault="00792354" w:rsidP="005B1510">
            <w:pPr>
              <w:pStyle w:val="ListParagraph"/>
              <w:tabs>
                <w:tab w:val="left" w:pos="993"/>
              </w:tabs>
              <w:ind w:left="0"/>
              <w:jc w:val="both"/>
              <w:rPr>
                <w:ins w:id="2218" w:author="Windows User" w:date="2021-07-24T12:20:00Z"/>
              </w:rPr>
            </w:pPr>
            <w:ins w:id="2219" w:author="Windows User" w:date="2021-07-24T12:20:00Z">
              <w:r>
                <w:t>tempat_lahir</w:t>
              </w:r>
            </w:ins>
          </w:p>
        </w:tc>
        <w:tc>
          <w:tcPr>
            <w:tcW w:w="1790" w:type="dxa"/>
          </w:tcPr>
          <w:p w14:paraId="194223B9" w14:textId="2DF39A44" w:rsidR="00792354" w:rsidRDefault="00792354" w:rsidP="005B1510">
            <w:pPr>
              <w:pStyle w:val="ListParagraph"/>
              <w:tabs>
                <w:tab w:val="left" w:pos="993"/>
              </w:tabs>
              <w:ind w:left="0"/>
              <w:jc w:val="center"/>
              <w:rPr>
                <w:ins w:id="2220" w:author="Windows User" w:date="2021-07-24T12:20:00Z"/>
              </w:rPr>
            </w:pPr>
            <w:ins w:id="2221" w:author="Windows User" w:date="2021-07-24T12:20:00Z">
              <w:r>
                <w:t>varchar(20)</w:t>
              </w:r>
            </w:ins>
          </w:p>
        </w:tc>
        <w:tc>
          <w:tcPr>
            <w:tcW w:w="1782" w:type="dxa"/>
          </w:tcPr>
          <w:p w14:paraId="19613033" w14:textId="61490B33" w:rsidR="00792354" w:rsidRDefault="00792354" w:rsidP="005B1510">
            <w:pPr>
              <w:pStyle w:val="ListParagraph"/>
              <w:tabs>
                <w:tab w:val="left" w:pos="993"/>
              </w:tabs>
              <w:ind w:left="0"/>
              <w:jc w:val="center"/>
              <w:rPr>
                <w:ins w:id="2222" w:author="Windows User" w:date="2021-07-24T12:20:00Z"/>
              </w:rPr>
            </w:pPr>
            <w:ins w:id="2223" w:author="Windows User" w:date="2021-07-24T12:25:00Z">
              <w:r>
                <w:t>not null</w:t>
              </w:r>
            </w:ins>
          </w:p>
        </w:tc>
      </w:tr>
      <w:tr w:rsidR="00792354" w14:paraId="02432F6B" w14:textId="77777777" w:rsidTr="00427DE8">
        <w:trPr>
          <w:ins w:id="2224" w:author="Windows User" w:date="2021-07-24T12:20:00Z"/>
        </w:trPr>
        <w:tc>
          <w:tcPr>
            <w:tcW w:w="510" w:type="dxa"/>
          </w:tcPr>
          <w:p w14:paraId="1AE2C7FD" w14:textId="01490A5C" w:rsidR="00792354" w:rsidRDefault="00792354" w:rsidP="005B1510">
            <w:pPr>
              <w:pStyle w:val="ListParagraph"/>
              <w:tabs>
                <w:tab w:val="left" w:pos="993"/>
              </w:tabs>
              <w:ind w:left="0"/>
              <w:jc w:val="both"/>
              <w:rPr>
                <w:ins w:id="2225" w:author="Windows User" w:date="2021-07-24T12:20:00Z"/>
              </w:rPr>
            </w:pPr>
            <w:ins w:id="2226" w:author="Windows User" w:date="2021-07-24T12:25:00Z">
              <w:r>
                <w:t>8</w:t>
              </w:r>
            </w:ins>
          </w:p>
        </w:tc>
        <w:tc>
          <w:tcPr>
            <w:tcW w:w="3125" w:type="dxa"/>
          </w:tcPr>
          <w:p w14:paraId="091EFAD2" w14:textId="73C8EA8F" w:rsidR="00792354" w:rsidRDefault="00792354" w:rsidP="005B1510">
            <w:pPr>
              <w:pStyle w:val="ListParagraph"/>
              <w:tabs>
                <w:tab w:val="left" w:pos="993"/>
              </w:tabs>
              <w:ind w:left="0"/>
              <w:jc w:val="both"/>
              <w:rPr>
                <w:ins w:id="2227" w:author="Windows User" w:date="2021-07-24T12:20:00Z"/>
              </w:rPr>
            </w:pPr>
            <w:ins w:id="2228" w:author="Windows User" w:date="2021-07-24T12:21:00Z">
              <w:r>
                <w:t>agama</w:t>
              </w:r>
            </w:ins>
          </w:p>
        </w:tc>
        <w:tc>
          <w:tcPr>
            <w:tcW w:w="1790" w:type="dxa"/>
          </w:tcPr>
          <w:p w14:paraId="04890FD4" w14:textId="6C2066D4" w:rsidR="00792354" w:rsidRDefault="00792354" w:rsidP="005B1510">
            <w:pPr>
              <w:pStyle w:val="ListParagraph"/>
              <w:tabs>
                <w:tab w:val="left" w:pos="993"/>
              </w:tabs>
              <w:ind w:left="0"/>
              <w:jc w:val="center"/>
              <w:rPr>
                <w:ins w:id="2229" w:author="Windows User" w:date="2021-07-24T12:20:00Z"/>
              </w:rPr>
            </w:pPr>
            <w:ins w:id="2230" w:author="Windows User" w:date="2021-07-24T12:21:00Z">
              <w:r>
                <w:t>varchar(20)</w:t>
              </w:r>
            </w:ins>
          </w:p>
        </w:tc>
        <w:tc>
          <w:tcPr>
            <w:tcW w:w="1782" w:type="dxa"/>
          </w:tcPr>
          <w:p w14:paraId="1930DAB6" w14:textId="5F60E08A" w:rsidR="00792354" w:rsidRDefault="00792354" w:rsidP="005B1510">
            <w:pPr>
              <w:pStyle w:val="ListParagraph"/>
              <w:tabs>
                <w:tab w:val="left" w:pos="993"/>
              </w:tabs>
              <w:ind w:left="0"/>
              <w:jc w:val="center"/>
              <w:rPr>
                <w:ins w:id="2231" w:author="Windows User" w:date="2021-07-24T12:20:00Z"/>
              </w:rPr>
            </w:pPr>
            <w:ins w:id="2232" w:author="Windows User" w:date="2021-07-24T12:25:00Z">
              <w:r>
                <w:t>not null</w:t>
              </w:r>
            </w:ins>
          </w:p>
        </w:tc>
      </w:tr>
      <w:tr w:rsidR="00792354" w14:paraId="57B2B36D" w14:textId="77777777" w:rsidTr="00427DE8">
        <w:trPr>
          <w:ins w:id="2233" w:author="Windows User" w:date="2021-07-24T12:21:00Z"/>
        </w:trPr>
        <w:tc>
          <w:tcPr>
            <w:tcW w:w="510" w:type="dxa"/>
          </w:tcPr>
          <w:p w14:paraId="3D2C500B" w14:textId="7CC53FFE" w:rsidR="00792354" w:rsidRDefault="00792354" w:rsidP="005B1510">
            <w:pPr>
              <w:pStyle w:val="ListParagraph"/>
              <w:tabs>
                <w:tab w:val="left" w:pos="993"/>
              </w:tabs>
              <w:ind w:left="0"/>
              <w:jc w:val="both"/>
              <w:rPr>
                <w:ins w:id="2234" w:author="Windows User" w:date="2021-07-24T12:21:00Z"/>
              </w:rPr>
            </w:pPr>
            <w:ins w:id="2235" w:author="Windows User" w:date="2021-07-24T12:25:00Z">
              <w:r>
                <w:t>9</w:t>
              </w:r>
            </w:ins>
          </w:p>
        </w:tc>
        <w:tc>
          <w:tcPr>
            <w:tcW w:w="3125" w:type="dxa"/>
          </w:tcPr>
          <w:p w14:paraId="68077B61" w14:textId="05D7B37D" w:rsidR="00792354" w:rsidRDefault="00792354" w:rsidP="005B1510">
            <w:pPr>
              <w:pStyle w:val="ListParagraph"/>
              <w:tabs>
                <w:tab w:val="left" w:pos="993"/>
              </w:tabs>
              <w:ind w:left="0"/>
              <w:jc w:val="both"/>
              <w:rPr>
                <w:ins w:id="2236" w:author="Windows User" w:date="2021-07-24T12:21:00Z"/>
              </w:rPr>
            </w:pPr>
            <w:ins w:id="2237" w:author="Windows User" w:date="2021-07-24T12:21:00Z">
              <w:r>
                <w:t>tahun_masuk</w:t>
              </w:r>
            </w:ins>
          </w:p>
        </w:tc>
        <w:tc>
          <w:tcPr>
            <w:tcW w:w="1790" w:type="dxa"/>
          </w:tcPr>
          <w:p w14:paraId="021519B9" w14:textId="543C5F06" w:rsidR="00792354" w:rsidRDefault="00792354" w:rsidP="005B1510">
            <w:pPr>
              <w:pStyle w:val="ListParagraph"/>
              <w:tabs>
                <w:tab w:val="left" w:pos="993"/>
              </w:tabs>
              <w:ind w:left="0"/>
              <w:jc w:val="center"/>
              <w:rPr>
                <w:ins w:id="2238" w:author="Windows User" w:date="2021-07-24T12:21:00Z"/>
              </w:rPr>
            </w:pPr>
            <w:ins w:id="2239" w:author="Windows User" w:date="2021-07-24T12:22:00Z">
              <w:r>
                <w:t>year(4)</w:t>
              </w:r>
            </w:ins>
          </w:p>
        </w:tc>
        <w:tc>
          <w:tcPr>
            <w:tcW w:w="1782" w:type="dxa"/>
          </w:tcPr>
          <w:p w14:paraId="7E888DBE" w14:textId="4DADEEA9" w:rsidR="00792354" w:rsidRDefault="00792354" w:rsidP="005B1510">
            <w:pPr>
              <w:pStyle w:val="ListParagraph"/>
              <w:tabs>
                <w:tab w:val="left" w:pos="993"/>
              </w:tabs>
              <w:ind w:left="0"/>
              <w:jc w:val="center"/>
              <w:rPr>
                <w:ins w:id="2240" w:author="Windows User" w:date="2021-07-24T12:21:00Z"/>
              </w:rPr>
            </w:pPr>
            <w:ins w:id="2241" w:author="Windows User" w:date="2021-07-24T12:25:00Z">
              <w:r>
                <w:t>not null</w:t>
              </w:r>
            </w:ins>
          </w:p>
        </w:tc>
      </w:tr>
      <w:tr w:rsidR="00792354" w14:paraId="2A209CF4" w14:textId="77777777" w:rsidTr="00427DE8">
        <w:trPr>
          <w:ins w:id="2242" w:author="Windows User" w:date="2021-07-24T12:22:00Z"/>
        </w:trPr>
        <w:tc>
          <w:tcPr>
            <w:tcW w:w="510" w:type="dxa"/>
          </w:tcPr>
          <w:p w14:paraId="28D94534" w14:textId="1C27181E" w:rsidR="00792354" w:rsidRDefault="00792354" w:rsidP="005B1510">
            <w:pPr>
              <w:pStyle w:val="ListParagraph"/>
              <w:tabs>
                <w:tab w:val="left" w:pos="993"/>
              </w:tabs>
              <w:ind w:left="0"/>
              <w:jc w:val="both"/>
              <w:rPr>
                <w:ins w:id="2243" w:author="Windows User" w:date="2021-07-24T12:22:00Z"/>
              </w:rPr>
            </w:pPr>
            <w:ins w:id="2244" w:author="Windows User" w:date="2021-07-24T12:25:00Z">
              <w:r>
                <w:t>10</w:t>
              </w:r>
            </w:ins>
          </w:p>
        </w:tc>
        <w:tc>
          <w:tcPr>
            <w:tcW w:w="3125" w:type="dxa"/>
          </w:tcPr>
          <w:p w14:paraId="3240A2C6" w14:textId="26C051E5" w:rsidR="00792354" w:rsidRDefault="00792354" w:rsidP="005B1510">
            <w:pPr>
              <w:pStyle w:val="ListParagraph"/>
              <w:tabs>
                <w:tab w:val="left" w:pos="993"/>
              </w:tabs>
              <w:ind w:left="0"/>
              <w:jc w:val="both"/>
              <w:rPr>
                <w:ins w:id="2245" w:author="Windows User" w:date="2021-07-24T12:22:00Z"/>
              </w:rPr>
            </w:pPr>
            <w:ins w:id="2246" w:author="Windows User" w:date="2021-07-24T12:22:00Z">
              <w:r>
                <w:t>no_hp</w:t>
              </w:r>
            </w:ins>
          </w:p>
        </w:tc>
        <w:tc>
          <w:tcPr>
            <w:tcW w:w="1790" w:type="dxa"/>
          </w:tcPr>
          <w:p w14:paraId="74B15952" w14:textId="6D895ABA" w:rsidR="00792354" w:rsidRDefault="00792354" w:rsidP="005B1510">
            <w:pPr>
              <w:pStyle w:val="ListParagraph"/>
              <w:tabs>
                <w:tab w:val="left" w:pos="993"/>
              </w:tabs>
              <w:ind w:left="0"/>
              <w:jc w:val="center"/>
              <w:rPr>
                <w:ins w:id="2247" w:author="Windows User" w:date="2021-07-24T12:22:00Z"/>
              </w:rPr>
            </w:pPr>
            <w:ins w:id="2248" w:author="Windows User" w:date="2021-07-24T12:22:00Z">
              <w:r>
                <w:t>varchar(13)</w:t>
              </w:r>
            </w:ins>
          </w:p>
        </w:tc>
        <w:tc>
          <w:tcPr>
            <w:tcW w:w="1782" w:type="dxa"/>
          </w:tcPr>
          <w:p w14:paraId="52BCA55C" w14:textId="4549B9E8" w:rsidR="00792354" w:rsidRDefault="00792354" w:rsidP="005B1510">
            <w:pPr>
              <w:pStyle w:val="ListParagraph"/>
              <w:tabs>
                <w:tab w:val="left" w:pos="993"/>
              </w:tabs>
              <w:ind w:left="0"/>
              <w:jc w:val="center"/>
              <w:rPr>
                <w:ins w:id="2249" w:author="Windows User" w:date="2021-07-24T12:22:00Z"/>
              </w:rPr>
            </w:pPr>
            <w:ins w:id="2250" w:author="Windows User" w:date="2021-07-24T12:26:00Z">
              <w:r>
                <w:t>not null</w:t>
              </w:r>
            </w:ins>
          </w:p>
        </w:tc>
      </w:tr>
      <w:tr w:rsidR="00792354" w14:paraId="3AA1EB0B" w14:textId="77777777" w:rsidTr="00427DE8">
        <w:trPr>
          <w:ins w:id="2251" w:author="Windows User" w:date="2021-07-24T12:23:00Z"/>
        </w:trPr>
        <w:tc>
          <w:tcPr>
            <w:tcW w:w="510" w:type="dxa"/>
          </w:tcPr>
          <w:p w14:paraId="0EE974F2" w14:textId="66521490" w:rsidR="00792354" w:rsidRDefault="00792354" w:rsidP="005B1510">
            <w:pPr>
              <w:pStyle w:val="ListParagraph"/>
              <w:tabs>
                <w:tab w:val="left" w:pos="993"/>
              </w:tabs>
              <w:ind w:left="0"/>
              <w:jc w:val="both"/>
              <w:rPr>
                <w:ins w:id="2252" w:author="Windows User" w:date="2021-07-24T12:23:00Z"/>
              </w:rPr>
            </w:pPr>
            <w:ins w:id="2253" w:author="Windows User" w:date="2021-07-24T12:25:00Z">
              <w:r>
                <w:t>11</w:t>
              </w:r>
            </w:ins>
          </w:p>
        </w:tc>
        <w:tc>
          <w:tcPr>
            <w:tcW w:w="3125" w:type="dxa"/>
          </w:tcPr>
          <w:p w14:paraId="2D381DCA" w14:textId="22405006" w:rsidR="00792354" w:rsidRDefault="00792354" w:rsidP="005B1510">
            <w:pPr>
              <w:pStyle w:val="ListParagraph"/>
              <w:tabs>
                <w:tab w:val="left" w:pos="993"/>
              </w:tabs>
              <w:ind w:left="0"/>
              <w:jc w:val="both"/>
              <w:rPr>
                <w:ins w:id="2254" w:author="Windows User" w:date="2021-07-24T12:23:00Z"/>
              </w:rPr>
            </w:pPr>
            <w:ins w:id="2255" w:author="Windows User" w:date="2021-07-24T12:23:00Z">
              <w:r>
                <w:t>image</w:t>
              </w:r>
            </w:ins>
          </w:p>
        </w:tc>
        <w:tc>
          <w:tcPr>
            <w:tcW w:w="1790" w:type="dxa"/>
          </w:tcPr>
          <w:p w14:paraId="5CDB98DC" w14:textId="6FE9753B" w:rsidR="00792354" w:rsidRDefault="00792354" w:rsidP="005B1510">
            <w:pPr>
              <w:pStyle w:val="ListParagraph"/>
              <w:tabs>
                <w:tab w:val="left" w:pos="993"/>
              </w:tabs>
              <w:ind w:left="0"/>
              <w:jc w:val="center"/>
              <w:rPr>
                <w:ins w:id="2256" w:author="Windows User" w:date="2021-07-24T12:23:00Z"/>
              </w:rPr>
            </w:pPr>
            <w:ins w:id="2257" w:author="Windows User" w:date="2021-07-24T12:23:00Z">
              <w:r>
                <w:t>varchar</w:t>
              </w:r>
            </w:ins>
            <w:ins w:id="2258" w:author="Windows User" w:date="2021-07-24T12:24:00Z">
              <w:r>
                <w:t>(30)</w:t>
              </w:r>
            </w:ins>
          </w:p>
        </w:tc>
        <w:tc>
          <w:tcPr>
            <w:tcW w:w="1782" w:type="dxa"/>
          </w:tcPr>
          <w:p w14:paraId="6F841EE3" w14:textId="58900FDB" w:rsidR="00792354" w:rsidRDefault="00792354" w:rsidP="005B1510">
            <w:pPr>
              <w:pStyle w:val="ListParagraph"/>
              <w:tabs>
                <w:tab w:val="left" w:pos="993"/>
              </w:tabs>
              <w:ind w:left="0"/>
              <w:jc w:val="center"/>
              <w:rPr>
                <w:ins w:id="2259" w:author="Windows User" w:date="2021-07-24T12:23:00Z"/>
              </w:rPr>
            </w:pPr>
            <w:ins w:id="2260" w:author="Windows User" w:date="2021-07-24T12:25:00Z">
              <w:r>
                <w:t>not null</w:t>
              </w:r>
            </w:ins>
          </w:p>
        </w:tc>
      </w:tr>
      <w:tr w:rsidR="00792354" w14:paraId="69B7BBB6" w14:textId="77777777" w:rsidTr="00427DE8">
        <w:trPr>
          <w:ins w:id="2261" w:author="Windows User" w:date="2021-07-24T12:23:00Z"/>
        </w:trPr>
        <w:tc>
          <w:tcPr>
            <w:tcW w:w="510" w:type="dxa"/>
          </w:tcPr>
          <w:p w14:paraId="0222B3C7" w14:textId="566C6A6D" w:rsidR="00792354" w:rsidRDefault="00792354" w:rsidP="005B1510">
            <w:pPr>
              <w:pStyle w:val="ListParagraph"/>
              <w:tabs>
                <w:tab w:val="left" w:pos="993"/>
              </w:tabs>
              <w:ind w:left="0"/>
              <w:jc w:val="both"/>
              <w:rPr>
                <w:ins w:id="2262" w:author="Windows User" w:date="2021-07-24T12:23:00Z"/>
              </w:rPr>
            </w:pPr>
            <w:ins w:id="2263" w:author="Windows User" w:date="2021-07-24T12:25:00Z">
              <w:r>
                <w:t>12</w:t>
              </w:r>
            </w:ins>
          </w:p>
        </w:tc>
        <w:tc>
          <w:tcPr>
            <w:tcW w:w="3125" w:type="dxa"/>
          </w:tcPr>
          <w:p w14:paraId="08578B46" w14:textId="3D226774" w:rsidR="00792354" w:rsidRDefault="00792354" w:rsidP="005B1510">
            <w:pPr>
              <w:pStyle w:val="ListParagraph"/>
              <w:tabs>
                <w:tab w:val="left" w:pos="993"/>
              </w:tabs>
              <w:ind w:left="0"/>
              <w:jc w:val="both"/>
              <w:rPr>
                <w:ins w:id="2264" w:author="Windows User" w:date="2021-07-24T12:23:00Z"/>
              </w:rPr>
            </w:pPr>
            <w:ins w:id="2265" w:author="Windows User" w:date="2021-07-24T12:23:00Z">
              <w:r>
                <w:t>alamat</w:t>
              </w:r>
            </w:ins>
          </w:p>
        </w:tc>
        <w:tc>
          <w:tcPr>
            <w:tcW w:w="1790" w:type="dxa"/>
          </w:tcPr>
          <w:p w14:paraId="2186B5D4" w14:textId="2F1DE1AF" w:rsidR="00792354" w:rsidRDefault="00792354" w:rsidP="005B1510">
            <w:pPr>
              <w:pStyle w:val="ListParagraph"/>
              <w:tabs>
                <w:tab w:val="left" w:pos="993"/>
              </w:tabs>
              <w:ind w:left="0"/>
              <w:jc w:val="center"/>
              <w:rPr>
                <w:ins w:id="2266" w:author="Windows User" w:date="2021-07-24T12:23:00Z"/>
              </w:rPr>
            </w:pPr>
            <w:ins w:id="2267" w:author="Windows User" w:date="2021-07-24T12:24:00Z">
              <w:r>
                <w:t>varchar(255)</w:t>
              </w:r>
            </w:ins>
          </w:p>
        </w:tc>
        <w:tc>
          <w:tcPr>
            <w:tcW w:w="1782" w:type="dxa"/>
          </w:tcPr>
          <w:p w14:paraId="47FA55BB" w14:textId="2B68D178" w:rsidR="00792354" w:rsidRDefault="00792354" w:rsidP="005B1510">
            <w:pPr>
              <w:pStyle w:val="ListParagraph"/>
              <w:tabs>
                <w:tab w:val="left" w:pos="993"/>
              </w:tabs>
              <w:ind w:left="0"/>
              <w:jc w:val="center"/>
              <w:rPr>
                <w:ins w:id="2268" w:author="Windows User" w:date="2021-07-24T12:23:00Z"/>
              </w:rPr>
            </w:pPr>
            <w:ins w:id="2269" w:author="Windows User" w:date="2021-07-24T12:26:00Z">
              <w:r>
                <w:t>not null</w:t>
              </w:r>
            </w:ins>
          </w:p>
        </w:tc>
      </w:tr>
      <w:tr w:rsidR="00792354" w14:paraId="47C1C32E" w14:textId="77777777" w:rsidTr="00427DE8">
        <w:trPr>
          <w:ins w:id="2270" w:author="Windows User" w:date="2021-07-24T12:24:00Z"/>
        </w:trPr>
        <w:tc>
          <w:tcPr>
            <w:tcW w:w="510" w:type="dxa"/>
          </w:tcPr>
          <w:p w14:paraId="30850202" w14:textId="6D7CC588" w:rsidR="00792354" w:rsidRDefault="00792354" w:rsidP="00792354">
            <w:pPr>
              <w:pStyle w:val="ListParagraph"/>
              <w:tabs>
                <w:tab w:val="left" w:pos="993"/>
              </w:tabs>
              <w:ind w:left="0"/>
              <w:jc w:val="both"/>
              <w:rPr>
                <w:ins w:id="2271" w:author="Windows User" w:date="2021-07-24T12:24:00Z"/>
              </w:rPr>
            </w:pPr>
            <w:ins w:id="2272" w:author="Windows User" w:date="2021-07-24T12:24:00Z">
              <w:r>
                <w:t>13</w:t>
              </w:r>
            </w:ins>
          </w:p>
        </w:tc>
        <w:tc>
          <w:tcPr>
            <w:tcW w:w="3125" w:type="dxa"/>
          </w:tcPr>
          <w:p w14:paraId="79AAC31E" w14:textId="776BBAF0" w:rsidR="00792354" w:rsidRDefault="00792354" w:rsidP="00792354">
            <w:pPr>
              <w:pStyle w:val="ListParagraph"/>
              <w:tabs>
                <w:tab w:val="left" w:pos="993"/>
              </w:tabs>
              <w:ind w:left="0"/>
              <w:jc w:val="both"/>
              <w:rPr>
                <w:ins w:id="2273" w:author="Windows User" w:date="2021-07-24T12:24:00Z"/>
              </w:rPr>
            </w:pPr>
            <w:ins w:id="2274" w:author="Windows User" w:date="2021-07-24T12:24:00Z">
              <w:r>
                <w:t>create_at</w:t>
              </w:r>
            </w:ins>
          </w:p>
        </w:tc>
        <w:tc>
          <w:tcPr>
            <w:tcW w:w="1790" w:type="dxa"/>
          </w:tcPr>
          <w:p w14:paraId="270C562D" w14:textId="4FB652D6" w:rsidR="00792354" w:rsidRDefault="00792354" w:rsidP="00792354">
            <w:pPr>
              <w:pStyle w:val="ListParagraph"/>
              <w:tabs>
                <w:tab w:val="left" w:pos="993"/>
              </w:tabs>
              <w:ind w:left="0"/>
              <w:jc w:val="center"/>
              <w:rPr>
                <w:ins w:id="2275" w:author="Windows User" w:date="2021-07-24T12:24:00Z"/>
              </w:rPr>
            </w:pPr>
            <w:ins w:id="2276" w:author="Windows User" w:date="2021-07-24T12:24:00Z">
              <w:r>
                <w:t>timestamp</w:t>
              </w:r>
            </w:ins>
          </w:p>
        </w:tc>
        <w:tc>
          <w:tcPr>
            <w:tcW w:w="1782" w:type="dxa"/>
          </w:tcPr>
          <w:p w14:paraId="1F52D4FD" w14:textId="49D82FB8" w:rsidR="00792354" w:rsidRDefault="00D00FDF" w:rsidP="00792354">
            <w:pPr>
              <w:pStyle w:val="ListParagraph"/>
              <w:tabs>
                <w:tab w:val="left" w:pos="993"/>
              </w:tabs>
              <w:ind w:left="0"/>
              <w:jc w:val="center"/>
              <w:rPr>
                <w:ins w:id="2277" w:author="Windows User" w:date="2021-07-24T12:24:00Z"/>
              </w:rPr>
            </w:pPr>
            <w:r w:rsidRPr="00D00FDF">
              <w:rPr>
                <w:iCs/>
              </w:rPr>
              <w:t>null</w:t>
            </w:r>
          </w:p>
        </w:tc>
      </w:tr>
      <w:tr w:rsidR="00792354" w14:paraId="1CF8B241" w14:textId="77777777" w:rsidTr="00427DE8">
        <w:trPr>
          <w:ins w:id="2278" w:author="Windows User" w:date="2021-07-24T12:24:00Z"/>
        </w:trPr>
        <w:tc>
          <w:tcPr>
            <w:tcW w:w="510" w:type="dxa"/>
          </w:tcPr>
          <w:p w14:paraId="0B5CB1EF" w14:textId="22AB8D73" w:rsidR="00792354" w:rsidRDefault="00792354" w:rsidP="00792354">
            <w:pPr>
              <w:pStyle w:val="ListParagraph"/>
              <w:tabs>
                <w:tab w:val="left" w:pos="993"/>
              </w:tabs>
              <w:ind w:left="0"/>
              <w:jc w:val="both"/>
              <w:rPr>
                <w:ins w:id="2279" w:author="Windows User" w:date="2021-07-24T12:24:00Z"/>
              </w:rPr>
            </w:pPr>
            <w:ins w:id="2280" w:author="Windows User" w:date="2021-07-24T12:24:00Z">
              <w:r>
                <w:lastRenderedPageBreak/>
                <w:t>14</w:t>
              </w:r>
            </w:ins>
          </w:p>
        </w:tc>
        <w:tc>
          <w:tcPr>
            <w:tcW w:w="3125" w:type="dxa"/>
          </w:tcPr>
          <w:p w14:paraId="7E22C888" w14:textId="7CFE0BF5" w:rsidR="00792354" w:rsidRDefault="00792354" w:rsidP="00792354">
            <w:pPr>
              <w:pStyle w:val="ListParagraph"/>
              <w:tabs>
                <w:tab w:val="left" w:pos="993"/>
              </w:tabs>
              <w:ind w:left="0"/>
              <w:jc w:val="both"/>
              <w:rPr>
                <w:ins w:id="2281" w:author="Windows User" w:date="2021-07-24T12:24:00Z"/>
              </w:rPr>
            </w:pPr>
            <w:ins w:id="2282" w:author="Windows User" w:date="2021-07-24T12:24:00Z">
              <w:r>
                <w:t>updated_at</w:t>
              </w:r>
            </w:ins>
          </w:p>
        </w:tc>
        <w:tc>
          <w:tcPr>
            <w:tcW w:w="1790" w:type="dxa"/>
          </w:tcPr>
          <w:p w14:paraId="1773F7C7" w14:textId="43E6C0CC" w:rsidR="00792354" w:rsidRDefault="00792354" w:rsidP="00792354">
            <w:pPr>
              <w:pStyle w:val="ListParagraph"/>
              <w:tabs>
                <w:tab w:val="left" w:pos="993"/>
              </w:tabs>
              <w:ind w:left="0"/>
              <w:jc w:val="center"/>
              <w:rPr>
                <w:ins w:id="2283" w:author="Windows User" w:date="2021-07-24T12:24:00Z"/>
              </w:rPr>
            </w:pPr>
            <w:ins w:id="2284" w:author="Windows User" w:date="2021-07-24T12:24:00Z">
              <w:r>
                <w:t>timestamp</w:t>
              </w:r>
            </w:ins>
          </w:p>
        </w:tc>
        <w:tc>
          <w:tcPr>
            <w:tcW w:w="1782" w:type="dxa"/>
          </w:tcPr>
          <w:p w14:paraId="56F55632" w14:textId="02C173B1" w:rsidR="00792354" w:rsidRDefault="00D00FDF" w:rsidP="00792354">
            <w:pPr>
              <w:pStyle w:val="ListParagraph"/>
              <w:tabs>
                <w:tab w:val="left" w:pos="993"/>
              </w:tabs>
              <w:ind w:left="0"/>
              <w:jc w:val="center"/>
              <w:rPr>
                <w:ins w:id="2285" w:author="Windows User" w:date="2021-07-24T12:24:00Z"/>
              </w:rPr>
            </w:pPr>
            <w:r w:rsidRPr="00D00FDF">
              <w:rPr>
                <w:iCs/>
              </w:rPr>
              <w:t>null</w:t>
            </w:r>
          </w:p>
        </w:tc>
      </w:tr>
    </w:tbl>
    <w:p w14:paraId="5E5484BB" w14:textId="77777777" w:rsidR="00792354" w:rsidRDefault="00792354">
      <w:pPr>
        <w:pStyle w:val="ListParagraph"/>
        <w:tabs>
          <w:tab w:val="left" w:pos="993"/>
        </w:tabs>
        <w:jc w:val="both"/>
        <w:rPr>
          <w:ins w:id="2286" w:author="Windows User" w:date="2021-07-24T12:26:00Z"/>
        </w:rPr>
        <w:pPrChange w:id="2287" w:author="Windows User" w:date="2021-07-24T12:26:00Z">
          <w:pPr>
            <w:pStyle w:val="ListParagraph"/>
            <w:numPr>
              <w:numId w:val="56"/>
            </w:numPr>
            <w:tabs>
              <w:tab w:val="left" w:pos="993"/>
            </w:tabs>
            <w:ind w:hanging="360"/>
            <w:jc w:val="both"/>
          </w:pPr>
        </w:pPrChange>
      </w:pPr>
    </w:p>
    <w:p w14:paraId="17DAC298" w14:textId="282545BC" w:rsidR="00792354" w:rsidRDefault="00B6427B">
      <w:pPr>
        <w:pStyle w:val="ListParagraph"/>
        <w:numPr>
          <w:ilvl w:val="0"/>
          <w:numId w:val="53"/>
        </w:numPr>
        <w:tabs>
          <w:tab w:val="left" w:pos="993"/>
        </w:tabs>
        <w:jc w:val="both"/>
        <w:rPr>
          <w:ins w:id="2288" w:author="Windows User" w:date="2021-07-24T12:26:00Z"/>
        </w:rPr>
        <w:pPrChange w:id="2289" w:author="Windows User" w:date="2021-07-24T12:27:00Z">
          <w:pPr>
            <w:pStyle w:val="ListParagraph"/>
            <w:numPr>
              <w:numId w:val="56"/>
            </w:numPr>
            <w:tabs>
              <w:tab w:val="left" w:pos="993"/>
            </w:tabs>
            <w:ind w:hanging="360"/>
            <w:jc w:val="both"/>
          </w:pPr>
        </w:pPrChange>
      </w:pPr>
      <w:ins w:id="2290" w:author="Windows User" w:date="2021-07-24T12:26:00Z">
        <w:r>
          <w:t>Struktur G</w:t>
        </w:r>
        <w:r w:rsidR="00792354">
          <w:t>uru</w:t>
        </w:r>
      </w:ins>
    </w:p>
    <w:p w14:paraId="3E68094D" w14:textId="0901CCFC" w:rsidR="00792354" w:rsidRDefault="00792354" w:rsidP="00792354">
      <w:pPr>
        <w:pStyle w:val="ListParagraph"/>
        <w:tabs>
          <w:tab w:val="left" w:pos="993"/>
        </w:tabs>
        <w:jc w:val="both"/>
        <w:rPr>
          <w:ins w:id="2291" w:author="Windows User" w:date="2021-07-24T12:26:00Z"/>
        </w:rPr>
      </w:pPr>
      <w:ins w:id="2292" w:author="Windows User" w:date="2021-07-24T12:26:00Z">
        <w:r>
          <w:t xml:space="preserve">Struktur tabel guru berfungsi sebagai tempat menyimpan data guru. Berikut merupakan </w:t>
        </w:r>
        <w:r w:rsidRPr="002F2E78">
          <w:rPr>
            <w:i/>
          </w:rPr>
          <w:t>field</w:t>
        </w:r>
        <w:r>
          <w:t xml:space="preserve"> yang terdapat pada tabel guru. </w:t>
        </w:r>
      </w:ins>
    </w:p>
    <w:p w14:paraId="768AEF3B" w14:textId="59EC7D57" w:rsidR="0054178A" w:rsidRPr="0054178A" w:rsidRDefault="0054178A" w:rsidP="0054178A">
      <w:pPr>
        <w:pStyle w:val="Caption"/>
        <w:keepNext/>
        <w:rPr>
          <w:lang w:val="en-US"/>
        </w:rPr>
      </w:pPr>
      <w:bookmarkStart w:id="2293" w:name="_Toc94361173"/>
      <w:bookmarkStart w:id="2294" w:name="_Toc94361594"/>
      <w:r>
        <w:t xml:space="preserve">Tabel 4. </w:t>
      </w:r>
      <w:r>
        <w:fldChar w:fldCharType="begin"/>
      </w:r>
      <w:r>
        <w:instrText xml:space="preserve"> SEQ Tabel_4. \* ARABIC </w:instrText>
      </w:r>
      <w:r>
        <w:fldChar w:fldCharType="separate"/>
      </w:r>
      <w:r>
        <w:rPr>
          <w:noProof/>
        </w:rPr>
        <w:t>3</w:t>
      </w:r>
      <w:r>
        <w:fldChar w:fldCharType="end"/>
      </w:r>
      <w:r>
        <w:rPr>
          <w:lang w:val="en-US"/>
        </w:rPr>
        <w:t xml:space="preserve"> </w:t>
      </w:r>
      <w:ins w:id="2295" w:author="Windows User" w:date="2021-07-24T12:26:00Z">
        <w:r>
          <w:rPr>
            <w:lang w:val="en-US"/>
          </w:rPr>
          <w:t>Tabel guru</w:t>
        </w:r>
      </w:ins>
      <w:bookmarkEnd w:id="2293"/>
      <w:bookmarkEnd w:id="2294"/>
    </w:p>
    <w:tbl>
      <w:tblPr>
        <w:tblStyle w:val="TableGrid"/>
        <w:tblW w:w="0" w:type="auto"/>
        <w:tblInd w:w="720" w:type="dxa"/>
        <w:tblLook w:val="04A0" w:firstRow="1" w:lastRow="0" w:firstColumn="1" w:lastColumn="0" w:noHBand="0" w:noVBand="1"/>
      </w:tblPr>
      <w:tblGrid>
        <w:gridCol w:w="510"/>
        <w:gridCol w:w="3125"/>
        <w:gridCol w:w="1790"/>
        <w:gridCol w:w="1782"/>
      </w:tblGrid>
      <w:tr w:rsidR="00792354" w14:paraId="6A8EF81A" w14:textId="77777777" w:rsidTr="003F0402">
        <w:trPr>
          <w:ins w:id="2296" w:author="Windows User" w:date="2021-07-24T12:26:00Z"/>
        </w:trPr>
        <w:tc>
          <w:tcPr>
            <w:tcW w:w="510" w:type="dxa"/>
          </w:tcPr>
          <w:p w14:paraId="158CD691" w14:textId="77777777" w:rsidR="00792354" w:rsidRPr="00FC74E9" w:rsidRDefault="00792354" w:rsidP="003F0402">
            <w:pPr>
              <w:pStyle w:val="ListParagraph"/>
              <w:tabs>
                <w:tab w:val="left" w:pos="993"/>
              </w:tabs>
              <w:ind w:left="0"/>
              <w:jc w:val="center"/>
              <w:rPr>
                <w:ins w:id="2297" w:author="Windows User" w:date="2021-07-24T12:26:00Z"/>
                <w:b/>
              </w:rPr>
            </w:pPr>
            <w:ins w:id="2298" w:author="Windows User" w:date="2021-07-24T12:26:00Z">
              <w:r w:rsidRPr="002F2E78">
                <w:rPr>
                  <w:b/>
                </w:rPr>
                <w:t>no</w:t>
              </w:r>
            </w:ins>
          </w:p>
        </w:tc>
        <w:tc>
          <w:tcPr>
            <w:tcW w:w="3125" w:type="dxa"/>
          </w:tcPr>
          <w:p w14:paraId="57103AD6" w14:textId="77777777" w:rsidR="00792354" w:rsidRPr="00FC74E9" w:rsidRDefault="00792354" w:rsidP="003F0402">
            <w:pPr>
              <w:pStyle w:val="ListParagraph"/>
              <w:tabs>
                <w:tab w:val="left" w:pos="993"/>
              </w:tabs>
              <w:ind w:left="0"/>
              <w:jc w:val="center"/>
              <w:rPr>
                <w:ins w:id="2299" w:author="Windows User" w:date="2021-07-24T12:26:00Z"/>
                <w:b/>
                <w:i/>
              </w:rPr>
            </w:pPr>
            <w:ins w:id="2300" w:author="Windows User" w:date="2021-07-24T12:26:00Z">
              <w:r w:rsidRPr="002F2E78">
                <w:rPr>
                  <w:b/>
                  <w:i/>
                </w:rPr>
                <w:t>field</w:t>
              </w:r>
            </w:ins>
          </w:p>
        </w:tc>
        <w:tc>
          <w:tcPr>
            <w:tcW w:w="1790" w:type="dxa"/>
          </w:tcPr>
          <w:p w14:paraId="24AE0C7E" w14:textId="77777777" w:rsidR="00792354" w:rsidRPr="00FC74E9" w:rsidRDefault="00792354" w:rsidP="003F0402">
            <w:pPr>
              <w:pStyle w:val="ListParagraph"/>
              <w:tabs>
                <w:tab w:val="left" w:pos="993"/>
              </w:tabs>
              <w:ind w:left="0"/>
              <w:jc w:val="center"/>
              <w:rPr>
                <w:ins w:id="2301" w:author="Windows User" w:date="2021-07-24T12:26:00Z"/>
                <w:b/>
              </w:rPr>
            </w:pPr>
            <w:ins w:id="2302" w:author="Windows User" w:date="2021-07-24T12:26:00Z">
              <w:r w:rsidRPr="002F2E78">
                <w:rPr>
                  <w:b/>
                </w:rPr>
                <w:t xml:space="preserve">data </w:t>
              </w:r>
              <w:r w:rsidRPr="002F2E78">
                <w:rPr>
                  <w:b/>
                  <w:i/>
                </w:rPr>
                <w:t>type</w:t>
              </w:r>
            </w:ins>
          </w:p>
        </w:tc>
        <w:tc>
          <w:tcPr>
            <w:tcW w:w="1782" w:type="dxa"/>
          </w:tcPr>
          <w:p w14:paraId="44221511" w14:textId="77777777" w:rsidR="00792354" w:rsidRPr="00FC74E9" w:rsidRDefault="00792354" w:rsidP="003F0402">
            <w:pPr>
              <w:pStyle w:val="ListParagraph"/>
              <w:tabs>
                <w:tab w:val="left" w:pos="993"/>
              </w:tabs>
              <w:ind w:left="0"/>
              <w:jc w:val="center"/>
              <w:rPr>
                <w:ins w:id="2303" w:author="Windows User" w:date="2021-07-24T12:26:00Z"/>
                <w:b/>
              </w:rPr>
            </w:pPr>
            <w:ins w:id="2304" w:author="Windows User" w:date="2021-07-24T12:26:00Z">
              <w:r w:rsidRPr="002F2E78">
                <w:rPr>
                  <w:b/>
                </w:rPr>
                <w:t>key constraint</w:t>
              </w:r>
            </w:ins>
          </w:p>
        </w:tc>
      </w:tr>
      <w:tr w:rsidR="00792354" w14:paraId="0E266154" w14:textId="77777777" w:rsidTr="003F0402">
        <w:trPr>
          <w:ins w:id="2305" w:author="Windows User" w:date="2021-07-24T12:26:00Z"/>
        </w:trPr>
        <w:tc>
          <w:tcPr>
            <w:tcW w:w="510" w:type="dxa"/>
          </w:tcPr>
          <w:p w14:paraId="09D0EFDD" w14:textId="77777777" w:rsidR="00792354" w:rsidRDefault="00792354" w:rsidP="003F0402">
            <w:pPr>
              <w:pStyle w:val="ListParagraph"/>
              <w:tabs>
                <w:tab w:val="left" w:pos="993"/>
              </w:tabs>
              <w:ind w:left="0"/>
              <w:jc w:val="both"/>
              <w:rPr>
                <w:ins w:id="2306" w:author="Windows User" w:date="2021-07-24T12:26:00Z"/>
              </w:rPr>
            </w:pPr>
            <w:ins w:id="2307" w:author="Windows User" w:date="2021-07-24T12:26:00Z">
              <w:r>
                <w:t>1</w:t>
              </w:r>
            </w:ins>
          </w:p>
        </w:tc>
        <w:tc>
          <w:tcPr>
            <w:tcW w:w="3125" w:type="dxa"/>
          </w:tcPr>
          <w:p w14:paraId="2F8EB2C6" w14:textId="2A62C995" w:rsidR="00792354" w:rsidRDefault="00792354" w:rsidP="003F0402">
            <w:pPr>
              <w:pStyle w:val="ListParagraph"/>
              <w:tabs>
                <w:tab w:val="left" w:pos="993"/>
              </w:tabs>
              <w:ind w:left="0"/>
              <w:jc w:val="both"/>
              <w:rPr>
                <w:ins w:id="2308" w:author="Windows User" w:date="2021-07-24T12:26:00Z"/>
              </w:rPr>
            </w:pPr>
            <w:ins w:id="2309" w:author="Windows User" w:date="2021-07-24T12:27:00Z">
              <w:r>
                <w:t>id_guru</w:t>
              </w:r>
            </w:ins>
          </w:p>
        </w:tc>
        <w:tc>
          <w:tcPr>
            <w:tcW w:w="1790" w:type="dxa"/>
          </w:tcPr>
          <w:p w14:paraId="106D2655" w14:textId="77777777" w:rsidR="00792354" w:rsidRDefault="00792354" w:rsidP="003F0402">
            <w:pPr>
              <w:pStyle w:val="ListParagraph"/>
              <w:tabs>
                <w:tab w:val="left" w:pos="993"/>
              </w:tabs>
              <w:ind w:left="0"/>
              <w:jc w:val="center"/>
              <w:rPr>
                <w:ins w:id="2310" w:author="Windows User" w:date="2021-07-24T12:26:00Z"/>
              </w:rPr>
            </w:pPr>
            <w:ins w:id="2311" w:author="Windows User" w:date="2021-07-24T12:26:00Z">
              <w:r>
                <w:t>bigint(20)</w:t>
              </w:r>
            </w:ins>
          </w:p>
        </w:tc>
        <w:tc>
          <w:tcPr>
            <w:tcW w:w="1782" w:type="dxa"/>
          </w:tcPr>
          <w:p w14:paraId="46643A89" w14:textId="77777777" w:rsidR="00792354" w:rsidRPr="00FC74E9" w:rsidRDefault="00792354" w:rsidP="003F0402">
            <w:pPr>
              <w:pStyle w:val="ListParagraph"/>
              <w:tabs>
                <w:tab w:val="left" w:pos="993"/>
              </w:tabs>
              <w:ind w:left="0"/>
              <w:jc w:val="center"/>
              <w:rPr>
                <w:ins w:id="2312" w:author="Windows User" w:date="2021-07-24T12:26:00Z"/>
                <w:i/>
              </w:rPr>
            </w:pPr>
            <w:ins w:id="2313" w:author="Windows User" w:date="2021-07-24T12:26:00Z">
              <w:r>
                <w:rPr>
                  <w:i/>
                </w:rPr>
                <w:t>p</w:t>
              </w:r>
              <w:r w:rsidRPr="002F2E78">
                <w:rPr>
                  <w:i/>
                </w:rPr>
                <w:t>rimary key</w:t>
              </w:r>
            </w:ins>
          </w:p>
        </w:tc>
      </w:tr>
      <w:tr w:rsidR="00792354" w14:paraId="40E4A152" w14:textId="77777777" w:rsidTr="003F0402">
        <w:trPr>
          <w:ins w:id="2314" w:author="Windows User" w:date="2021-07-24T12:26:00Z"/>
        </w:trPr>
        <w:tc>
          <w:tcPr>
            <w:tcW w:w="510" w:type="dxa"/>
          </w:tcPr>
          <w:p w14:paraId="5F143CFE" w14:textId="2BC7EF2A" w:rsidR="00792354" w:rsidRDefault="00C10FF4" w:rsidP="003F0402">
            <w:pPr>
              <w:pStyle w:val="ListParagraph"/>
              <w:tabs>
                <w:tab w:val="left" w:pos="993"/>
              </w:tabs>
              <w:ind w:left="0"/>
              <w:jc w:val="both"/>
              <w:rPr>
                <w:ins w:id="2315" w:author="Windows User" w:date="2021-07-24T12:26:00Z"/>
              </w:rPr>
            </w:pPr>
            <w:ins w:id="2316" w:author="Windows User" w:date="2021-07-24T12:26:00Z">
              <w:r>
                <w:t>2</w:t>
              </w:r>
            </w:ins>
          </w:p>
        </w:tc>
        <w:tc>
          <w:tcPr>
            <w:tcW w:w="3125" w:type="dxa"/>
          </w:tcPr>
          <w:p w14:paraId="2674D356" w14:textId="77777777" w:rsidR="00792354" w:rsidRPr="00FC74E9" w:rsidRDefault="00792354" w:rsidP="003F0402">
            <w:pPr>
              <w:pStyle w:val="ListParagraph"/>
              <w:tabs>
                <w:tab w:val="left" w:pos="993"/>
              </w:tabs>
              <w:ind w:left="0"/>
              <w:jc w:val="both"/>
              <w:rPr>
                <w:ins w:id="2317" w:author="Windows User" w:date="2021-07-24T12:26:00Z"/>
                <w:i/>
              </w:rPr>
            </w:pPr>
            <w:ins w:id="2318" w:author="Windows User" w:date="2021-07-24T12:26:00Z">
              <w:r>
                <w:rPr>
                  <w:i/>
                </w:rPr>
                <w:t>name</w:t>
              </w:r>
            </w:ins>
          </w:p>
        </w:tc>
        <w:tc>
          <w:tcPr>
            <w:tcW w:w="1790" w:type="dxa"/>
          </w:tcPr>
          <w:p w14:paraId="6ADC55C5" w14:textId="77777777" w:rsidR="00792354" w:rsidRDefault="00792354" w:rsidP="003F0402">
            <w:pPr>
              <w:pStyle w:val="ListParagraph"/>
              <w:tabs>
                <w:tab w:val="left" w:pos="993"/>
              </w:tabs>
              <w:ind w:left="0"/>
              <w:jc w:val="center"/>
              <w:rPr>
                <w:ins w:id="2319" w:author="Windows User" w:date="2021-07-24T12:26:00Z"/>
              </w:rPr>
            </w:pPr>
            <w:ins w:id="2320" w:author="Windows User" w:date="2021-07-24T12:26:00Z">
              <w:r>
                <w:t>varchar(50)</w:t>
              </w:r>
            </w:ins>
          </w:p>
        </w:tc>
        <w:tc>
          <w:tcPr>
            <w:tcW w:w="1782" w:type="dxa"/>
          </w:tcPr>
          <w:p w14:paraId="21D34401" w14:textId="77777777" w:rsidR="00792354" w:rsidRDefault="00792354" w:rsidP="003F0402">
            <w:pPr>
              <w:pStyle w:val="ListParagraph"/>
              <w:tabs>
                <w:tab w:val="left" w:pos="993"/>
              </w:tabs>
              <w:ind w:left="0"/>
              <w:jc w:val="center"/>
              <w:rPr>
                <w:ins w:id="2321" w:author="Windows User" w:date="2021-07-24T12:26:00Z"/>
              </w:rPr>
            </w:pPr>
            <w:ins w:id="2322" w:author="Windows User" w:date="2021-07-24T12:26:00Z">
              <w:r>
                <w:t>not null</w:t>
              </w:r>
            </w:ins>
          </w:p>
        </w:tc>
      </w:tr>
      <w:tr w:rsidR="00792354" w14:paraId="6E393585" w14:textId="77777777" w:rsidTr="003F0402">
        <w:trPr>
          <w:ins w:id="2323" w:author="Windows User" w:date="2021-07-24T12:26:00Z"/>
        </w:trPr>
        <w:tc>
          <w:tcPr>
            <w:tcW w:w="510" w:type="dxa"/>
          </w:tcPr>
          <w:p w14:paraId="3B2C9A46" w14:textId="62E94B3A" w:rsidR="00792354" w:rsidRDefault="00C10FF4" w:rsidP="003F0402">
            <w:pPr>
              <w:pStyle w:val="ListParagraph"/>
              <w:tabs>
                <w:tab w:val="left" w:pos="993"/>
              </w:tabs>
              <w:ind w:left="0"/>
              <w:jc w:val="both"/>
              <w:rPr>
                <w:ins w:id="2324" w:author="Windows User" w:date="2021-07-24T12:26:00Z"/>
              </w:rPr>
            </w:pPr>
            <w:ins w:id="2325" w:author="Windows User" w:date="2021-07-24T12:26:00Z">
              <w:r>
                <w:t>3</w:t>
              </w:r>
            </w:ins>
          </w:p>
        </w:tc>
        <w:tc>
          <w:tcPr>
            <w:tcW w:w="3125" w:type="dxa"/>
          </w:tcPr>
          <w:p w14:paraId="392732F1" w14:textId="77777777" w:rsidR="00792354" w:rsidRPr="00FC74E9" w:rsidRDefault="00792354" w:rsidP="003F0402">
            <w:pPr>
              <w:pStyle w:val="ListParagraph"/>
              <w:tabs>
                <w:tab w:val="left" w:pos="993"/>
              </w:tabs>
              <w:ind w:left="0"/>
              <w:jc w:val="both"/>
              <w:rPr>
                <w:ins w:id="2326" w:author="Windows User" w:date="2021-07-24T12:26:00Z"/>
              </w:rPr>
            </w:pPr>
            <w:ins w:id="2327" w:author="Windows User" w:date="2021-07-24T12:26:00Z">
              <w:r>
                <w:t>jenis_kelamin</w:t>
              </w:r>
            </w:ins>
          </w:p>
        </w:tc>
        <w:tc>
          <w:tcPr>
            <w:tcW w:w="1790" w:type="dxa"/>
          </w:tcPr>
          <w:p w14:paraId="2FDA1447" w14:textId="77777777" w:rsidR="00792354" w:rsidRDefault="00792354" w:rsidP="003F0402">
            <w:pPr>
              <w:pStyle w:val="ListParagraph"/>
              <w:tabs>
                <w:tab w:val="left" w:pos="993"/>
              </w:tabs>
              <w:ind w:left="0"/>
              <w:jc w:val="center"/>
              <w:rPr>
                <w:ins w:id="2328" w:author="Windows User" w:date="2021-07-24T12:26:00Z"/>
              </w:rPr>
            </w:pPr>
            <w:ins w:id="2329" w:author="Windows User" w:date="2021-07-24T12:26:00Z">
              <w:r>
                <w:t>varchar(10)</w:t>
              </w:r>
            </w:ins>
          </w:p>
        </w:tc>
        <w:tc>
          <w:tcPr>
            <w:tcW w:w="1782" w:type="dxa"/>
          </w:tcPr>
          <w:p w14:paraId="5C48C1A1" w14:textId="77777777" w:rsidR="00792354" w:rsidRDefault="00792354" w:rsidP="003F0402">
            <w:pPr>
              <w:pStyle w:val="ListParagraph"/>
              <w:tabs>
                <w:tab w:val="left" w:pos="993"/>
              </w:tabs>
              <w:ind w:left="0"/>
              <w:jc w:val="center"/>
              <w:rPr>
                <w:ins w:id="2330" w:author="Windows User" w:date="2021-07-24T12:26:00Z"/>
              </w:rPr>
            </w:pPr>
            <w:ins w:id="2331" w:author="Windows User" w:date="2021-07-24T12:26:00Z">
              <w:r>
                <w:t>not null</w:t>
              </w:r>
            </w:ins>
          </w:p>
        </w:tc>
      </w:tr>
      <w:tr w:rsidR="00792354" w14:paraId="00B7E159" w14:textId="77777777" w:rsidTr="003F0402">
        <w:trPr>
          <w:ins w:id="2332" w:author="Windows User" w:date="2021-07-24T12:26:00Z"/>
        </w:trPr>
        <w:tc>
          <w:tcPr>
            <w:tcW w:w="510" w:type="dxa"/>
          </w:tcPr>
          <w:p w14:paraId="23C72F12" w14:textId="7AE400CA" w:rsidR="00792354" w:rsidRDefault="00C10FF4" w:rsidP="003F0402">
            <w:pPr>
              <w:pStyle w:val="ListParagraph"/>
              <w:tabs>
                <w:tab w:val="left" w:pos="993"/>
              </w:tabs>
              <w:ind w:left="0"/>
              <w:jc w:val="both"/>
              <w:rPr>
                <w:ins w:id="2333" w:author="Windows User" w:date="2021-07-24T12:26:00Z"/>
              </w:rPr>
            </w:pPr>
            <w:ins w:id="2334" w:author="Windows User" w:date="2021-07-24T12:26:00Z">
              <w:r>
                <w:t>4</w:t>
              </w:r>
            </w:ins>
          </w:p>
        </w:tc>
        <w:tc>
          <w:tcPr>
            <w:tcW w:w="3125" w:type="dxa"/>
          </w:tcPr>
          <w:p w14:paraId="2B6593D7" w14:textId="77777777" w:rsidR="00792354" w:rsidRDefault="00792354" w:rsidP="003F0402">
            <w:pPr>
              <w:pStyle w:val="ListParagraph"/>
              <w:tabs>
                <w:tab w:val="left" w:pos="993"/>
              </w:tabs>
              <w:ind w:left="0"/>
              <w:jc w:val="both"/>
              <w:rPr>
                <w:ins w:id="2335" w:author="Windows User" w:date="2021-07-24T12:26:00Z"/>
              </w:rPr>
            </w:pPr>
            <w:ins w:id="2336" w:author="Windows User" w:date="2021-07-24T12:26:00Z">
              <w:r>
                <w:t>tgl_lahir</w:t>
              </w:r>
            </w:ins>
          </w:p>
        </w:tc>
        <w:tc>
          <w:tcPr>
            <w:tcW w:w="1790" w:type="dxa"/>
          </w:tcPr>
          <w:p w14:paraId="72E571D3" w14:textId="77777777" w:rsidR="00792354" w:rsidRDefault="00792354" w:rsidP="003F0402">
            <w:pPr>
              <w:pStyle w:val="ListParagraph"/>
              <w:tabs>
                <w:tab w:val="left" w:pos="993"/>
              </w:tabs>
              <w:ind w:left="0"/>
              <w:jc w:val="center"/>
              <w:rPr>
                <w:ins w:id="2337" w:author="Windows User" w:date="2021-07-24T12:26:00Z"/>
              </w:rPr>
            </w:pPr>
            <w:ins w:id="2338" w:author="Windows User" w:date="2021-07-24T12:26:00Z">
              <w:r>
                <w:t>date</w:t>
              </w:r>
            </w:ins>
          </w:p>
        </w:tc>
        <w:tc>
          <w:tcPr>
            <w:tcW w:w="1782" w:type="dxa"/>
          </w:tcPr>
          <w:p w14:paraId="674C99DF" w14:textId="77777777" w:rsidR="00792354" w:rsidRDefault="00792354" w:rsidP="003F0402">
            <w:pPr>
              <w:pStyle w:val="ListParagraph"/>
              <w:tabs>
                <w:tab w:val="left" w:pos="993"/>
              </w:tabs>
              <w:ind w:left="0"/>
              <w:jc w:val="center"/>
              <w:rPr>
                <w:ins w:id="2339" w:author="Windows User" w:date="2021-07-24T12:26:00Z"/>
              </w:rPr>
            </w:pPr>
            <w:ins w:id="2340" w:author="Windows User" w:date="2021-07-24T12:26:00Z">
              <w:r>
                <w:t>not null</w:t>
              </w:r>
            </w:ins>
          </w:p>
        </w:tc>
      </w:tr>
      <w:tr w:rsidR="00792354" w14:paraId="5EE36830" w14:textId="77777777" w:rsidTr="003F0402">
        <w:trPr>
          <w:ins w:id="2341" w:author="Windows User" w:date="2021-07-24T12:26:00Z"/>
        </w:trPr>
        <w:tc>
          <w:tcPr>
            <w:tcW w:w="510" w:type="dxa"/>
          </w:tcPr>
          <w:p w14:paraId="294CC4F0" w14:textId="641DB606" w:rsidR="00792354" w:rsidRDefault="00C10FF4" w:rsidP="003F0402">
            <w:pPr>
              <w:pStyle w:val="ListParagraph"/>
              <w:tabs>
                <w:tab w:val="left" w:pos="993"/>
              </w:tabs>
              <w:ind w:left="0"/>
              <w:jc w:val="both"/>
              <w:rPr>
                <w:ins w:id="2342" w:author="Windows User" w:date="2021-07-24T12:26:00Z"/>
              </w:rPr>
            </w:pPr>
            <w:ins w:id="2343" w:author="Windows User" w:date="2021-07-24T12:26:00Z">
              <w:r>
                <w:t>5</w:t>
              </w:r>
            </w:ins>
          </w:p>
        </w:tc>
        <w:tc>
          <w:tcPr>
            <w:tcW w:w="3125" w:type="dxa"/>
          </w:tcPr>
          <w:p w14:paraId="012BE81C" w14:textId="77777777" w:rsidR="00792354" w:rsidRDefault="00792354" w:rsidP="003F0402">
            <w:pPr>
              <w:pStyle w:val="ListParagraph"/>
              <w:tabs>
                <w:tab w:val="left" w:pos="993"/>
              </w:tabs>
              <w:ind w:left="0"/>
              <w:jc w:val="both"/>
              <w:rPr>
                <w:ins w:id="2344" w:author="Windows User" w:date="2021-07-24T12:26:00Z"/>
              </w:rPr>
            </w:pPr>
            <w:ins w:id="2345" w:author="Windows User" w:date="2021-07-24T12:26:00Z">
              <w:r>
                <w:t>tempat_lahir</w:t>
              </w:r>
            </w:ins>
          </w:p>
        </w:tc>
        <w:tc>
          <w:tcPr>
            <w:tcW w:w="1790" w:type="dxa"/>
          </w:tcPr>
          <w:p w14:paraId="0C742CA4" w14:textId="77777777" w:rsidR="00792354" w:rsidRDefault="00792354" w:rsidP="003F0402">
            <w:pPr>
              <w:pStyle w:val="ListParagraph"/>
              <w:tabs>
                <w:tab w:val="left" w:pos="993"/>
              </w:tabs>
              <w:ind w:left="0"/>
              <w:jc w:val="center"/>
              <w:rPr>
                <w:ins w:id="2346" w:author="Windows User" w:date="2021-07-24T12:26:00Z"/>
              </w:rPr>
            </w:pPr>
            <w:ins w:id="2347" w:author="Windows User" w:date="2021-07-24T12:26:00Z">
              <w:r>
                <w:t>varchar(20)</w:t>
              </w:r>
            </w:ins>
          </w:p>
        </w:tc>
        <w:tc>
          <w:tcPr>
            <w:tcW w:w="1782" w:type="dxa"/>
          </w:tcPr>
          <w:p w14:paraId="5FE13CB9" w14:textId="77777777" w:rsidR="00792354" w:rsidRDefault="00792354" w:rsidP="003F0402">
            <w:pPr>
              <w:pStyle w:val="ListParagraph"/>
              <w:tabs>
                <w:tab w:val="left" w:pos="993"/>
              </w:tabs>
              <w:ind w:left="0"/>
              <w:jc w:val="center"/>
              <w:rPr>
                <w:ins w:id="2348" w:author="Windows User" w:date="2021-07-24T12:26:00Z"/>
              </w:rPr>
            </w:pPr>
            <w:ins w:id="2349" w:author="Windows User" w:date="2021-07-24T12:26:00Z">
              <w:r>
                <w:t>not null</w:t>
              </w:r>
            </w:ins>
          </w:p>
        </w:tc>
      </w:tr>
      <w:tr w:rsidR="00792354" w14:paraId="568BA5B3" w14:textId="77777777" w:rsidTr="003F0402">
        <w:trPr>
          <w:ins w:id="2350" w:author="Windows User" w:date="2021-07-24T12:26:00Z"/>
        </w:trPr>
        <w:tc>
          <w:tcPr>
            <w:tcW w:w="510" w:type="dxa"/>
          </w:tcPr>
          <w:p w14:paraId="5520D141" w14:textId="397057CD" w:rsidR="00792354" w:rsidRDefault="00C10FF4" w:rsidP="003F0402">
            <w:pPr>
              <w:pStyle w:val="ListParagraph"/>
              <w:tabs>
                <w:tab w:val="left" w:pos="993"/>
              </w:tabs>
              <w:ind w:left="0"/>
              <w:jc w:val="both"/>
              <w:rPr>
                <w:ins w:id="2351" w:author="Windows User" w:date="2021-07-24T12:26:00Z"/>
              </w:rPr>
            </w:pPr>
            <w:ins w:id="2352" w:author="Windows User" w:date="2021-07-24T12:26:00Z">
              <w:r>
                <w:t>6</w:t>
              </w:r>
            </w:ins>
          </w:p>
        </w:tc>
        <w:tc>
          <w:tcPr>
            <w:tcW w:w="3125" w:type="dxa"/>
          </w:tcPr>
          <w:p w14:paraId="67087FF4" w14:textId="77777777" w:rsidR="00792354" w:rsidRDefault="00792354" w:rsidP="003F0402">
            <w:pPr>
              <w:pStyle w:val="ListParagraph"/>
              <w:tabs>
                <w:tab w:val="left" w:pos="993"/>
              </w:tabs>
              <w:ind w:left="0"/>
              <w:jc w:val="both"/>
              <w:rPr>
                <w:ins w:id="2353" w:author="Windows User" w:date="2021-07-24T12:26:00Z"/>
              </w:rPr>
            </w:pPr>
            <w:ins w:id="2354" w:author="Windows User" w:date="2021-07-24T12:26:00Z">
              <w:r>
                <w:t>agama</w:t>
              </w:r>
            </w:ins>
          </w:p>
        </w:tc>
        <w:tc>
          <w:tcPr>
            <w:tcW w:w="1790" w:type="dxa"/>
          </w:tcPr>
          <w:p w14:paraId="4C21AF92" w14:textId="77777777" w:rsidR="00792354" w:rsidRDefault="00792354" w:rsidP="003F0402">
            <w:pPr>
              <w:pStyle w:val="ListParagraph"/>
              <w:tabs>
                <w:tab w:val="left" w:pos="993"/>
              </w:tabs>
              <w:ind w:left="0"/>
              <w:jc w:val="center"/>
              <w:rPr>
                <w:ins w:id="2355" w:author="Windows User" w:date="2021-07-24T12:26:00Z"/>
              </w:rPr>
            </w:pPr>
            <w:ins w:id="2356" w:author="Windows User" w:date="2021-07-24T12:26:00Z">
              <w:r>
                <w:t>varchar(20)</w:t>
              </w:r>
            </w:ins>
          </w:p>
        </w:tc>
        <w:tc>
          <w:tcPr>
            <w:tcW w:w="1782" w:type="dxa"/>
          </w:tcPr>
          <w:p w14:paraId="43595E83" w14:textId="77777777" w:rsidR="00792354" w:rsidRDefault="00792354" w:rsidP="003F0402">
            <w:pPr>
              <w:pStyle w:val="ListParagraph"/>
              <w:tabs>
                <w:tab w:val="left" w:pos="993"/>
              </w:tabs>
              <w:ind w:left="0"/>
              <w:jc w:val="center"/>
              <w:rPr>
                <w:ins w:id="2357" w:author="Windows User" w:date="2021-07-24T12:26:00Z"/>
              </w:rPr>
            </w:pPr>
            <w:ins w:id="2358" w:author="Windows User" w:date="2021-07-24T12:26:00Z">
              <w:r>
                <w:t>not null</w:t>
              </w:r>
            </w:ins>
          </w:p>
        </w:tc>
      </w:tr>
      <w:tr w:rsidR="00792354" w14:paraId="4CB61582" w14:textId="77777777" w:rsidTr="003F0402">
        <w:trPr>
          <w:ins w:id="2359" w:author="Windows User" w:date="2021-07-24T12:26:00Z"/>
        </w:trPr>
        <w:tc>
          <w:tcPr>
            <w:tcW w:w="510" w:type="dxa"/>
          </w:tcPr>
          <w:p w14:paraId="4660A343" w14:textId="0D30FE2E" w:rsidR="00792354" w:rsidRDefault="00C10FF4" w:rsidP="003F0402">
            <w:pPr>
              <w:pStyle w:val="ListParagraph"/>
              <w:tabs>
                <w:tab w:val="left" w:pos="993"/>
              </w:tabs>
              <w:ind w:left="0"/>
              <w:jc w:val="both"/>
              <w:rPr>
                <w:ins w:id="2360" w:author="Windows User" w:date="2021-07-24T12:26:00Z"/>
              </w:rPr>
            </w:pPr>
            <w:ins w:id="2361" w:author="Windows User" w:date="2021-07-24T12:26:00Z">
              <w:r>
                <w:t>7</w:t>
              </w:r>
            </w:ins>
          </w:p>
        </w:tc>
        <w:tc>
          <w:tcPr>
            <w:tcW w:w="3125" w:type="dxa"/>
          </w:tcPr>
          <w:p w14:paraId="04641603" w14:textId="77777777" w:rsidR="00792354" w:rsidRDefault="00792354" w:rsidP="003F0402">
            <w:pPr>
              <w:pStyle w:val="ListParagraph"/>
              <w:tabs>
                <w:tab w:val="left" w:pos="993"/>
              </w:tabs>
              <w:ind w:left="0"/>
              <w:jc w:val="both"/>
              <w:rPr>
                <w:ins w:id="2362" w:author="Windows User" w:date="2021-07-24T12:26:00Z"/>
              </w:rPr>
            </w:pPr>
            <w:ins w:id="2363" w:author="Windows User" w:date="2021-07-24T12:26:00Z">
              <w:r>
                <w:t>tahun_masuk</w:t>
              </w:r>
            </w:ins>
          </w:p>
        </w:tc>
        <w:tc>
          <w:tcPr>
            <w:tcW w:w="1790" w:type="dxa"/>
          </w:tcPr>
          <w:p w14:paraId="0EAD2E4F" w14:textId="77777777" w:rsidR="00792354" w:rsidRDefault="00792354" w:rsidP="003F0402">
            <w:pPr>
              <w:pStyle w:val="ListParagraph"/>
              <w:tabs>
                <w:tab w:val="left" w:pos="993"/>
              </w:tabs>
              <w:ind w:left="0"/>
              <w:jc w:val="center"/>
              <w:rPr>
                <w:ins w:id="2364" w:author="Windows User" w:date="2021-07-24T12:26:00Z"/>
              </w:rPr>
            </w:pPr>
            <w:ins w:id="2365" w:author="Windows User" w:date="2021-07-24T12:26:00Z">
              <w:r>
                <w:t>year(4)</w:t>
              </w:r>
            </w:ins>
          </w:p>
        </w:tc>
        <w:tc>
          <w:tcPr>
            <w:tcW w:w="1782" w:type="dxa"/>
          </w:tcPr>
          <w:p w14:paraId="24D64F8A" w14:textId="77777777" w:rsidR="00792354" w:rsidRDefault="00792354" w:rsidP="003F0402">
            <w:pPr>
              <w:pStyle w:val="ListParagraph"/>
              <w:tabs>
                <w:tab w:val="left" w:pos="993"/>
              </w:tabs>
              <w:ind w:left="0"/>
              <w:jc w:val="center"/>
              <w:rPr>
                <w:ins w:id="2366" w:author="Windows User" w:date="2021-07-24T12:26:00Z"/>
              </w:rPr>
            </w:pPr>
            <w:ins w:id="2367" w:author="Windows User" w:date="2021-07-24T12:26:00Z">
              <w:r>
                <w:t>not null</w:t>
              </w:r>
            </w:ins>
          </w:p>
        </w:tc>
      </w:tr>
      <w:tr w:rsidR="00792354" w14:paraId="1E09EB82" w14:textId="77777777" w:rsidTr="003F0402">
        <w:trPr>
          <w:ins w:id="2368" w:author="Windows User" w:date="2021-07-24T12:26:00Z"/>
        </w:trPr>
        <w:tc>
          <w:tcPr>
            <w:tcW w:w="510" w:type="dxa"/>
          </w:tcPr>
          <w:p w14:paraId="0063F4CC" w14:textId="6E70CB7D" w:rsidR="00792354" w:rsidRDefault="00C10FF4" w:rsidP="003F0402">
            <w:pPr>
              <w:pStyle w:val="ListParagraph"/>
              <w:tabs>
                <w:tab w:val="left" w:pos="993"/>
              </w:tabs>
              <w:ind w:left="0"/>
              <w:jc w:val="both"/>
              <w:rPr>
                <w:ins w:id="2369" w:author="Windows User" w:date="2021-07-24T12:26:00Z"/>
              </w:rPr>
            </w:pPr>
            <w:ins w:id="2370" w:author="Windows User" w:date="2021-07-24T12:26:00Z">
              <w:r>
                <w:t>8</w:t>
              </w:r>
            </w:ins>
          </w:p>
        </w:tc>
        <w:tc>
          <w:tcPr>
            <w:tcW w:w="3125" w:type="dxa"/>
          </w:tcPr>
          <w:p w14:paraId="15B2DE0D" w14:textId="77777777" w:rsidR="00792354" w:rsidRDefault="00792354" w:rsidP="003F0402">
            <w:pPr>
              <w:pStyle w:val="ListParagraph"/>
              <w:tabs>
                <w:tab w:val="left" w:pos="993"/>
              </w:tabs>
              <w:ind w:left="0"/>
              <w:jc w:val="both"/>
              <w:rPr>
                <w:ins w:id="2371" w:author="Windows User" w:date="2021-07-24T12:26:00Z"/>
              </w:rPr>
            </w:pPr>
            <w:ins w:id="2372" w:author="Windows User" w:date="2021-07-24T12:26:00Z">
              <w:r>
                <w:t>no_hp</w:t>
              </w:r>
            </w:ins>
          </w:p>
        </w:tc>
        <w:tc>
          <w:tcPr>
            <w:tcW w:w="1790" w:type="dxa"/>
          </w:tcPr>
          <w:p w14:paraId="09FD4516" w14:textId="77777777" w:rsidR="00792354" w:rsidRDefault="00792354" w:rsidP="003F0402">
            <w:pPr>
              <w:pStyle w:val="ListParagraph"/>
              <w:tabs>
                <w:tab w:val="left" w:pos="993"/>
              </w:tabs>
              <w:ind w:left="0"/>
              <w:jc w:val="center"/>
              <w:rPr>
                <w:ins w:id="2373" w:author="Windows User" w:date="2021-07-24T12:26:00Z"/>
              </w:rPr>
            </w:pPr>
            <w:ins w:id="2374" w:author="Windows User" w:date="2021-07-24T12:26:00Z">
              <w:r>
                <w:t>varchar(13)</w:t>
              </w:r>
            </w:ins>
          </w:p>
        </w:tc>
        <w:tc>
          <w:tcPr>
            <w:tcW w:w="1782" w:type="dxa"/>
          </w:tcPr>
          <w:p w14:paraId="54500CDA" w14:textId="77777777" w:rsidR="00792354" w:rsidRDefault="00792354" w:rsidP="003F0402">
            <w:pPr>
              <w:pStyle w:val="ListParagraph"/>
              <w:tabs>
                <w:tab w:val="left" w:pos="993"/>
              </w:tabs>
              <w:ind w:left="0"/>
              <w:jc w:val="center"/>
              <w:rPr>
                <w:ins w:id="2375" w:author="Windows User" w:date="2021-07-24T12:26:00Z"/>
              </w:rPr>
            </w:pPr>
            <w:ins w:id="2376" w:author="Windows User" w:date="2021-07-24T12:26:00Z">
              <w:r>
                <w:t>not null</w:t>
              </w:r>
            </w:ins>
          </w:p>
        </w:tc>
      </w:tr>
      <w:tr w:rsidR="00792354" w14:paraId="0EECD602" w14:textId="77777777" w:rsidTr="003F0402">
        <w:trPr>
          <w:ins w:id="2377" w:author="Windows User" w:date="2021-07-24T12:26:00Z"/>
        </w:trPr>
        <w:tc>
          <w:tcPr>
            <w:tcW w:w="510" w:type="dxa"/>
          </w:tcPr>
          <w:p w14:paraId="7D9C9DE2" w14:textId="16F1B588" w:rsidR="00792354" w:rsidRDefault="00C10FF4" w:rsidP="003F0402">
            <w:pPr>
              <w:pStyle w:val="ListParagraph"/>
              <w:tabs>
                <w:tab w:val="left" w:pos="993"/>
              </w:tabs>
              <w:ind w:left="0"/>
              <w:jc w:val="both"/>
              <w:rPr>
                <w:ins w:id="2378" w:author="Windows User" w:date="2021-07-24T12:26:00Z"/>
              </w:rPr>
            </w:pPr>
            <w:ins w:id="2379" w:author="Windows User" w:date="2021-07-24T12:26:00Z">
              <w:r>
                <w:t>9</w:t>
              </w:r>
            </w:ins>
          </w:p>
        </w:tc>
        <w:tc>
          <w:tcPr>
            <w:tcW w:w="3125" w:type="dxa"/>
          </w:tcPr>
          <w:p w14:paraId="7C61E820" w14:textId="77777777" w:rsidR="00792354" w:rsidRDefault="00792354" w:rsidP="003F0402">
            <w:pPr>
              <w:pStyle w:val="ListParagraph"/>
              <w:tabs>
                <w:tab w:val="left" w:pos="993"/>
              </w:tabs>
              <w:ind w:left="0"/>
              <w:jc w:val="both"/>
              <w:rPr>
                <w:ins w:id="2380" w:author="Windows User" w:date="2021-07-24T12:26:00Z"/>
              </w:rPr>
            </w:pPr>
            <w:ins w:id="2381" w:author="Windows User" w:date="2021-07-24T12:26:00Z">
              <w:r>
                <w:t>image</w:t>
              </w:r>
            </w:ins>
          </w:p>
        </w:tc>
        <w:tc>
          <w:tcPr>
            <w:tcW w:w="1790" w:type="dxa"/>
          </w:tcPr>
          <w:p w14:paraId="53130BBC" w14:textId="77777777" w:rsidR="00792354" w:rsidRDefault="00792354" w:rsidP="003F0402">
            <w:pPr>
              <w:pStyle w:val="ListParagraph"/>
              <w:tabs>
                <w:tab w:val="left" w:pos="993"/>
              </w:tabs>
              <w:ind w:left="0"/>
              <w:jc w:val="center"/>
              <w:rPr>
                <w:ins w:id="2382" w:author="Windows User" w:date="2021-07-24T12:26:00Z"/>
              </w:rPr>
            </w:pPr>
            <w:ins w:id="2383" w:author="Windows User" w:date="2021-07-24T12:26:00Z">
              <w:r>
                <w:t>varchar(30)</w:t>
              </w:r>
            </w:ins>
          </w:p>
        </w:tc>
        <w:tc>
          <w:tcPr>
            <w:tcW w:w="1782" w:type="dxa"/>
          </w:tcPr>
          <w:p w14:paraId="1CB60BBB" w14:textId="77777777" w:rsidR="00792354" w:rsidRDefault="00792354" w:rsidP="003F0402">
            <w:pPr>
              <w:pStyle w:val="ListParagraph"/>
              <w:tabs>
                <w:tab w:val="left" w:pos="993"/>
              </w:tabs>
              <w:ind w:left="0"/>
              <w:jc w:val="center"/>
              <w:rPr>
                <w:ins w:id="2384" w:author="Windows User" w:date="2021-07-24T12:26:00Z"/>
              </w:rPr>
            </w:pPr>
            <w:ins w:id="2385" w:author="Windows User" w:date="2021-07-24T12:26:00Z">
              <w:r>
                <w:t>not null</w:t>
              </w:r>
            </w:ins>
          </w:p>
        </w:tc>
      </w:tr>
      <w:tr w:rsidR="00792354" w14:paraId="3C170642" w14:textId="77777777" w:rsidTr="003F0402">
        <w:trPr>
          <w:ins w:id="2386" w:author="Windows User" w:date="2021-07-24T12:26:00Z"/>
        </w:trPr>
        <w:tc>
          <w:tcPr>
            <w:tcW w:w="510" w:type="dxa"/>
          </w:tcPr>
          <w:p w14:paraId="2EDAD2BC" w14:textId="4BB3FEA5" w:rsidR="00792354" w:rsidRDefault="00C10FF4" w:rsidP="003F0402">
            <w:pPr>
              <w:pStyle w:val="ListParagraph"/>
              <w:tabs>
                <w:tab w:val="left" w:pos="993"/>
              </w:tabs>
              <w:ind w:left="0"/>
              <w:jc w:val="both"/>
              <w:rPr>
                <w:ins w:id="2387" w:author="Windows User" w:date="2021-07-24T12:26:00Z"/>
              </w:rPr>
            </w:pPr>
            <w:ins w:id="2388" w:author="Windows User" w:date="2021-07-24T12:26:00Z">
              <w:r>
                <w:t>10</w:t>
              </w:r>
            </w:ins>
          </w:p>
        </w:tc>
        <w:tc>
          <w:tcPr>
            <w:tcW w:w="3125" w:type="dxa"/>
          </w:tcPr>
          <w:p w14:paraId="1BD33F21" w14:textId="77777777" w:rsidR="00792354" w:rsidRDefault="00792354" w:rsidP="003F0402">
            <w:pPr>
              <w:pStyle w:val="ListParagraph"/>
              <w:tabs>
                <w:tab w:val="left" w:pos="993"/>
              </w:tabs>
              <w:ind w:left="0"/>
              <w:jc w:val="both"/>
              <w:rPr>
                <w:ins w:id="2389" w:author="Windows User" w:date="2021-07-24T12:26:00Z"/>
              </w:rPr>
            </w:pPr>
            <w:ins w:id="2390" w:author="Windows User" w:date="2021-07-24T12:26:00Z">
              <w:r>
                <w:t>alamat</w:t>
              </w:r>
            </w:ins>
          </w:p>
        </w:tc>
        <w:tc>
          <w:tcPr>
            <w:tcW w:w="1790" w:type="dxa"/>
          </w:tcPr>
          <w:p w14:paraId="12299DBF" w14:textId="77777777" w:rsidR="00792354" w:rsidRDefault="00792354" w:rsidP="003F0402">
            <w:pPr>
              <w:pStyle w:val="ListParagraph"/>
              <w:tabs>
                <w:tab w:val="left" w:pos="993"/>
              </w:tabs>
              <w:ind w:left="0"/>
              <w:jc w:val="center"/>
              <w:rPr>
                <w:ins w:id="2391" w:author="Windows User" w:date="2021-07-24T12:26:00Z"/>
              </w:rPr>
            </w:pPr>
            <w:ins w:id="2392" w:author="Windows User" w:date="2021-07-24T12:26:00Z">
              <w:r>
                <w:t>varchar(255)</w:t>
              </w:r>
            </w:ins>
          </w:p>
        </w:tc>
        <w:tc>
          <w:tcPr>
            <w:tcW w:w="1782" w:type="dxa"/>
          </w:tcPr>
          <w:p w14:paraId="61956A2C" w14:textId="77777777" w:rsidR="00792354" w:rsidRDefault="00792354" w:rsidP="003F0402">
            <w:pPr>
              <w:pStyle w:val="ListParagraph"/>
              <w:tabs>
                <w:tab w:val="left" w:pos="993"/>
              </w:tabs>
              <w:ind w:left="0"/>
              <w:jc w:val="center"/>
              <w:rPr>
                <w:ins w:id="2393" w:author="Windows User" w:date="2021-07-24T12:26:00Z"/>
              </w:rPr>
            </w:pPr>
            <w:ins w:id="2394" w:author="Windows User" w:date="2021-07-24T12:26:00Z">
              <w:r>
                <w:t>not null</w:t>
              </w:r>
            </w:ins>
          </w:p>
        </w:tc>
      </w:tr>
      <w:tr w:rsidR="00792354" w14:paraId="385EAE25" w14:textId="77777777" w:rsidTr="003F0402">
        <w:trPr>
          <w:ins w:id="2395" w:author="Windows User" w:date="2021-07-24T12:26:00Z"/>
        </w:trPr>
        <w:tc>
          <w:tcPr>
            <w:tcW w:w="510" w:type="dxa"/>
          </w:tcPr>
          <w:p w14:paraId="5A57D782" w14:textId="4C68EB05" w:rsidR="00792354" w:rsidRDefault="00C10FF4" w:rsidP="003F0402">
            <w:pPr>
              <w:pStyle w:val="ListParagraph"/>
              <w:tabs>
                <w:tab w:val="left" w:pos="993"/>
              </w:tabs>
              <w:ind w:left="0"/>
              <w:jc w:val="both"/>
              <w:rPr>
                <w:ins w:id="2396" w:author="Windows User" w:date="2021-07-24T12:26:00Z"/>
              </w:rPr>
            </w:pPr>
            <w:ins w:id="2397" w:author="Windows User" w:date="2021-07-24T12:26:00Z">
              <w:r>
                <w:t>11</w:t>
              </w:r>
            </w:ins>
          </w:p>
        </w:tc>
        <w:tc>
          <w:tcPr>
            <w:tcW w:w="3125" w:type="dxa"/>
          </w:tcPr>
          <w:p w14:paraId="76F385A4" w14:textId="77777777" w:rsidR="00792354" w:rsidRDefault="00792354" w:rsidP="003F0402">
            <w:pPr>
              <w:pStyle w:val="ListParagraph"/>
              <w:tabs>
                <w:tab w:val="left" w:pos="993"/>
              </w:tabs>
              <w:ind w:left="0"/>
              <w:jc w:val="both"/>
              <w:rPr>
                <w:ins w:id="2398" w:author="Windows User" w:date="2021-07-24T12:26:00Z"/>
              </w:rPr>
            </w:pPr>
            <w:ins w:id="2399" w:author="Windows User" w:date="2021-07-24T12:26:00Z">
              <w:r>
                <w:t>create_at</w:t>
              </w:r>
            </w:ins>
          </w:p>
        </w:tc>
        <w:tc>
          <w:tcPr>
            <w:tcW w:w="1790" w:type="dxa"/>
          </w:tcPr>
          <w:p w14:paraId="775AE899" w14:textId="77777777" w:rsidR="00792354" w:rsidRDefault="00792354" w:rsidP="003F0402">
            <w:pPr>
              <w:pStyle w:val="ListParagraph"/>
              <w:tabs>
                <w:tab w:val="left" w:pos="993"/>
              </w:tabs>
              <w:ind w:left="0"/>
              <w:jc w:val="center"/>
              <w:rPr>
                <w:ins w:id="2400" w:author="Windows User" w:date="2021-07-24T12:26:00Z"/>
              </w:rPr>
            </w:pPr>
            <w:ins w:id="2401" w:author="Windows User" w:date="2021-07-24T12:26:00Z">
              <w:r>
                <w:t>timestamp</w:t>
              </w:r>
            </w:ins>
          </w:p>
        </w:tc>
        <w:tc>
          <w:tcPr>
            <w:tcW w:w="1782" w:type="dxa"/>
          </w:tcPr>
          <w:p w14:paraId="759A37E1" w14:textId="2A6D6C98" w:rsidR="00792354" w:rsidRDefault="00606E81" w:rsidP="003F0402">
            <w:pPr>
              <w:pStyle w:val="ListParagraph"/>
              <w:tabs>
                <w:tab w:val="left" w:pos="993"/>
              </w:tabs>
              <w:ind w:left="0"/>
              <w:jc w:val="center"/>
              <w:rPr>
                <w:ins w:id="2402" w:author="Windows User" w:date="2021-07-24T12:26:00Z"/>
              </w:rPr>
            </w:pPr>
            <w:r>
              <w:t>null</w:t>
            </w:r>
          </w:p>
        </w:tc>
      </w:tr>
      <w:tr w:rsidR="00792354" w14:paraId="564EB779" w14:textId="77777777" w:rsidTr="003F0402">
        <w:trPr>
          <w:ins w:id="2403" w:author="Windows User" w:date="2021-07-24T12:26:00Z"/>
        </w:trPr>
        <w:tc>
          <w:tcPr>
            <w:tcW w:w="510" w:type="dxa"/>
          </w:tcPr>
          <w:p w14:paraId="234BA194" w14:textId="7D9668C3" w:rsidR="00792354" w:rsidRDefault="00C10FF4" w:rsidP="003F0402">
            <w:pPr>
              <w:pStyle w:val="ListParagraph"/>
              <w:tabs>
                <w:tab w:val="left" w:pos="993"/>
              </w:tabs>
              <w:ind w:left="0"/>
              <w:jc w:val="both"/>
              <w:rPr>
                <w:ins w:id="2404" w:author="Windows User" w:date="2021-07-24T12:26:00Z"/>
              </w:rPr>
            </w:pPr>
            <w:ins w:id="2405" w:author="Windows User" w:date="2021-07-24T12:26:00Z">
              <w:r>
                <w:t>12</w:t>
              </w:r>
            </w:ins>
          </w:p>
        </w:tc>
        <w:tc>
          <w:tcPr>
            <w:tcW w:w="3125" w:type="dxa"/>
          </w:tcPr>
          <w:p w14:paraId="27825FF7" w14:textId="77777777" w:rsidR="00792354" w:rsidRDefault="00792354" w:rsidP="003F0402">
            <w:pPr>
              <w:pStyle w:val="ListParagraph"/>
              <w:tabs>
                <w:tab w:val="left" w:pos="993"/>
              </w:tabs>
              <w:ind w:left="0"/>
              <w:jc w:val="both"/>
              <w:rPr>
                <w:ins w:id="2406" w:author="Windows User" w:date="2021-07-24T12:26:00Z"/>
              </w:rPr>
            </w:pPr>
            <w:ins w:id="2407" w:author="Windows User" w:date="2021-07-24T12:26:00Z">
              <w:r>
                <w:t>updated_at</w:t>
              </w:r>
            </w:ins>
          </w:p>
        </w:tc>
        <w:tc>
          <w:tcPr>
            <w:tcW w:w="1790" w:type="dxa"/>
          </w:tcPr>
          <w:p w14:paraId="4FA85F38" w14:textId="77777777" w:rsidR="00792354" w:rsidRDefault="00792354" w:rsidP="003F0402">
            <w:pPr>
              <w:pStyle w:val="ListParagraph"/>
              <w:tabs>
                <w:tab w:val="left" w:pos="993"/>
              </w:tabs>
              <w:ind w:left="0"/>
              <w:jc w:val="center"/>
              <w:rPr>
                <w:ins w:id="2408" w:author="Windows User" w:date="2021-07-24T12:26:00Z"/>
              </w:rPr>
            </w:pPr>
            <w:ins w:id="2409" w:author="Windows User" w:date="2021-07-24T12:26:00Z">
              <w:r>
                <w:t>timestamp</w:t>
              </w:r>
            </w:ins>
          </w:p>
        </w:tc>
        <w:tc>
          <w:tcPr>
            <w:tcW w:w="1782" w:type="dxa"/>
          </w:tcPr>
          <w:p w14:paraId="0959D50B" w14:textId="700F303D" w:rsidR="00792354" w:rsidRDefault="00606E81" w:rsidP="003F0402">
            <w:pPr>
              <w:pStyle w:val="ListParagraph"/>
              <w:tabs>
                <w:tab w:val="left" w:pos="993"/>
              </w:tabs>
              <w:ind w:left="0"/>
              <w:jc w:val="center"/>
              <w:rPr>
                <w:ins w:id="2410" w:author="Windows User" w:date="2021-07-24T12:26:00Z"/>
              </w:rPr>
            </w:pPr>
            <w:r>
              <w:t>null</w:t>
            </w:r>
          </w:p>
        </w:tc>
      </w:tr>
    </w:tbl>
    <w:p w14:paraId="776BFB77" w14:textId="2444FFC3" w:rsidR="00427DE8" w:rsidRDefault="00427DE8" w:rsidP="0069447B">
      <w:pPr>
        <w:tabs>
          <w:tab w:val="left" w:pos="993"/>
        </w:tabs>
        <w:jc w:val="both"/>
      </w:pPr>
    </w:p>
    <w:p w14:paraId="67B8CB55" w14:textId="77777777" w:rsidR="0069447B" w:rsidRDefault="0069447B">
      <w:pPr>
        <w:tabs>
          <w:tab w:val="left" w:pos="993"/>
        </w:tabs>
        <w:jc w:val="both"/>
        <w:rPr>
          <w:ins w:id="2411" w:author="Windows User" w:date="2021-04-04T20:47:00Z"/>
        </w:rPr>
        <w:pPrChange w:id="2412" w:author="Windows User" w:date="2021-04-04T20:47:00Z">
          <w:pPr>
            <w:pStyle w:val="Heading2"/>
            <w:numPr>
              <w:ilvl w:val="2"/>
              <w:numId w:val="23"/>
            </w:numPr>
            <w:ind w:left="709" w:hanging="709"/>
          </w:pPr>
        </w:pPrChange>
      </w:pPr>
    </w:p>
    <w:p w14:paraId="06148F78" w14:textId="03544B26" w:rsidR="00427DE8" w:rsidRDefault="00427DE8">
      <w:pPr>
        <w:pStyle w:val="ListParagraph"/>
        <w:numPr>
          <w:ilvl w:val="0"/>
          <w:numId w:val="53"/>
        </w:numPr>
        <w:tabs>
          <w:tab w:val="left" w:pos="993"/>
        </w:tabs>
        <w:jc w:val="both"/>
        <w:rPr>
          <w:ins w:id="2413" w:author="Windows User" w:date="2021-04-04T20:47:00Z"/>
        </w:rPr>
        <w:pPrChange w:id="2414" w:author="Windows User" w:date="2021-07-24T12:27:00Z">
          <w:pPr>
            <w:pStyle w:val="Heading2"/>
            <w:numPr>
              <w:ilvl w:val="2"/>
              <w:numId w:val="23"/>
            </w:numPr>
            <w:ind w:left="709" w:hanging="709"/>
          </w:pPr>
        </w:pPrChange>
      </w:pPr>
      <w:ins w:id="2415" w:author="Windows User" w:date="2021-04-04T20:47:00Z">
        <w:r>
          <w:t xml:space="preserve">Struktur Tabel </w:t>
        </w:r>
      </w:ins>
      <w:ins w:id="2416" w:author="Windows User" w:date="2021-06-02T20:14:00Z">
        <w:r w:rsidR="00B6427B">
          <w:t>J</w:t>
        </w:r>
        <w:r w:rsidR="00C10FF4">
          <w:t>adwal</w:t>
        </w:r>
        <w:r w:rsidR="00087C17">
          <w:t xml:space="preserve"> </w:t>
        </w:r>
      </w:ins>
    </w:p>
    <w:p w14:paraId="50B1078E" w14:textId="5568C486" w:rsidR="00087C17" w:rsidRDefault="00087C17">
      <w:pPr>
        <w:pStyle w:val="ListParagraph"/>
        <w:tabs>
          <w:tab w:val="left" w:pos="993"/>
        </w:tabs>
        <w:jc w:val="both"/>
        <w:rPr>
          <w:ins w:id="2417" w:author="Windows User" w:date="2021-06-03T06:58:00Z"/>
        </w:rPr>
        <w:pPrChange w:id="2418" w:author="Windows User" w:date="2021-06-02T20:15:00Z">
          <w:pPr>
            <w:pStyle w:val="ListParagraph"/>
            <w:numPr>
              <w:numId w:val="53"/>
            </w:numPr>
            <w:tabs>
              <w:tab w:val="left" w:pos="993"/>
            </w:tabs>
            <w:ind w:hanging="360"/>
            <w:jc w:val="both"/>
          </w:pPr>
        </w:pPrChange>
      </w:pPr>
      <w:ins w:id="2419" w:author="Windows User" w:date="2021-06-02T20:15:00Z">
        <w:r>
          <w:t xml:space="preserve">Struktur tabel </w:t>
        </w:r>
      </w:ins>
      <w:ins w:id="2420" w:author="Windows User" w:date="2021-06-02T20:19:00Z">
        <w:r w:rsidR="00B14871">
          <w:t>jadwal</w:t>
        </w:r>
      </w:ins>
      <w:ins w:id="2421" w:author="Windows User" w:date="2021-06-02T20:15:00Z">
        <w:r>
          <w:t xml:space="preserve"> berfungsi sebagai tempat menyimpan data </w:t>
        </w:r>
        <w:r w:rsidR="008A3F59">
          <w:t>jadwal</w:t>
        </w:r>
        <w:r>
          <w:t xml:space="preserve">. Berikut merupakan </w:t>
        </w:r>
        <w:r w:rsidRPr="002F2E78">
          <w:rPr>
            <w:i/>
          </w:rPr>
          <w:t>field</w:t>
        </w:r>
        <w:r>
          <w:t xml:space="preserve"> yang terdapat pada tabel </w:t>
        </w:r>
        <w:r w:rsidR="008A3F59">
          <w:t>jadwal</w:t>
        </w:r>
        <w:r>
          <w:t xml:space="preserve">. </w:t>
        </w:r>
      </w:ins>
    </w:p>
    <w:p w14:paraId="5CF8E43D" w14:textId="661FFA24" w:rsidR="0054178A" w:rsidRPr="0054178A" w:rsidRDefault="0054178A" w:rsidP="0054178A">
      <w:pPr>
        <w:pStyle w:val="Caption"/>
        <w:keepNext/>
        <w:rPr>
          <w:lang w:val="en-US"/>
        </w:rPr>
      </w:pPr>
      <w:bookmarkStart w:id="2422" w:name="_Toc94361174"/>
      <w:bookmarkStart w:id="2423" w:name="_Toc94361595"/>
      <w:r>
        <w:t xml:space="preserve">Tabel 4. </w:t>
      </w:r>
      <w:r>
        <w:fldChar w:fldCharType="begin"/>
      </w:r>
      <w:r>
        <w:instrText xml:space="preserve"> SEQ Tabel_4. \* ARABIC </w:instrText>
      </w:r>
      <w:r>
        <w:fldChar w:fldCharType="separate"/>
      </w:r>
      <w:r>
        <w:rPr>
          <w:noProof/>
        </w:rPr>
        <w:t>4</w:t>
      </w:r>
      <w:r>
        <w:fldChar w:fldCharType="end"/>
      </w:r>
      <w:r>
        <w:rPr>
          <w:lang w:val="en-US"/>
        </w:rPr>
        <w:t xml:space="preserve"> </w:t>
      </w:r>
      <w:ins w:id="2424" w:author="Windows User" w:date="2021-06-03T06:58:00Z">
        <w:r>
          <w:rPr>
            <w:lang w:val="en-US"/>
          </w:rPr>
          <w:t>Tabel Jadwal</w:t>
        </w:r>
      </w:ins>
      <w:bookmarkEnd w:id="2422"/>
      <w:bookmarkEnd w:id="2423"/>
    </w:p>
    <w:tbl>
      <w:tblPr>
        <w:tblStyle w:val="TableGrid"/>
        <w:tblW w:w="0" w:type="auto"/>
        <w:tblInd w:w="720" w:type="dxa"/>
        <w:tblLook w:val="04A0" w:firstRow="1" w:lastRow="0" w:firstColumn="1" w:lastColumn="0" w:noHBand="0" w:noVBand="1"/>
      </w:tblPr>
      <w:tblGrid>
        <w:gridCol w:w="510"/>
        <w:gridCol w:w="3125"/>
        <w:gridCol w:w="1790"/>
        <w:gridCol w:w="1782"/>
      </w:tblGrid>
      <w:tr w:rsidR="00427DE8" w14:paraId="1022BDC6" w14:textId="77777777" w:rsidTr="00427DE8">
        <w:trPr>
          <w:ins w:id="2425" w:author="Windows User" w:date="2021-04-04T20:48:00Z"/>
        </w:trPr>
        <w:tc>
          <w:tcPr>
            <w:tcW w:w="510" w:type="dxa"/>
          </w:tcPr>
          <w:p w14:paraId="6E720A34" w14:textId="5AAAD4BA" w:rsidR="00427DE8" w:rsidRPr="00CE01A3" w:rsidRDefault="00C10FF4" w:rsidP="00427DE8">
            <w:pPr>
              <w:pStyle w:val="ListParagraph"/>
              <w:tabs>
                <w:tab w:val="left" w:pos="993"/>
              </w:tabs>
              <w:ind w:left="0"/>
              <w:jc w:val="center"/>
              <w:rPr>
                <w:ins w:id="2426" w:author="Windows User" w:date="2021-04-04T20:48:00Z"/>
                <w:b/>
              </w:rPr>
            </w:pPr>
            <w:ins w:id="2427" w:author="Windows User" w:date="2021-04-04T20:48:00Z">
              <w:r w:rsidRPr="00CE01A3">
                <w:rPr>
                  <w:b/>
                </w:rPr>
                <w:t>no</w:t>
              </w:r>
            </w:ins>
          </w:p>
        </w:tc>
        <w:tc>
          <w:tcPr>
            <w:tcW w:w="3125" w:type="dxa"/>
          </w:tcPr>
          <w:p w14:paraId="27FE6022" w14:textId="0377637A" w:rsidR="00427DE8" w:rsidRPr="00CE01A3" w:rsidRDefault="00C10FF4" w:rsidP="00427DE8">
            <w:pPr>
              <w:pStyle w:val="ListParagraph"/>
              <w:tabs>
                <w:tab w:val="left" w:pos="993"/>
              </w:tabs>
              <w:ind w:left="0"/>
              <w:jc w:val="center"/>
              <w:rPr>
                <w:ins w:id="2428" w:author="Windows User" w:date="2021-04-04T20:48:00Z"/>
                <w:b/>
                <w:i/>
              </w:rPr>
            </w:pPr>
            <w:ins w:id="2429" w:author="Windows User" w:date="2021-04-04T20:48:00Z">
              <w:r w:rsidRPr="00CE01A3">
                <w:rPr>
                  <w:b/>
                  <w:i/>
                </w:rPr>
                <w:t>field</w:t>
              </w:r>
            </w:ins>
          </w:p>
        </w:tc>
        <w:tc>
          <w:tcPr>
            <w:tcW w:w="1790" w:type="dxa"/>
          </w:tcPr>
          <w:p w14:paraId="64BAB9E9" w14:textId="2A1B2D12" w:rsidR="00427DE8" w:rsidRPr="00CE01A3" w:rsidRDefault="00C10FF4" w:rsidP="00427DE8">
            <w:pPr>
              <w:pStyle w:val="ListParagraph"/>
              <w:tabs>
                <w:tab w:val="left" w:pos="993"/>
              </w:tabs>
              <w:ind w:left="0"/>
              <w:jc w:val="center"/>
              <w:rPr>
                <w:ins w:id="2430" w:author="Windows User" w:date="2021-04-04T20:48:00Z"/>
                <w:b/>
              </w:rPr>
            </w:pPr>
            <w:ins w:id="2431" w:author="Windows User" w:date="2021-04-04T20:48:00Z">
              <w:r w:rsidRPr="00CE01A3">
                <w:rPr>
                  <w:b/>
                </w:rPr>
                <w:t xml:space="preserve">data </w:t>
              </w:r>
              <w:r w:rsidRPr="00CE01A3">
                <w:rPr>
                  <w:b/>
                  <w:i/>
                </w:rPr>
                <w:t>type</w:t>
              </w:r>
            </w:ins>
          </w:p>
        </w:tc>
        <w:tc>
          <w:tcPr>
            <w:tcW w:w="1782" w:type="dxa"/>
          </w:tcPr>
          <w:p w14:paraId="6A7B1D5F" w14:textId="6E9D487D" w:rsidR="00427DE8" w:rsidRPr="00CE01A3" w:rsidRDefault="00C10FF4" w:rsidP="00427DE8">
            <w:pPr>
              <w:pStyle w:val="ListParagraph"/>
              <w:tabs>
                <w:tab w:val="left" w:pos="993"/>
              </w:tabs>
              <w:ind w:left="0"/>
              <w:jc w:val="center"/>
              <w:rPr>
                <w:ins w:id="2432" w:author="Windows User" w:date="2021-04-04T20:48:00Z"/>
                <w:b/>
              </w:rPr>
            </w:pPr>
            <w:ins w:id="2433" w:author="Windows User" w:date="2021-04-04T20:48:00Z">
              <w:r w:rsidRPr="00CE01A3">
                <w:rPr>
                  <w:b/>
                </w:rPr>
                <w:t>key constraint</w:t>
              </w:r>
            </w:ins>
          </w:p>
        </w:tc>
      </w:tr>
      <w:tr w:rsidR="00427DE8" w14:paraId="35C9AF6A" w14:textId="77777777" w:rsidTr="00427DE8">
        <w:trPr>
          <w:ins w:id="2434" w:author="Windows User" w:date="2021-04-04T20:48:00Z"/>
        </w:trPr>
        <w:tc>
          <w:tcPr>
            <w:tcW w:w="510" w:type="dxa"/>
          </w:tcPr>
          <w:p w14:paraId="1FD71CDD" w14:textId="598621A1" w:rsidR="00427DE8" w:rsidRDefault="00C10FF4" w:rsidP="00427DE8">
            <w:pPr>
              <w:pStyle w:val="ListParagraph"/>
              <w:tabs>
                <w:tab w:val="left" w:pos="993"/>
              </w:tabs>
              <w:ind w:left="0"/>
              <w:jc w:val="both"/>
              <w:rPr>
                <w:ins w:id="2435" w:author="Windows User" w:date="2021-04-04T20:48:00Z"/>
              </w:rPr>
            </w:pPr>
            <w:ins w:id="2436" w:author="Windows User" w:date="2021-04-04T20:48:00Z">
              <w:r>
                <w:t>1</w:t>
              </w:r>
            </w:ins>
          </w:p>
        </w:tc>
        <w:tc>
          <w:tcPr>
            <w:tcW w:w="3125" w:type="dxa"/>
          </w:tcPr>
          <w:p w14:paraId="1A7B0C26" w14:textId="243BD50E" w:rsidR="00427DE8" w:rsidRDefault="00C10FF4">
            <w:pPr>
              <w:pStyle w:val="ListParagraph"/>
              <w:tabs>
                <w:tab w:val="left" w:pos="993"/>
              </w:tabs>
              <w:ind w:left="0"/>
              <w:jc w:val="both"/>
              <w:rPr>
                <w:ins w:id="2437" w:author="Windows User" w:date="2021-04-04T20:48:00Z"/>
              </w:rPr>
            </w:pPr>
            <w:ins w:id="2438" w:author="Windows User" w:date="2021-06-02T20:15:00Z">
              <w:r>
                <w:t>id</w:t>
              </w:r>
            </w:ins>
            <w:ins w:id="2439" w:author="Windows User" w:date="2021-07-24T12:29:00Z">
              <w:r>
                <w:t>_jadwal</w:t>
              </w:r>
            </w:ins>
          </w:p>
        </w:tc>
        <w:tc>
          <w:tcPr>
            <w:tcW w:w="1790" w:type="dxa"/>
          </w:tcPr>
          <w:p w14:paraId="7D8DDAAD" w14:textId="4E2D9344" w:rsidR="00427DE8" w:rsidRDefault="00C10FF4" w:rsidP="00427DE8">
            <w:pPr>
              <w:pStyle w:val="ListParagraph"/>
              <w:tabs>
                <w:tab w:val="left" w:pos="993"/>
              </w:tabs>
              <w:ind w:left="0"/>
              <w:jc w:val="center"/>
              <w:rPr>
                <w:ins w:id="2440" w:author="Windows User" w:date="2021-04-04T20:48:00Z"/>
              </w:rPr>
            </w:pPr>
            <w:ins w:id="2441" w:author="Windows User" w:date="2021-06-02T20:15:00Z">
              <w:r>
                <w:t>bigint(20)</w:t>
              </w:r>
            </w:ins>
          </w:p>
        </w:tc>
        <w:tc>
          <w:tcPr>
            <w:tcW w:w="1782" w:type="dxa"/>
          </w:tcPr>
          <w:p w14:paraId="460B2CFD" w14:textId="11A7DA8B" w:rsidR="00427DE8" w:rsidRPr="00CE01A3" w:rsidRDefault="00C10FF4" w:rsidP="00427DE8">
            <w:pPr>
              <w:pStyle w:val="ListParagraph"/>
              <w:tabs>
                <w:tab w:val="left" w:pos="993"/>
              </w:tabs>
              <w:ind w:left="0"/>
              <w:jc w:val="center"/>
              <w:rPr>
                <w:ins w:id="2442" w:author="Windows User" w:date="2021-04-04T20:48:00Z"/>
                <w:i/>
              </w:rPr>
            </w:pPr>
            <w:ins w:id="2443" w:author="Windows User" w:date="2021-04-04T20:48:00Z">
              <w:r w:rsidRPr="00CE01A3">
                <w:rPr>
                  <w:i/>
                </w:rPr>
                <w:t>primary key</w:t>
              </w:r>
            </w:ins>
          </w:p>
        </w:tc>
      </w:tr>
      <w:tr w:rsidR="00427DE8" w14:paraId="3F643FE4" w14:textId="77777777" w:rsidTr="00427DE8">
        <w:trPr>
          <w:ins w:id="2444" w:author="Windows User" w:date="2021-04-04T20:48:00Z"/>
        </w:trPr>
        <w:tc>
          <w:tcPr>
            <w:tcW w:w="510" w:type="dxa"/>
          </w:tcPr>
          <w:p w14:paraId="155B569E" w14:textId="5FCA2FC1" w:rsidR="00427DE8" w:rsidRDefault="00C10FF4" w:rsidP="00427DE8">
            <w:pPr>
              <w:pStyle w:val="ListParagraph"/>
              <w:tabs>
                <w:tab w:val="left" w:pos="993"/>
              </w:tabs>
              <w:ind w:left="0"/>
              <w:jc w:val="both"/>
              <w:rPr>
                <w:ins w:id="2445" w:author="Windows User" w:date="2021-04-04T20:48:00Z"/>
              </w:rPr>
            </w:pPr>
            <w:ins w:id="2446" w:author="Windows User" w:date="2021-04-04T20:48:00Z">
              <w:r>
                <w:t>2</w:t>
              </w:r>
            </w:ins>
          </w:p>
        </w:tc>
        <w:tc>
          <w:tcPr>
            <w:tcW w:w="3125" w:type="dxa"/>
          </w:tcPr>
          <w:p w14:paraId="6C16AE75" w14:textId="62732F47" w:rsidR="00427DE8" w:rsidRDefault="00C10FF4" w:rsidP="00427DE8">
            <w:pPr>
              <w:pStyle w:val="ListParagraph"/>
              <w:tabs>
                <w:tab w:val="left" w:pos="993"/>
              </w:tabs>
              <w:ind w:left="0"/>
              <w:jc w:val="both"/>
              <w:rPr>
                <w:ins w:id="2447" w:author="Windows User" w:date="2021-04-04T20:48:00Z"/>
              </w:rPr>
            </w:pPr>
            <w:ins w:id="2448" w:author="Windows User" w:date="2021-07-24T12:30:00Z">
              <w:r>
                <w:t>guru_id</w:t>
              </w:r>
            </w:ins>
          </w:p>
        </w:tc>
        <w:tc>
          <w:tcPr>
            <w:tcW w:w="1790" w:type="dxa"/>
          </w:tcPr>
          <w:p w14:paraId="3D2FAE26" w14:textId="5949C6E6" w:rsidR="00427DE8" w:rsidRDefault="00C10FF4">
            <w:pPr>
              <w:pStyle w:val="ListParagraph"/>
              <w:tabs>
                <w:tab w:val="left" w:pos="993"/>
              </w:tabs>
              <w:ind w:left="0"/>
              <w:jc w:val="center"/>
              <w:rPr>
                <w:ins w:id="2449" w:author="Windows User" w:date="2021-04-04T20:48:00Z"/>
              </w:rPr>
            </w:pPr>
            <w:ins w:id="2450" w:author="Windows User" w:date="2021-07-24T12:30:00Z">
              <w:r>
                <w:t>bigint(20)</w:t>
              </w:r>
            </w:ins>
          </w:p>
        </w:tc>
        <w:tc>
          <w:tcPr>
            <w:tcW w:w="1782" w:type="dxa"/>
          </w:tcPr>
          <w:p w14:paraId="6938B428" w14:textId="4DC8D339" w:rsidR="00427DE8" w:rsidRPr="00CE01A3" w:rsidRDefault="00C10FF4" w:rsidP="00427DE8">
            <w:pPr>
              <w:pStyle w:val="ListParagraph"/>
              <w:tabs>
                <w:tab w:val="left" w:pos="993"/>
              </w:tabs>
              <w:ind w:left="0"/>
              <w:jc w:val="center"/>
              <w:rPr>
                <w:ins w:id="2451" w:author="Windows User" w:date="2021-04-04T20:48:00Z"/>
              </w:rPr>
            </w:pPr>
            <w:ins w:id="2452" w:author="Windows User" w:date="2021-07-24T12:30:00Z">
              <w:r w:rsidRPr="00A7440A">
                <w:rPr>
                  <w:i/>
                </w:rPr>
                <w:t>foreign key</w:t>
              </w:r>
            </w:ins>
          </w:p>
        </w:tc>
      </w:tr>
      <w:tr w:rsidR="008A3F59" w14:paraId="1BD5E58F" w14:textId="77777777" w:rsidTr="00427DE8">
        <w:trPr>
          <w:ins w:id="2453" w:author="Windows User" w:date="2021-04-04T20:48:00Z"/>
        </w:trPr>
        <w:tc>
          <w:tcPr>
            <w:tcW w:w="510" w:type="dxa"/>
          </w:tcPr>
          <w:p w14:paraId="03F3F41C" w14:textId="656426CD" w:rsidR="008A3F59" w:rsidRDefault="00C10FF4" w:rsidP="008A3F59">
            <w:pPr>
              <w:pStyle w:val="ListParagraph"/>
              <w:tabs>
                <w:tab w:val="left" w:pos="993"/>
              </w:tabs>
              <w:ind w:left="0"/>
              <w:jc w:val="both"/>
              <w:rPr>
                <w:ins w:id="2454" w:author="Windows User" w:date="2021-04-04T20:48:00Z"/>
              </w:rPr>
            </w:pPr>
            <w:ins w:id="2455" w:author="Windows User" w:date="2021-04-04T20:48:00Z">
              <w:r>
                <w:t>3</w:t>
              </w:r>
            </w:ins>
          </w:p>
        </w:tc>
        <w:tc>
          <w:tcPr>
            <w:tcW w:w="3125" w:type="dxa"/>
          </w:tcPr>
          <w:p w14:paraId="40E88753" w14:textId="0A8D67BE" w:rsidR="008A3F59" w:rsidRPr="00427DE8" w:rsidRDefault="00FA006F" w:rsidP="008A3F59">
            <w:pPr>
              <w:pStyle w:val="ListParagraph"/>
              <w:tabs>
                <w:tab w:val="left" w:pos="993"/>
              </w:tabs>
              <w:ind w:left="0"/>
              <w:jc w:val="both"/>
              <w:rPr>
                <w:ins w:id="2456" w:author="Windows User" w:date="2021-04-04T20:48:00Z"/>
                <w:rPrChange w:id="2457" w:author="Windows User" w:date="2021-04-04T20:49:00Z">
                  <w:rPr>
                    <w:ins w:id="2458" w:author="Windows User" w:date="2021-04-04T20:48:00Z"/>
                    <w:i/>
                  </w:rPr>
                </w:rPrChange>
              </w:rPr>
            </w:pPr>
            <w:r>
              <w:t>matkul</w:t>
            </w:r>
            <w:ins w:id="2459" w:author="Windows User" w:date="2021-07-24T12:30:00Z">
              <w:r w:rsidR="00C10FF4">
                <w:t>kelas</w:t>
              </w:r>
            </w:ins>
            <w:ins w:id="2460" w:author="Windows User" w:date="2021-06-02T20:16:00Z">
              <w:r w:rsidR="00C10FF4">
                <w:t>_id</w:t>
              </w:r>
            </w:ins>
          </w:p>
        </w:tc>
        <w:tc>
          <w:tcPr>
            <w:tcW w:w="1790" w:type="dxa"/>
          </w:tcPr>
          <w:p w14:paraId="339C5AFD" w14:textId="19C5EF0E" w:rsidR="008A3F59" w:rsidRDefault="00C10FF4" w:rsidP="008A3F59">
            <w:pPr>
              <w:pStyle w:val="ListParagraph"/>
              <w:tabs>
                <w:tab w:val="left" w:pos="993"/>
              </w:tabs>
              <w:ind w:left="0"/>
              <w:jc w:val="center"/>
              <w:rPr>
                <w:ins w:id="2461" w:author="Windows User" w:date="2021-04-04T20:48:00Z"/>
              </w:rPr>
            </w:pPr>
            <w:ins w:id="2462" w:author="Windows User" w:date="2021-06-02T20:16:00Z">
              <w:r>
                <w:t>bigint(20)</w:t>
              </w:r>
            </w:ins>
          </w:p>
        </w:tc>
        <w:tc>
          <w:tcPr>
            <w:tcW w:w="1782" w:type="dxa"/>
          </w:tcPr>
          <w:p w14:paraId="105B5B9A" w14:textId="5216186E" w:rsidR="008A3F59" w:rsidRDefault="00C10FF4" w:rsidP="008A3F59">
            <w:pPr>
              <w:pStyle w:val="ListParagraph"/>
              <w:tabs>
                <w:tab w:val="left" w:pos="993"/>
              </w:tabs>
              <w:ind w:left="0"/>
              <w:jc w:val="center"/>
              <w:rPr>
                <w:ins w:id="2463" w:author="Windows User" w:date="2021-04-04T20:48:00Z"/>
              </w:rPr>
            </w:pPr>
            <w:ins w:id="2464" w:author="Windows User" w:date="2021-06-02T20:18:00Z">
              <w:r w:rsidRPr="00A7440A">
                <w:rPr>
                  <w:i/>
                </w:rPr>
                <w:t>foreign key</w:t>
              </w:r>
            </w:ins>
          </w:p>
        </w:tc>
      </w:tr>
      <w:tr w:rsidR="008A3F59" w14:paraId="6429FBFB" w14:textId="77777777" w:rsidTr="00427DE8">
        <w:trPr>
          <w:ins w:id="2465" w:author="Windows User" w:date="2021-04-04T20:48:00Z"/>
        </w:trPr>
        <w:tc>
          <w:tcPr>
            <w:tcW w:w="510" w:type="dxa"/>
          </w:tcPr>
          <w:p w14:paraId="77D464C8" w14:textId="7BE0F35D" w:rsidR="008A3F59" w:rsidRDefault="00C10FF4" w:rsidP="008A3F59">
            <w:pPr>
              <w:pStyle w:val="ListParagraph"/>
              <w:tabs>
                <w:tab w:val="left" w:pos="993"/>
              </w:tabs>
              <w:ind w:left="0"/>
              <w:jc w:val="both"/>
              <w:rPr>
                <w:ins w:id="2466" w:author="Windows User" w:date="2021-04-04T20:48:00Z"/>
              </w:rPr>
            </w:pPr>
            <w:ins w:id="2467" w:author="Windows User" w:date="2021-04-04T20:48:00Z">
              <w:r>
                <w:t>4</w:t>
              </w:r>
            </w:ins>
          </w:p>
        </w:tc>
        <w:tc>
          <w:tcPr>
            <w:tcW w:w="3125" w:type="dxa"/>
          </w:tcPr>
          <w:p w14:paraId="2A2B3196" w14:textId="3F8A7423" w:rsidR="008A3F59" w:rsidRPr="00427DE8" w:rsidRDefault="00C10FF4" w:rsidP="008A3F59">
            <w:pPr>
              <w:pStyle w:val="ListParagraph"/>
              <w:tabs>
                <w:tab w:val="left" w:pos="993"/>
              </w:tabs>
              <w:ind w:left="0"/>
              <w:jc w:val="both"/>
              <w:rPr>
                <w:ins w:id="2468" w:author="Windows User" w:date="2021-04-04T20:48:00Z"/>
                <w:rPrChange w:id="2469" w:author="Windows User" w:date="2021-04-04T20:50:00Z">
                  <w:rPr>
                    <w:ins w:id="2470" w:author="Windows User" w:date="2021-04-04T20:48:00Z"/>
                    <w:i/>
                  </w:rPr>
                </w:rPrChange>
              </w:rPr>
            </w:pPr>
            <w:ins w:id="2471" w:author="Windows User" w:date="2021-07-24T12:30:00Z">
              <w:r>
                <w:t>hari</w:t>
              </w:r>
            </w:ins>
          </w:p>
        </w:tc>
        <w:tc>
          <w:tcPr>
            <w:tcW w:w="1790" w:type="dxa"/>
          </w:tcPr>
          <w:p w14:paraId="561A14BE" w14:textId="2BF18837" w:rsidR="008A3F59" w:rsidRDefault="00C10FF4" w:rsidP="008A3F59">
            <w:pPr>
              <w:pStyle w:val="ListParagraph"/>
              <w:tabs>
                <w:tab w:val="left" w:pos="993"/>
              </w:tabs>
              <w:ind w:left="0"/>
              <w:jc w:val="center"/>
              <w:rPr>
                <w:ins w:id="2472" w:author="Windows User" w:date="2021-04-04T20:48:00Z"/>
              </w:rPr>
            </w:pPr>
            <w:ins w:id="2473" w:author="Windows User" w:date="2021-07-24T12:31:00Z">
              <w:r>
                <w:t>varchar(10)</w:t>
              </w:r>
            </w:ins>
          </w:p>
        </w:tc>
        <w:tc>
          <w:tcPr>
            <w:tcW w:w="1782" w:type="dxa"/>
          </w:tcPr>
          <w:p w14:paraId="419AA147" w14:textId="4849B62E" w:rsidR="008A3F59" w:rsidRDefault="00AA1063" w:rsidP="008A3F59">
            <w:pPr>
              <w:pStyle w:val="ListParagraph"/>
              <w:tabs>
                <w:tab w:val="left" w:pos="993"/>
              </w:tabs>
              <w:ind w:left="0"/>
              <w:jc w:val="center"/>
              <w:rPr>
                <w:ins w:id="2474" w:author="Windows User" w:date="2021-04-04T20:48:00Z"/>
              </w:rPr>
            </w:pPr>
            <w:ins w:id="2475" w:author="Windows User" w:date="2021-07-24T12:35:00Z">
              <w:r>
                <w:rPr>
                  <w:i/>
                </w:rPr>
                <w:t>null</w:t>
              </w:r>
            </w:ins>
          </w:p>
        </w:tc>
      </w:tr>
      <w:tr w:rsidR="00427DE8" w14:paraId="227D629A" w14:textId="77777777" w:rsidTr="00427DE8">
        <w:trPr>
          <w:ins w:id="2476" w:author="Windows User" w:date="2021-04-04T20:50:00Z"/>
        </w:trPr>
        <w:tc>
          <w:tcPr>
            <w:tcW w:w="510" w:type="dxa"/>
          </w:tcPr>
          <w:p w14:paraId="266F7CA5" w14:textId="20F50F4D" w:rsidR="00427DE8" w:rsidRDefault="00C10FF4" w:rsidP="00427DE8">
            <w:pPr>
              <w:pStyle w:val="ListParagraph"/>
              <w:tabs>
                <w:tab w:val="left" w:pos="993"/>
              </w:tabs>
              <w:ind w:left="0"/>
              <w:jc w:val="both"/>
              <w:rPr>
                <w:ins w:id="2477" w:author="Windows User" w:date="2021-04-04T20:50:00Z"/>
              </w:rPr>
            </w:pPr>
            <w:ins w:id="2478" w:author="Windows User" w:date="2021-04-04T20:50:00Z">
              <w:r>
                <w:t>5</w:t>
              </w:r>
            </w:ins>
          </w:p>
        </w:tc>
        <w:tc>
          <w:tcPr>
            <w:tcW w:w="3125" w:type="dxa"/>
          </w:tcPr>
          <w:p w14:paraId="1E0D9CDC" w14:textId="6237B1A7" w:rsidR="00427DE8" w:rsidRDefault="00C10FF4" w:rsidP="00427DE8">
            <w:pPr>
              <w:pStyle w:val="ListParagraph"/>
              <w:tabs>
                <w:tab w:val="left" w:pos="993"/>
              </w:tabs>
              <w:ind w:left="0"/>
              <w:jc w:val="both"/>
              <w:rPr>
                <w:ins w:id="2479" w:author="Windows User" w:date="2021-04-04T20:50:00Z"/>
              </w:rPr>
            </w:pPr>
            <w:ins w:id="2480" w:author="Windows User" w:date="2021-06-02T20:17:00Z">
              <w:r>
                <w:t>jam_mulai</w:t>
              </w:r>
            </w:ins>
          </w:p>
        </w:tc>
        <w:tc>
          <w:tcPr>
            <w:tcW w:w="1790" w:type="dxa"/>
          </w:tcPr>
          <w:p w14:paraId="0B477260" w14:textId="64584591" w:rsidR="00427DE8" w:rsidRDefault="00C10FF4" w:rsidP="00427DE8">
            <w:pPr>
              <w:pStyle w:val="ListParagraph"/>
              <w:tabs>
                <w:tab w:val="left" w:pos="993"/>
              </w:tabs>
              <w:ind w:left="0"/>
              <w:jc w:val="center"/>
              <w:rPr>
                <w:ins w:id="2481" w:author="Windows User" w:date="2021-04-04T20:50:00Z"/>
              </w:rPr>
            </w:pPr>
            <w:ins w:id="2482" w:author="Windows User" w:date="2021-06-02T20:17:00Z">
              <w:r>
                <w:t>time</w:t>
              </w:r>
            </w:ins>
          </w:p>
        </w:tc>
        <w:tc>
          <w:tcPr>
            <w:tcW w:w="1782" w:type="dxa"/>
          </w:tcPr>
          <w:p w14:paraId="4EFB872B" w14:textId="2DCDB154" w:rsidR="00427DE8" w:rsidRDefault="00AA1063" w:rsidP="00427DE8">
            <w:pPr>
              <w:pStyle w:val="ListParagraph"/>
              <w:tabs>
                <w:tab w:val="left" w:pos="993"/>
              </w:tabs>
              <w:ind w:left="0"/>
              <w:jc w:val="center"/>
              <w:rPr>
                <w:ins w:id="2483" w:author="Windows User" w:date="2021-04-04T20:50:00Z"/>
              </w:rPr>
            </w:pPr>
            <w:ins w:id="2484" w:author="Windows User" w:date="2021-07-24T12:35:00Z">
              <w:r>
                <w:rPr>
                  <w:i/>
                </w:rPr>
                <w:t>not null</w:t>
              </w:r>
            </w:ins>
          </w:p>
        </w:tc>
      </w:tr>
      <w:tr w:rsidR="001425AD" w14:paraId="381311C3" w14:textId="77777777" w:rsidTr="00427DE8">
        <w:trPr>
          <w:ins w:id="2485" w:author="Windows User" w:date="2021-04-04T20:50:00Z"/>
        </w:trPr>
        <w:tc>
          <w:tcPr>
            <w:tcW w:w="510" w:type="dxa"/>
          </w:tcPr>
          <w:p w14:paraId="6EC9E4AF" w14:textId="6B570F48" w:rsidR="001425AD" w:rsidRDefault="00C10FF4" w:rsidP="00427DE8">
            <w:pPr>
              <w:pStyle w:val="ListParagraph"/>
              <w:tabs>
                <w:tab w:val="left" w:pos="993"/>
              </w:tabs>
              <w:ind w:left="0"/>
              <w:jc w:val="both"/>
              <w:rPr>
                <w:ins w:id="2486" w:author="Windows User" w:date="2021-04-04T20:50:00Z"/>
              </w:rPr>
            </w:pPr>
            <w:ins w:id="2487" w:author="Windows User" w:date="2021-04-04T20:52:00Z">
              <w:r>
                <w:t>6</w:t>
              </w:r>
            </w:ins>
          </w:p>
        </w:tc>
        <w:tc>
          <w:tcPr>
            <w:tcW w:w="3125" w:type="dxa"/>
          </w:tcPr>
          <w:p w14:paraId="52571126" w14:textId="7000E5EB" w:rsidR="001425AD" w:rsidRDefault="00C10FF4" w:rsidP="00427DE8">
            <w:pPr>
              <w:pStyle w:val="ListParagraph"/>
              <w:tabs>
                <w:tab w:val="left" w:pos="993"/>
              </w:tabs>
              <w:ind w:left="0"/>
              <w:jc w:val="both"/>
              <w:rPr>
                <w:ins w:id="2488" w:author="Windows User" w:date="2021-04-04T20:50:00Z"/>
              </w:rPr>
            </w:pPr>
            <w:ins w:id="2489" w:author="Windows User" w:date="2021-06-02T20:17:00Z">
              <w:r>
                <w:t>jam_selesai</w:t>
              </w:r>
            </w:ins>
          </w:p>
        </w:tc>
        <w:tc>
          <w:tcPr>
            <w:tcW w:w="1790" w:type="dxa"/>
          </w:tcPr>
          <w:p w14:paraId="7139B724" w14:textId="16C6D60C" w:rsidR="001425AD" w:rsidRDefault="00C10FF4" w:rsidP="00427DE8">
            <w:pPr>
              <w:pStyle w:val="ListParagraph"/>
              <w:tabs>
                <w:tab w:val="left" w:pos="993"/>
              </w:tabs>
              <w:ind w:left="0"/>
              <w:jc w:val="center"/>
              <w:rPr>
                <w:ins w:id="2490" w:author="Windows User" w:date="2021-04-04T20:50:00Z"/>
              </w:rPr>
            </w:pPr>
            <w:ins w:id="2491" w:author="Windows User" w:date="2021-06-02T20:17:00Z">
              <w:r>
                <w:t>time</w:t>
              </w:r>
            </w:ins>
          </w:p>
        </w:tc>
        <w:tc>
          <w:tcPr>
            <w:tcW w:w="1782" w:type="dxa"/>
          </w:tcPr>
          <w:p w14:paraId="4E33E633" w14:textId="1B42D37D" w:rsidR="001425AD" w:rsidRDefault="00AA1063" w:rsidP="00427DE8">
            <w:pPr>
              <w:pStyle w:val="ListParagraph"/>
              <w:tabs>
                <w:tab w:val="left" w:pos="993"/>
              </w:tabs>
              <w:ind w:left="0"/>
              <w:jc w:val="center"/>
              <w:rPr>
                <w:ins w:id="2492" w:author="Windows User" w:date="2021-04-04T20:50:00Z"/>
              </w:rPr>
            </w:pPr>
            <w:ins w:id="2493" w:author="Windows User" w:date="2021-07-24T12:35:00Z">
              <w:r>
                <w:rPr>
                  <w:i/>
                </w:rPr>
                <w:t>not null</w:t>
              </w:r>
            </w:ins>
          </w:p>
        </w:tc>
      </w:tr>
      <w:tr w:rsidR="001425AD" w14:paraId="0187A83C" w14:textId="77777777" w:rsidTr="00427DE8">
        <w:trPr>
          <w:ins w:id="2494" w:author="Windows User" w:date="2021-04-04T20:52:00Z"/>
        </w:trPr>
        <w:tc>
          <w:tcPr>
            <w:tcW w:w="510" w:type="dxa"/>
          </w:tcPr>
          <w:p w14:paraId="0BCDED79" w14:textId="12F3D492" w:rsidR="001425AD" w:rsidRDefault="00C10FF4" w:rsidP="00427DE8">
            <w:pPr>
              <w:pStyle w:val="ListParagraph"/>
              <w:tabs>
                <w:tab w:val="left" w:pos="993"/>
              </w:tabs>
              <w:ind w:left="0"/>
              <w:jc w:val="both"/>
              <w:rPr>
                <w:ins w:id="2495" w:author="Windows User" w:date="2021-04-04T20:52:00Z"/>
              </w:rPr>
            </w:pPr>
            <w:ins w:id="2496" w:author="Windows User" w:date="2021-04-04T20:52:00Z">
              <w:r>
                <w:t>7</w:t>
              </w:r>
            </w:ins>
          </w:p>
        </w:tc>
        <w:tc>
          <w:tcPr>
            <w:tcW w:w="3125" w:type="dxa"/>
          </w:tcPr>
          <w:p w14:paraId="761BF8FF" w14:textId="114D8AF4" w:rsidR="001425AD" w:rsidRDefault="00C10FF4" w:rsidP="00427DE8">
            <w:pPr>
              <w:pStyle w:val="ListParagraph"/>
              <w:tabs>
                <w:tab w:val="left" w:pos="993"/>
              </w:tabs>
              <w:ind w:left="0"/>
              <w:jc w:val="both"/>
              <w:rPr>
                <w:ins w:id="2497" w:author="Windows User" w:date="2021-04-04T20:52:00Z"/>
              </w:rPr>
            </w:pPr>
            <w:ins w:id="2498" w:author="Windows User" w:date="2021-06-02T20:17:00Z">
              <w:r>
                <w:t>created_at</w:t>
              </w:r>
            </w:ins>
          </w:p>
        </w:tc>
        <w:tc>
          <w:tcPr>
            <w:tcW w:w="1790" w:type="dxa"/>
          </w:tcPr>
          <w:p w14:paraId="2A2C37C3" w14:textId="192563CD" w:rsidR="001425AD" w:rsidRDefault="00C10FF4" w:rsidP="00427DE8">
            <w:pPr>
              <w:pStyle w:val="ListParagraph"/>
              <w:tabs>
                <w:tab w:val="left" w:pos="993"/>
              </w:tabs>
              <w:ind w:left="0"/>
              <w:jc w:val="center"/>
              <w:rPr>
                <w:ins w:id="2499" w:author="Windows User" w:date="2021-04-04T20:52:00Z"/>
              </w:rPr>
            </w:pPr>
            <w:ins w:id="2500" w:author="Windows User" w:date="2021-06-02T20:17:00Z">
              <w:r>
                <w:t>timestamp</w:t>
              </w:r>
            </w:ins>
          </w:p>
        </w:tc>
        <w:tc>
          <w:tcPr>
            <w:tcW w:w="1782" w:type="dxa"/>
          </w:tcPr>
          <w:p w14:paraId="7D6407AE" w14:textId="005F22E6" w:rsidR="001425AD" w:rsidRDefault="00606E81" w:rsidP="00427DE8">
            <w:pPr>
              <w:pStyle w:val="ListParagraph"/>
              <w:tabs>
                <w:tab w:val="left" w:pos="993"/>
              </w:tabs>
              <w:ind w:left="0"/>
              <w:jc w:val="center"/>
              <w:rPr>
                <w:ins w:id="2501" w:author="Windows User" w:date="2021-04-04T20:52:00Z"/>
              </w:rPr>
            </w:pPr>
            <w:r>
              <w:t>null</w:t>
            </w:r>
          </w:p>
        </w:tc>
      </w:tr>
      <w:tr w:rsidR="008A3F59" w14:paraId="2013CC93" w14:textId="77777777" w:rsidTr="00427DE8">
        <w:trPr>
          <w:ins w:id="2502" w:author="Windows User" w:date="2021-06-02T20:17:00Z"/>
        </w:trPr>
        <w:tc>
          <w:tcPr>
            <w:tcW w:w="510" w:type="dxa"/>
          </w:tcPr>
          <w:p w14:paraId="74750951" w14:textId="423395F8" w:rsidR="008A3F59" w:rsidRDefault="00C10FF4" w:rsidP="00427DE8">
            <w:pPr>
              <w:pStyle w:val="ListParagraph"/>
              <w:tabs>
                <w:tab w:val="left" w:pos="993"/>
              </w:tabs>
              <w:ind w:left="0"/>
              <w:jc w:val="both"/>
              <w:rPr>
                <w:ins w:id="2503" w:author="Windows User" w:date="2021-06-02T20:17:00Z"/>
              </w:rPr>
            </w:pPr>
            <w:ins w:id="2504" w:author="Windows User" w:date="2021-06-02T20:17:00Z">
              <w:r>
                <w:t>8</w:t>
              </w:r>
            </w:ins>
          </w:p>
        </w:tc>
        <w:tc>
          <w:tcPr>
            <w:tcW w:w="3125" w:type="dxa"/>
          </w:tcPr>
          <w:p w14:paraId="48F34EC7" w14:textId="08EE57BD" w:rsidR="008A3F59" w:rsidRDefault="00C10FF4">
            <w:pPr>
              <w:pStyle w:val="ListParagraph"/>
              <w:tabs>
                <w:tab w:val="left" w:pos="993"/>
              </w:tabs>
              <w:ind w:left="0"/>
              <w:jc w:val="both"/>
              <w:rPr>
                <w:ins w:id="2505" w:author="Windows User" w:date="2021-06-02T20:17:00Z"/>
              </w:rPr>
            </w:pPr>
            <w:ins w:id="2506" w:author="Windows User" w:date="2021-06-02T20:17:00Z">
              <w:r>
                <w:t>updated</w:t>
              </w:r>
            </w:ins>
            <w:ins w:id="2507" w:author="Windows User" w:date="2021-06-02T20:18:00Z">
              <w:r>
                <w:t>_at</w:t>
              </w:r>
            </w:ins>
          </w:p>
        </w:tc>
        <w:tc>
          <w:tcPr>
            <w:tcW w:w="1790" w:type="dxa"/>
          </w:tcPr>
          <w:p w14:paraId="392206EE" w14:textId="71F8705C" w:rsidR="008A3F59" w:rsidRDefault="00C10FF4" w:rsidP="00427DE8">
            <w:pPr>
              <w:pStyle w:val="ListParagraph"/>
              <w:tabs>
                <w:tab w:val="left" w:pos="993"/>
              </w:tabs>
              <w:ind w:left="0"/>
              <w:jc w:val="center"/>
              <w:rPr>
                <w:ins w:id="2508" w:author="Windows User" w:date="2021-06-02T20:17:00Z"/>
              </w:rPr>
            </w:pPr>
            <w:ins w:id="2509" w:author="Windows User" w:date="2021-06-02T20:18:00Z">
              <w:r>
                <w:t>timestamp</w:t>
              </w:r>
            </w:ins>
          </w:p>
        </w:tc>
        <w:tc>
          <w:tcPr>
            <w:tcW w:w="1782" w:type="dxa"/>
          </w:tcPr>
          <w:p w14:paraId="69709BBF" w14:textId="103D5E7E" w:rsidR="008A3F59" w:rsidRDefault="00606E81" w:rsidP="00427DE8">
            <w:pPr>
              <w:pStyle w:val="ListParagraph"/>
              <w:tabs>
                <w:tab w:val="left" w:pos="993"/>
              </w:tabs>
              <w:ind w:left="0"/>
              <w:jc w:val="center"/>
              <w:rPr>
                <w:ins w:id="2510" w:author="Windows User" w:date="2021-06-02T20:17:00Z"/>
              </w:rPr>
            </w:pPr>
            <w:r>
              <w:t>null</w:t>
            </w:r>
          </w:p>
        </w:tc>
      </w:tr>
    </w:tbl>
    <w:p w14:paraId="46838473" w14:textId="6A314008" w:rsidR="00427DE8" w:rsidRDefault="00427DE8">
      <w:pPr>
        <w:pStyle w:val="ListParagraph"/>
        <w:tabs>
          <w:tab w:val="left" w:pos="993"/>
        </w:tabs>
        <w:jc w:val="both"/>
        <w:rPr>
          <w:ins w:id="2511" w:author="Windows User" w:date="2021-04-04T20:53:00Z"/>
        </w:rPr>
        <w:pPrChange w:id="2512" w:author="Windows User" w:date="2021-04-04T20:47:00Z">
          <w:pPr>
            <w:pStyle w:val="Heading2"/>
            <w:numPr>
              <w:ilvl w:val="2"/>
              <w:numId w:val="23"/>
            </w:numPr>
            <w:ind w:left="709" w:hanging="709"/>
          </w:pPr>
        </w:pPrChange>
      </w:pPr>
    </w:p>
    <w:p w14:paraId="7E725DAD" w14:textId="59667A60" w:rsidR="00D33974" w:rsidRPr="00516CD8" w:rsidRDefault="00D33974">
      <w:pPr>
        <w:pStyle w:val="ListParagraph"/>
        <w:numPr>
          <w:ilvl w:val="0"/>
          <w:numId w:val="53"/>
        </w:numPr>
        <w:tabs>
          <w:tab w:val="left" w:pos="993"/>
        </w:tabs>
        <w:jc w:val="both"/>
        <w:rPr>
          <w:ins w:id="2513" w:author="Windows User" w:date="2021-04-04T20:33:00Z"/>
        </w:rPr>
        <w:pPrChange w:id="2514" w:author="Windows User" w:date="2021-07-24T12:27:00Z">
          <w:pPr>
            <w:pStyle w:val="Heading2"/>
            <w:numPr>
              <w:ilvl w:val="2"/>
              <w:numId w:val="23"/>
            </w:numPr>
            <w:ind w:left="709" w:hanging="709"/>
          </w:pPr>
        </w:pPrChange>
      </w:pPr>
      <w:ins w:id="2515" w:author="Windows User" w:date="2021-04-04T20:53:00Z">
        <w:r>
          <w:lastRenderedPageBreak/>
          <w:t xml:space="preserve">Struktur Tabel </w:t>
        </w:r>
      </w:ins>
      <w:ins w:id="2516" w:author="Windows User" w:date="2021-06-02T20:19:00Z">
        <w:r w:rsidR="00B6427B">
          <w:t>J</w:t>
        </w:r>
        <w:r w:rsidR="001D3A45">
          <w:t>awaban</w:t>
        </w:r>
      </w:ins>
    </w:p>
    <w:p w14:paraId="01ED1F50" w14:textId="431CF329" w:rsidR="00AA1063" w:rsidRDefault="00B14871">
      <w:pPr>
        <w:pStyle w:val="ListParagraph"/>
        <w:tabs>
          <w:tab w:val="left" w:pos="993"/>
        </w:tabs>
        <w:jc w:val="both"/>
        <w:rPr>
          <w:ins w:id="2517" w:author="Windows User" w:date="2021-06-03T06:58:00Z"/>
        </w:rPr>
        <w:pPrChange w:id="2518" w:author="Windows User" w:date="2021-06-02T20:19:00Z">
          <w:pPr>
            <w:pStyle w:val="ListParagraph"/>
            <w:numPr>
              <w:numId w:val="53"/>
            </w:numPr>
            <w:tabs>
              <w:tab w:val="left" w:pos="993"/>
            </w:tabs>
            <w:ind w:hanging="360"/>
            <w:jc w:val="both"/>
          </w:pPr>
        </w:pPrChange>
      </w:pPr>
      <w:ins w:id="2519" w:author="Windows User" w:date="2021-06-02T20:18:00Z">
        <w:r>
          <w:t xml:space="preserve">Struktur tabel </w:t>
        </w:r>
      </w:ins>
      <w:ins w:id="2520" w:author="Windows User" w:date="2021-06-02T20:19:00Z">
        <w:r w:rsidR="001D3A45">
          <w:t>jawaban</w:t>
        </w:r>
      </w:ins>
      <w:ins w:id="2521" w:author="Windows User" w:date="2021-06-02T20:18:00Z">
        <w:r>
          <w:t xml:space="preserve"> berfungsi sebagai tempat menyimpan data </w:t>
        </w:r>
      </w:ins>
      <w:ins w:id="2522" w:author="Windows User" w:date="2021-06-02T20:20:00Z">
        <w:r w:rsidR="001D3A45">
          <w:t>jawaban</w:t>
        </w:r>
      </w:ins>
      <w:ins w:id="2523" w:author="Windows User" w:date="2021-06-02T20:18:00Z">
        <w:r>
          <w:t xml:space="preserve">. Berikut merupakan </w:t>
        </w:r>
        <w:r w:rsidRPr="002F2E78">
          <w:rPr>
            <w:i/>
          </w:rPr>
          <w:t>field</w:t>
        </w:r>
        <w:r>
          <w:t xml:space="preserve"> yang terdapat pada tabel </w:t>
        </w:r>
      </w:ins>
      <w:ins w:id="2524" w:author="Windows User" w:date="2021-06-02T20:20:00Z">
        <w:r w:rsidR="001D3A45">
          <w:t>jawaban</w:t>
        </w:r>
      </w:ins>
      <w:ins w:id="2525" w:author="Windows User" w:date="2021-06-02T20:18:00Z">
        <w:r>
          <w:t xml:space="preserve">. </w:t>
        </w:r>
      </w:ins>
    </w:p>
    <w:p w14:paraId="427428B8" w14:textId="764EA66E" w:rsidR="00E145FC" w:rsidRPr="00E145FC" w:rsidRDefault="00E145FC" w:rsidP="00E145FC">
      <w:pPr>
        <w:pStyle w:val="Caption"/>
        <w:keepNext/>
        <w:rPr>
          <w:lang w:val="en-US"/>
        </w:rPr>
      </w:pPr>
      <w:bookmarkStart w:id="2526" w:name="_Toc94361175"/>
      <w:bookmarkStart w:id="2527" w:name="_Toc94361596"/>
      <w:r>
        <w:t xml:space="preserve">Tabel 4. </w:t>
      </w:r>
      <w:r>
        <w:fldChar w:fldCharType="begin"/>
      </w:r>
      <w:r>
        <w:instrText xml:space="preserve"> SEQ Tabel_4. \* ARABIC </w:instrText>
      </w:r>
      <w:r>
        <w:fldChar w:fldCharType="separate"/>
      </w:r>
      <w:r>
        <w:rPr>
          <w:noProof/>
        </w:rPr>
        <w:t>5</w:t>
      </w:r>
      <w:r>
        <w:fldChar w:fldCharType="end"/>
      </w:r>
      <w:r>
        <w:rPr>
          <w:lang w:val="en-US"/>
        </w:rPr>
        <w:t xml:space="preserve"> </w:t>
      </w:r>
      <w:ins w:id="2528" w:author="Windows User" w:date="2021-06-03T06:58:00Z">
        <w:r>
          <w:rPr>
            <w:lang w:val="en-US"/>
          </w:rPr>
          <w:t>Tabel Jawaban</w:t>
        </w:r>
      </w:ins>
      <w:bookmarkEnd w:id="2526"/>
      <w:bookmarkEnd w:id="2527"/>
    </w:p>
    <w:tbl>
      <w:tblPr>
        <w:tblStyle w:val="TableGrid"/>
        <w:tblW w:w="0" w:type="auto"/>
        <w:tblInd w:w="720" w:type="dxa"/>
        <w:tblLook w:val="04A0" w:firstRow="1" w:lastRow="0" w:firstColumn="1" w:lastColumn="0" w:noHBand="0" w:noVBand="1"/>
      </w:tblPr>
      <w:tblGrid>
        <w:gridCol w:w="510"/>
        <w:gridCol w:w="3125"/>
        <w:gridCol w:w="1790"/>
        <w:gridCol w:w="1782"/>
      </w:tblGrid>
      <w:tr w:rsidR="00D33974" w14:paraId="073AEAEB" w14:textId="77777777" w:rsidTr="005818D9">
        <w:trPr>
          <w:ins w:id="2529" w:author="Windows User" w:date="2021-04-04T20:54:00Z"/>
        </w:trPr>
        <w:tc>
          <w:tcPr>
            <w:tcW w:w="510" w:type="dxa"/>
          </w:tcPr>
          <w:p w14:paraId="4DC2F6FE" w14:textId="33DF3D6B" w:rsidR="00D33974" w:rsidRPr="00CE01A3" w:rsidRDefault="00323ADE" w:rsidP="005818D9">
            <w:pPr>
              <w:pStyle w:val="ListParagraph"/>
              <w:tabs>
                <w:tab w:val="left" w:pos="993"/>
              </w:tabs>
              <w:ind w:left="0"/>
              <w:jc w:val="center"/>
              <w:rPr>
                <w:ins w:id="2530" w:author="Windows User" w:date="2021-04-04T20:54:00Z"/>
                <w:b/>
              </w:rPr>
            </w:pPr>
            <w:ins w:id="2531" w:author="Windows User" w:date="2021-04-04T20:54:00Z">
              <w:r w:rsidRPr="00CE01A3">
                <w:rPr>
                  <w:b/>
                </w:rPr>
                <w:t>no</w:t>
              </w:r>
            </w:ins>
          </w:p>
        </w:tc>
        <w:tc>
          <w:tcPr>
            <w:tcW w:w="3125" w:type="dxa"/>
          </w:tcPr>
          <w:p w14:paraId="4B8A3BD3" w14:textId="4ACFDECF" w:rsidR="00D33974" w:rsidRPr="00CE01A3" w:rsidRDefault="00323ADE" w:rsidP="005818D9">
            <w:pPr>
              <w:pStyle w:val="ListParagraph"/>
              <w:tabs>
                <w:tab w:val="left" w:pos="993"/>
              </w:tabs>
              <w:ind w:left="0"/>
              <w:jc w:val="center"/>
              <w:rPr>
                <w:ins w:id="2532" w:author="Windows User" w:date="2021-04-04T20:54:00Z"/>
                <w:b/>
                <w:i/>
              </w:rPr>
            </w:pPr>
            <w:ins w:id="2533" w:author="Windows User" w:date="2021-04-04T20:54:00Z">
              <w:r w:rsidRPr="00CE01A3">
                <w:rPr>
                  <w:b/>
                  <w:i/>
                </w:rPr>
                <w:t>field</w:t>
              </w:r>
            </w:ins>
          </w:p>
        </w:tc>
        <w:tc>
          <w:tcPr>
            <w:tcW w:w="1790" w:type="dxa"/>
          </w:tcPr>
          <w:p w14:paraId="1125E76B" w14:textId="15E4404D" w:rsidR="00D33974" w:rsidRPr="00CE01A3" w:rsidRDefault="00323ADE" w:rsidP="005818D9">
            <w:pPr>
              <w:pStyle w:val="ListParagraph"/>
              <w:tabs>
                <w:tab w:val="left" w:pos="993"/>
              </w:tabs>
              <w:ind w:left="0"/>
              <w:jc w:val="center"/>
              <w:rPr>
                <w:ins w:id="2534" w:author="Windows User" w:date="2021-04-04T20:54:00Z"/>
                <w:b/>
              </w:rPr>
            </w:pPr>
            <w:ins w:id="2535" w:author="Windows User" w:date="2021-04-04T20:54:00Z">
              <w:r w:rsidRPr="00CE01A3">
                <w:rPr>
                  <w:b/>
                </w:rPr>
                <w:t xml:space="preserve">data </w:t>
              </w:r>
              <w:r w:rsidRPr="00CE01A3">
                <w:rPr>
                  <w:b/>
                  <w:i/>
                </w:rPr>
                <w:t>type</w:t>
              </w:r>
            </w:ins>
          </w:p>
        </w:tc>
        <w:tc>
          <w:tcPr>
            <w:tcW w:w="1782" w:type="dxa"/>
          </w:tcPr>
          <w:p w14:paraId="762BBE92" w14:textId="00566C1B" w:rsidR="00D33974" w:rsidRPr="00CE01A3" w:rsidRDefault="00323ADE" w:rsidP="005818D9">
            <w:pPr>
              <w:pStyle w:val="ListParagraph"/>
              <w:tabs>
                <w:tab w:val="left" w:pos="993"/>
              </w:tabs>
              <w:ind w:left="0"/>
              <w:jc w:val="center"/>
              <w:rPr>
                <w:ins w:id="2536" w:author="Windows User" w:date="2021-04-04T20:54:00Z"/>
                <w:b/>
              </w:rPr>
            </w:pPr>
            <w:ins w:id="2537" w:author="Windows User" w:date="2021-04-04T20:54:00Z">
              <w:r w:rsidRPr="00CE01A3">
                <w:rPr>
                  <w:b/>
                </w:rPr>
                <w:t>key constraint</w:t>
              </w:r>
            </w:ins>
          </w:p>
        </w:tc>
      </w:tr>
      <w:tr w:rsidR="00D33974" w14:paraId="72F93399" w14:textId="77777777" w:rsidTr="005818D9">
        <w:trPr>
          <w:ins w:id="2538" w:author="Windows User" w:date="2021-04-04T20:54:00Z"/>
        </w:trPr>
        <w:tc>
          <w:tcPr>
            <w:tcW w:w="510" w:type="dxa"/>
          </w:tcPr>
          <w:p w14:paraId="7A52E0DB" w14:textId="146856D0" w:rsidR="00D33974" w:rsidRDefault="00323ADE" w:rsidP="005818D9">
            <w:pPr>
              <w:pStyle w:val="ListParagraph"/>
              <w:tabs>
                <w:tab w:val="left" w:pos="993"/>
              </w:tabs>
              <w:ind w:left="0"/>
              <w:jc w:val="both"/>
              <w:rPr>
                <w:ins w:id="2539" w:author="Windows User" w:date="2021-04-04T20:54:00Z"/>
              </w:rPr>
            </w:pPr>
            <w:ins w:id="2540" w:author="Windows User" w:date="2021-04-04T20:54:00Z">
              <w:r>
                <w:t>1</w:t>
              </w:r>
            </w:ins>
          </w:p>
        </w:tc>
        <w:tc>
          <w:tcPr>
            <w:tcW w:w="3125" w:type="dxa"/>
          </w:tcPr>
          <w:p w14:paraId="58892732" w14:textId="656A51EC" w:rsidR="00D33974" w:rsidRDefault="00323ADE" w:rsidP="005818D9">
            <w:pPr>
              <w:pStyle w:val="ListParagraph"/>
              <w:tabs>
                <w:tab w:val="left" w:pos="993"/>
              </w:tabs>
              <w:ind w:left="0"/>
              <w:jc w:val="both"/>
              <w:rPr>
                <w:ins w:id="2541" w:author="Windows User" w:date="2021-04-04T20:54:00Z"/>
              </w:rPr>
            </w:pPr>
            <w:ins w:id="2542" w:author="Windows User" w:date="2021-06-02T20:20:00Z">
              <w:r>
                <w:t>id</w:t>
              </w:r>
            </w:ins>
            <w:ins w:id="2543" w:author="Windows User" w:date="2021-07-24T12:33:00Z">
              <w:r>
                <w:t>_jawaban</w:t>
              </w:r>
            </w:ins>
          </w:p>
        </w:tc>
        <w:tc>
          <w:tcPr>
            <w:tcW w:w="1790" w:type="dxa"/>
          </w:tcPr>
          <w:p w14:paraId="20B189E6" w14:textId="336D522D" w:rsidR="00D33974" w:rsidRDefault="00323ADE" w:rsidP="005818D9">
            <w:pPr>
              <w:pStyle w:val="ListParagraph"/>
              <w:tabs>
                <w:tab w:val="left" w:pos="993"/>
              </w:tabs>
              <w:ind w:left="0"/>
              <w:jc w:val="center"/>
              <w:rPr>
                <w:ins w:id="2544" w:author="Windows User" w:date="2021-04-04T20:54:00Z"/>
              </w:rPr>
            </w:pPr>
            <w:ins w:id="2545" w:author="Windows User" w:date="2021-06-02T20:20:00Z">
              <w:r>
                <w:t>bigint(20)</w:t>
              </w:r>
            </w:ins>
          </w:p>
        </w:tc>
        <w:tc>
          <w:tcPr>
            <w:tcW w:w="1782" w:type="dxa"/>
          </w:tcPr>
          <w:p w14:paraId="56040323" w14:textId="1C1674A6" w:rsidR="00D33974" w:rsidRPr="00CE01A3" w:rsidRDefault="00323ADE" w:rsidP="005818D9">
            <w:pPr>
              <w:pStyle w:val="ListParagraph"/>
              <w:tabs>
                <w:tab w:val="left" w:pos="993"/>
              </w:tabs>
              <w:ind w:left="0"/>
              <w:jc w:val="center"/>
              <w:rPr>
                <w:ins w:id="2546" w:author="Windows User" w:date="2021-04-04T20:54:00Z"/>
                <w:i/>
              </w:rPr>
            </w:pPr>
            <w:ins w:id="2547" w:author="Windows User" w:date="2021-04-04T20:54:00Z">
              <w:r w:rsidRPr="00CE01A3">
                <w:rPr>
                  <w:i/>
                </w:rPr>
                <w:t>primary key</w:t>
              </w:r>
            </w:ins>
          </w:p>
        </w:tc>
      </w:tr>
      <w:tr w:rsidR="00F1568B" w14:paraId="730F6069" w14:textId="77777777" w:rsidTr="005818D9">
        <w:trPr>
          <w:ins w:id="2548" w:author="Windows User" w:date="2021-04-04T20:54:00Z"/>
        </w:trPr>
        <w:tc>
          <w:tcPr>
            <w:tcW w:w="510" w:type="dxa"/>
          </w:tcPr>
          <w:p w14:paraId="5D3D6546" w14:textId="3C01A1A2" w:rsidR="00F1568B" w:rsidRDefault="00323ADE" w:rsidP="00F1568B">
            <w:pPr>
              <w:pStyle w:val="ListParagraph"/>
              <w:tabs>
                <w:tab w:val="left" w:pos="993"/>
              </w:tabs>
              <w:ind w:left="0"/>
              <w:jc w:val="both"/>
              <w:rPr>
                <w:ins w:id="2549" w:author="Windows User" w:date="2021-04-04T20:54:00Z"/>
              </w:rPr>
            </w:pPr>
            <w:ins w:id="2550" w:author="Windows User" w:date="2021-04-04T20:54:00Z">
              <w:r>
                <w:t>2</w:t>
              </w:r>
            </w:ins>
          </w:p>
        </w:tc>
        <w:tc>
          <w:tcPr>
            <w:tcW w:w="3125" w:type="dxa"/>
          </w:tcPr>
          <w:p w14:paraId="17630F77" w14:textId="6C7C8A78" w:rsidR="00F1568B" w:rsidRDefault="00323ADE" w:rsidP="00F1568B">
            <w:pPr>
              <w:pStyle w:val="ListParagraph"/>
              <w:tabs>
                <w:tab w:val="left" w:pos="993"/>
              </w:tabs>
              <w:ind w:left="0"/>
              <w:jc w:val="both"/>
              <w:rPr>
                <w:ins w:id="2551" w:author="Windows User" w:date="2021-04-04T20:54:00Z"/>
              </w:rPr>
            </w:pPr>
            <w:ins w:id="2552" w:author="Windows User" w:date="2021-06-02T20:20:00Z">
              <w:r>
                <w:t>siswa_id</w:t>
              </w:r>
            </w:ins>
          </w:p>
        </w:tc>
        <w:tc>
          <w:tcPr>
            <w:tcW w:w="1790" w:type="dxa"/>
          </w:tcPr>
          <w:p w14:paraId="4E550453" w14:textId="204E1B6A" w:rsidR="00F1568B" w:rsidRDefault="00323ADE" w:rsidP="00F1568B">
            <w:pPr>
              <w:pStyle w:val="ListParagraph"/>
              <w:tabs>
                <w:tab w:val="left" w:pos="993"/>
              </w:tabs>
              <w:ind w:left="0"/>
              <w:jc w:val="center"/>
              <w:rPr>
                <w:ins w:id="2553" w:author="Windows User" w:date="2021-04-04T20:54:00Z"/>
              </w:rPr>
            </w:pPr>
            <w:ins w:id="2554" w:author="Windows User" w:date="2021-06-02T20:20:00Z">
              <w:r>
                <w:t>bigint20</w:t>
              </w:r>
            </w:ins>
          </w:p>
        </w:tc>
        <w:tc>
          <w:tcPr>
            <w:tcW w:w="1782" w:type="dxa"/>
          </w:tcPr>
          <w:p w14:paraId="2E93B18E" w14:textId="7AF5E9EF" w:rsidR="00F1568B" w:rsidRPr="00CE01A3" w:rsidRDefault="00323ADE" w:rsidP="00F1568B">
            <w:pPr>
              <w:pStyle w:val="ListParagraph"/>
              <w:tabs>
                <w:tab w:val="left" w:pos="993"/>
              </w:tabs>
              <w:ind w:left="0"/>
              <w:jc w:val="center"/>
              <w:rPr>
                <w:ins w:id="2555" w:author="Windows User" w:date="2021-04-04T20:54:00Z"/>
              </w:rPr>
            </w:pPr>
            <w:ins w:id="2556" w:author="Windows User" w:date="2021-06-02T20:21:00Z">
              <w:r w:rsidRPr="0053581A">
                <w:rPr>
                  <w:i/>
                </w:rPr>
                <w:t>foreign key</w:t>
              </w:r>
            </w:ins>
          </w:p>
        </w:tc>
      </w:tr>
      <w:tr w:rsidR="00F1568B" w14:paraId="136CAC9E" w14:textId="77777777" w:rsidTr="005818D9">
        <w:trPr>
          <w:ins w:id="2557" w:author="Windows User" w:date="2021-04-04T20:54:00Z"/>
        </w:trPr>
        <w:tc>
          <w:tcPr>
            <w:tcW w:w="510" w:type="dxa"/>
          </w:tcPr>
          <w:p w14:paraId="2FF29574" w14:textId="295EC280" w:rsidR="00F1568B" w:rsidRDefault="00323ADE" w:rsidP="00F1568B">
            <w:pPr>
              <w:pStyle w:val="ListParagraph"/>
              <w:tabs>
                <w:tab w:val="left" w:pos="993"/>
              </w:tabs>
              <w:ind w:left="0"/>
              <w:jc w:val="both"/>
              <w:rPr>
                <w:ins w:id="2558" w:author="Windows User" w:date="2021-04-04T20:54:00Z"/>
              </w:rPr>
            </w:pPr>
            <w:ins w:id="2559" w:author="Windows User" w:date="2021-04-04T20:54:00Z">
              <w:r>
                <w:t>3</w:t>
              </w:r>
            </w:ins>
          </w:p>
        </w:tc>
        <w:tc>
          <w:tcPr>
            <w:tcW w:w="3125" w:type="dxa"/>
          </w:tcPr>
          <w:p w14:paraId="085C5FFB" w14:textId="61AD61E5" w:rsidR="00F1568B" w:rsidRPr="00CE01A3" w:rsidRDefault="00323ADE" w:rsidP="00F1568B">
            <w:pPr>
              <w:pStyle w:val="ListParagraph"/>
              <w:tabs>
                <w:tab w:val="left" w:pos="993"/>
              </w:tabs>
              <w:ind w:left="0"/>
              <w:jc w:val="both"/>
              <w:rPr>
                <w:ins w:id="2560" w:author="Windows User" w:date="2021-04-04T20:54:00Z"/>
              </w:rPr>
            </w:pPr>
            <w:ins w:id="2561" w:author="Windows User" w:date="2021-06-02T20:20:00Z">
              <w:r>
                <w:t>tugas_id</w:t>
              </w:r>
            </w:ins>
          </w:p>
        </w:tc>
        <w:tc>
          <w:tcPr>
            <w:tcW w:w="1790" w:type="dxa"/>
          </w:tcPr>
          <w:p w14:paraId="5ADAD5AE" w14:textId="0C98A959" w:rsidR="00F1568B" w:rsidRDefault="00323ADE" w:rsidP="00F1568B">
            <w:pPr>
              <w:pStyle w:val="ListParagraph"/>
              <w:tabs>
                <w:tab w:val="left" w:pos="993"/>
              </w:tabs>
              <w:ind w:left="0"/>
              <w:jc w:val="center"/>
              <w:rPr>
                <w:ins w:id="2562" w:author="Windows User" w:date="2021-04-04T20:54:00Z"/>
              </w:rPr>
            </w:pPr>
            <w:ins w:id="2563" w:author="Windows User" w:date="2021-06-02T20:20:00Z">
              <w:r>
                <w:t>bigint(20)</w:t>
              </w:r>
            </w:ins>
          </w:p>
        </w:tc>
        <w:tc>
          <w:tcPr>
            <w:tcW w:w="1782" w:type="dxa"/>
          </w:tcPr>
          <w:p w14:paraId="18446894" w14:textId="025658D4" w:rsidR="00F1568B" w:rsidRDefault="00323ADE" w:rsidP="00F1568B">
            <w:pPr>
              <w:pStyle w:val="ListParagraph"/>
              <w:tabs>
                <w:tab w:val="left" w:pos="993"/>
              </w:tabs>
              <w:ind w:left="0"/>
              <w:jc w:val="center"/>
              <w:rPr>
                <w:ins w:id="2564" w:author="Windows User" w:date="2021-04-04T20:54:00Z"/>
              </w:rPr>
            </w:pPr>
            <w:ins w:id="2565" w:author="Windows User" w:date="2021-06-02T20:21:00Z">
              <w:r w:rsidRPr="0053581A">
                <w:rPr>
                  <w:i/>
                </w:rPr>
                <w:t>foreign key</w:t>
              </w:r>
            </w:ins>
          </w:p>
        </w:tc>
      </w:tr>
      <w:tr w:rsidR="00D33974" w14:paraId="255BEE32" w14:textId="77777777" w:rsidTr="005818D9">
        <w:trPr>
          <w:ins w:id="2566" w:author="Windows User" w:date="2021-04-04T20:54:00Z"/>
        </w:trPr>
        <w:tc>
          <w:tcPr>
            <w:tcW w:w="510" w:type="dxa"/>
          </w:tcPr>
          <w:p w14:paraId="4B26DB60" w14:textId="52CBAD13" w:rsidR="00D33974" w:rsidRDefault="00323ADE" w:rsidP="005818D9">
            <w:pPr>
              <w:pStyle w:val="ListParagraph"/>
              <w:tabs>
                <w:tab w:val="left" w:pos="993"/>
              </w:tabs>
              <w:ind w:left="0"/>
              <w:jc w:val="both"/>
              <w:rPr>
                <w:ins w:id="2567" w:author="Windows User" w:date="2021-04-04T20:54:00Z"/>
              </w:rPr>
            </w:pPr>
            <w:ins w:id="2568" w:author="Windows User" w:date="2021-04-04T20:54:00Z">
              <w:r>
                <w:t>4</w:t>
              </w:r>
            </w:ins>
          </w:p>
        </w:tc>
        <w:tc>
          <w:tcPr>
            <w:tcW w:w="3125" w:type="dxa"/>
          </w:tcPr>
          <w:p w14:paraId="2CBAD1A3" w14:textId="07D1CC59" w:rsidR="00D33974" w:rsidRPr="00CE01A3" w:rsidRDefault="00EA20FE">
            <w:pPr>
              <w:pStyle w:val="ListParagraph"/>
              <w:tabs>
                <w:tab w:val="left" w:pos="993"/>
              </w:tabs>
              <w:ind w:left="0"/>
              <w:jc w:val="both"/>
              <w:rPr>
                <w:ins w:id="2569" w:author="Windows User" w:date="2021-04-04T20:54:00Z"/>
              </w:rPr>
            </w:pPr>
            <w:r>
              <w:t>nilai</w:t>
            </w:r>
          </w:p>
        </w:tc>
        <w:tc>
          <w:tcPr>
            <w:tcW w:w="1790" w:type="dxa"/>
          </w:tcPr>
          <w:p w14:paraId="160912F0" w14:textId="22E17A32" w:rsidR="00D33974" w:rsidRDefault="00EA20FE" w:rsidP="005818D9">
            <w:pPr>
              <w:pStyle w:val="ListParagraph"/>
              <w:tabs>
                <w:tab w:val="left" w:pos="993"/>
              </w:tabs>
              <w:ind w:left="0"/>
              <w:jc w:val="center"/>
              <w:rPr>
                <w:ins w:id="2570" w:author="Windows User" w:date="2021-04-04T20:54:00Z"/>
              </w:rPr>
            </w:pPr>
            <w:r>
              <w:t>Int(3)</w:t>
            </w:r>
          </w:p>
        </w:tc>
        <w:tc>
          <w:tcPr>
            <w:tcW w:w="1782" w:type="dxa"/>
          </w:tcPr>
          <w:p w14:paraId="752847EB" w14:textId="4EEBBB49" w:rsidR="00D33974" w:rsidRDefault="00EA20FE" w:rsidP="005818D9">
            <w:pPr>
              <w:pStyle w:val="ListParagraph"/>
              <w:tabs>
                <w:tab w:val="left" w:pos="993"/>
              </w:tabs>
              <w:ind w:left="0"/>
              <w:jc w:val="center"/>
              <w:rPr>
                <w:ins w:id="2571" w:author="Windows User" w:date="2021-04-04T20:54:00Z"/>
              </w:rPr>
            </w:pPr>
            <w:r>
              <w:t>null</w:t>
            </w:r>
          </w:p>
        </w:tc>
      </w:tr>
      <w:tr w:rsidR="00F1568B" w14:paraId="32520BEA" w14:textId="77777777" w:rsidTr="005818D9">
        <w:trPr>
          <w:ins w:id="2572" w:author="Windows User" w:date="2021-04-04T20:54:00Z"/>
        </w:trPr>
        <w:tc>
          <w:tcPr>
            <w:tcW w:w="510" w:type="dxa"/>
          </w:tcPr>
          <w:p w14:paraId="52CDB653" w14:textId="37BA78DB" w:rsidR="00F1568B" w:rsidRDefault="00323ADE" w:rsidP="00F1568B">
            <w:pPr>
              <w:pStyle w:val="ListParagraph"/>
              <w:tabs>
                <w:tab w:val="left" w:pos="993"/>
              </w:tabs>
              <w:ind w:left="0"/>
              <w:jc w:val="both"/>
              <w:rPr>
                <w:ins w:id="2573" w:author="Windows User" w:date="2021-04-04T20:54:00Z"/>
              </w:rPr>
            </w:pPr>
            <w:ins w:id="2574" w:author="Windows User" w:date="2021-04-04T20:54:00Z">
              <w:r>
                <w:t>5</w:t>
              </w:r>
            </w:ins>
          </w:p>
        </w:tc>
        <w:tc>
          <w:tcPr>
            <w:tcW w:w="3125" w:type="dxa"/>
          </w:tcPr>
          <w:p w14:paraId="38D876E7" w14:textId="02C1127F" w:rsidR="00F1568B" w:rsidRPr="00CE01A3" w:rsidRDefault="00323ADE" w:rsidP="00F1568B">
            <w:pPr>
              <w:pStyle w:val="ListParagraph"/>
              <w:tabs>
                <w:tab w:val="left" w:pos="993"/>
              </w:tabs>
              <w:ind w:left="0"/>
              <w:jc w:val="both"/>
              <w:rPr>
                <w:ins w:id="2575" w:author="Windows User" w:date="2021-04-04T20:54:00Z"/>
              </w:rPr>
            </w:pPr>
            <w:ins w:id="2576" w:author="Windows User" w:date="2021-07-24T12:36:00Z">
              <w:r>
                <w:t>jawaban</w:t>
              </w:r>
            </w:ins>
          </w:p>
        </w:tc>
        <w:tc>
          <w:tcPr>
            <w:tcW w:w="1790" w:type="dxa"/>
          </w:tcPr>
          <w:p w14:paraId="63565335" w14:textId="0219B38E" w:rsidR="00F1568B" w:rsidRDefault="00762F96" w:rsidP="00F1568B">
            <w:pPr>
              <w:pStyle w:val="ListParagraph"/>
              <w:tabs>
                <w:tab w:val="left" w:pos="993"/>
              </w:tabs>
              <w:ind w:left="0"/>
              <w:jc w:val="center"/>
              <w:rPr>
                <w:ins w:id="2577" w:author="Windows User" w:date="2021-04-04T20:54:00Z"/>
              </w:rPr>
            </w:pPr>
            <w:ins w:id="2578" w:author="Windows User" w:date="2021-07-24T12:37:00Z">
              <w:r>
                <w:t>varchar(50</w:t>
              </w:r>
              <w:r w:rsidR="00323ADE">
                <w:t>)</w:t>
              </w:r>
            </w:ins>
          </w:p>
        </w:tc>
        <w:tc>
          <w:tcPr>
            <w:tcW w:w="1782" w:type="dxa"/>
          </w:tcPr>
          <w:p w14:paraId="01C3098D" w14:textId="22ACA812" w:rsidR="00F1568B" w:rsidRDefault="00323ADE" w:rsidP="00F1568B">
            <w:pPr>
              <w:pStyle w:val="ListParagraph"/>
              <w:tabs>
                <w:tab w:val="left" w:pos="993"/>
              </w:tabs>
              <w:ind w:left="0"/>
              <w:jc w:val="center"/>
              <w:rPr>
                <w:ins w:id="2579" w:author="Windows User" w:date="2021-04-04T20:54:00Z"/>
              </w:rPr>
            </w:pPr>
            <w:ins w:id="2580" w:author="Windows User" w:date="2021-06-02T20:21:00Z">
              <w:r>
                <w:t xml:space="preserve">not </w:t>
              </w:r>
            </w:ins>
            <w:ins w:id="2581" w:author="Windows User" w:date="2021-07-24T12:37:00Z">
              <w:r>
                <w:t>null</w:t>
              </w:r>
            </w:ins>
          </w:p>
        </w:tc>
      </w:tr>
      <w:tr w:rsidR="00323ADE" w14:paraId="13EB4B30" w14:textId="77777777" w:rsidTr="005818D9">
        <w:trPr>
          <w:ins w:id="2582" w:author="Windows User" w:date="2021-04-04T20:54:00Z"/>
        </w:trPr>
        <w:tc>
          <w:tcPr>
            <w:tcW w:w="510" w:type="dxa"/>
          </w:tcPr>
          <w:p w14:paraId="109FD180" w14:textId="453E6026" w:rsidR="00323ADE" w:rsidRDefault="00323ADE" w:rsidP="00323ADE">
            <w:pPr>
              <w:pStyle w:val="ListParagraph"/>
              <w:tabs>
                <w:tab w:val="left" w:pos="993"/>
              </w:tabs>
              <w:ind w:left="0"/>
              <w:jc w:val="both"/>
              <w:rPr>
                <w:ins w:id="2583" w:author="Windows User" w:date="2021-04-04T20:54:00Z"/>
              </w:rPr>
            </w:pPr>
            <w:ins w:id="2584" w:author="Windows User" w:date="2021-07-24T12:36:00Z">
              <w:r>
                <w:t>6</w:t>
              </w:r>
            </w:ins>
          </w:p>
        </w:tc>
        <w:tc>
          <w:tcPr>
            <w:tcW w:w="3125" w:type="dxa"/>
          </w:tcPr>
          <w:p w14:paraId="5E34DC89" w14:textId="3A0A6562" w:rsidR="00323ADE" w:rsidRDefault="00323ADE" w:rsidP="00323ADE">
            <w:pPr>
              <w:pStyle w:val="ListParagraph"/>
              <w:tabs>
                <w:tab w:val="left" w:pos="993"/>
              </w:tabs>
              <w:ind w:left="0"/>
              <w:jc w:val="both"/>
              <w:rPr>
                <w:ins w:id="2585" w:author="Windows User" w:date="2021-04-04T20:54:00Z"/>
              </w:rPr>
            </w:pPr>
            <w:ins w:id="2586" w:author="Windows User" w:date="2021-07-24T12:36:00Z">
              <w:r>
                <w:t>created_at</w:t>
              </w:r>
            </w:ins>
          </w:p>
        </w:tc>
        <w:tc>
          <w:tcPr>
            <w:tcW w:w="1790" w:type="dxa"/>
          </w:tcPr>
          <w:p w14:paraId="2CFD6716" w14:textId="257963DA" w:rsidR="00323ADE" w:rsidRDefault="00323ADE" w:rsidP="00323ADE">
            <w:pPr>
              <w:pStyle w:val="ListParagraph"/>
              <w:tabs>
                <w:tab w:val="left" w:pos="993"/>
              </w:tabs>
              <w:ind w:left="0"/>
              <w:jc w:val="center"/>
              <w:rPr>
                <w:ins w:id="2587" w:author="Windows User" w:date="2021-04-04T20:54:00Z"/>
              </w:rPr>
            </w:pPr>
            <w:ins w:id="2588" w:author="Windows User" w:date="2021-07-24T12:36:00Z">
              <w:r>
                <w:t>timestamp</w:t>
              </w:r>
            </w:ins>
          </w:p>
        </w:tc>
        <w:tc>
          <w:tcPr>
            <w:tcW w:w="1782" w:type="dxa"/>
          </w:tcPr>
          <w:p w14:paraId="10687F60" w14:textId="60CA892B" w:rsidR="00323ADE" w:rsidRDefault="00EA20FE" w:rsidP="00323ADE">
            <w:pPr>
              <w:pStyle w:val="ListParagraph"/>
              <w:tabs>
                <w:tab w:val="left" w:pos="993"/>
              </w:tabs>
              <w:ind w:left="0"/>
              <w:jc w:val="center"/>
              <w:rPr>
                <w:ins w:id="2589" w:author="Windows User" w:date="2021-04-04T20:54:00Z"/>
              </w:rPr>
            </w:pPr>
            <w:r>
              <w:t>null</w:t>
            </w:r>
          </w:p>
        </w:tc>
      </w:tr>
      <w:tr w:rsidR="00323ADE" w14:paraId="263F7999" w14:textId="77777777" w:rsidTr="005818D9">
        <w:trPr>
          <w:ins w:id="2590" w:author="Windows User" w:date="2021-07-24T12:36:00Z"/>
        </w:trPr>
        <w:tc>
          <w:tcPr>
            <w:tcW w:w="510" w:type="dxa"/>
          </w:tcPr>
          <w:p w14:paraId="65C34979" w14:textId="669B19DB" w:rsidR="00323ADE" w:rsidRDefault="00323ADE" w:rsidP="00323ADE">
            <w:pPr>
              <w:pStyle w:val="ListParagraph"/>
              <w:tabs>
                <w:tab w:val="left" w:pos="993"/>
              </w:tabs>
              <w:ind w:left="0"/>
              <w:jc w:val="both"/>
              <w:rPr>
                <w:ins w:id="2591" w:author="Windows User" w:date="2021-07-24T12:36:00Z"/>
              </w:rPr>
            </w:pPr>
            <w:ins w:id="2592" w:author="Windows User" w:date="2021-07-24T12:36:00Z">
              <w:r>
                <w:t>7</w:t>
              </w:r>
            </w:ins>
          </w:p>
        </w:tc>
        <w:tc>
          <w:tcPr>
            <w:tcW w:w="3125" w:type="dxa"/>
          </w:tcPr>
          <w:p w14:paraId="0FE69C26" w14:textId="7EE885D4" w:rsidR="00323ADE" w:rsidRDefault="00323ADE" w:rsidP="00323ADE">
            <w:pPr>
              <w:pStyle w:val="ListParagraph"/>
              <w:tabs>
                <w:tab w:val="left" w:pos="993"/>
              </w:tabs>
              <w:ind w:left="0"/>
              <w:jc w:val="both"/>
              <w:rPr>
                <w:ins w:id="2593" w:author="Windows User" w:date="2021-07-24T12:36:00Z"/>
              </w:rPr>
            </w:pPr>
            <w:ins w:id="2594" w:author="Windows User" w:date="2021-07-24T12:36:00Z">
              <w:r>
                <w:t>updated_at</w:t>
              </w:r>
            </w:ins>
          </w:p>
        </w:tc>
        <w:tc>
          <w:tcPr>
            <w:tcW w:w="1790" w:type="dxa"/>
          </w:tcPr>
          <w:p w14:paraId="1D011494" w14:textId="29A5D0AD" w:rsidR="00323ADE" w:rsidRDefault="00323ADE" w:rsidP="00323ADE">
            <w:pPr>
              <w:pStyle w:val="ListParagraph"/>
              <w:tabs>
                <w:tab w:val="left" w:pos="993"/>
              </w:tabs>
              <w:ind w:left="0"/>
              <w:jc w:val="center"/>
              <w:rPr>
                <w:ins w:id="2595" w:author="Windows User" w:date="2021-07-24T12:36:00Z"/>
              </w:rPr>
            </w:pPr>
            <w:ins w:id="2596" w:author="Windows User" w:date="2021-07-24T12:36:00Z">
              <w:r>
                <w:t>timestamp</w:t>
              </w:r>
            </w:ins>
          </w:p>
        </w:tc>
        <w:tc>
          <w:tcPr>
            <w:tcW w:w="1782" w:type="dxa"/>
          </w:tcPr>
          <w:p w14:paraId="4D7F4323" w14:textId="74A49EDC" w:rsidR="00323ADE" w:rsidRDefault="00EA20FE" w:rsidP="00323ADE">
            <w:pPr>
              <w:pStyle w:val="ListParagraph"/>
              <w:tabs>
                <w:tab w:val="left" w:pos="993"/>
              </w:tabs>
              <w:ind w:left="0"/>
              <w:jc w:val="center"/>
              <w:rPr>
                <w:ins w:id="2597" w:author="Windows User" w:date="2021-07-24T12:36:00Z"/>
              </w:rPr>
            </w:pPr>
            <w:r>
              <w:t>null</w:t>
            </w:r>
          </w:p>
        </w:tc>
      </w:tr>
    </w:tbl>
    <w:p w14:paraId="06CA6E1F" w14:textId="7365ABAE" w:rsidR="00E55131" w:rsidRDefault="00E55131">
      <w:pPr>
        <w:pStyle w:val="ListParagraph"/>
        <w:tabs>
          <w:tab w:val="left" w:pos="993"/>
        </w:tabs>
        <w:jc w:val="both"/>
        <w:rPr>
          <w:ins w:id="2598" w:author="Windows User" w:date="2021-04-04T20:58:00Z"/>
        </w:rPr>
        <w:pPrChange w:id="2599" w:author="Windows User" w:date="2021-04-04T20:33:00Z">
          <w:pPr>
            <w:pStyle w:val="Heading2"/>
            <w:numPr>
              <w:ilvl w:val="2"/>
              <w:numId w:val="23"/>
            </w:numPr>
            <w:ind w:left="709" w:hanging="709"/>
          </w:pPr>
        </w:pPrChange>
      </w:pPr>
    </w:p>
    <w:p w14:paraId="1AEC3265" w14:textId="582B7A03" w:rsidR="007A22D1" w:rsidRDefault="00B6427B">
      <w:pPr>
        <w:pStyle w:val="ListParagraph"/>
        <w:numPr>
          <w:ilvl w:val="0"/>
          <w:numId w:val="53"/>
        </w:numPr>
        <w:tabs>
          <w:tab w:val="left" w:pos="993"/>
        </w:tabs>
        <w:jc w:val="both"/>
        <w:rPr>
          <w:ins w:id="2600" w:author="Windows User" w:date="2021-04-04T20:01:00Z"/>
        </w:rPr>
        <w:pPrChange w:id="2601" w:author="Windows User" w:date="2021-07-24T12:27:00Z">
          <w:pPr>
            <w:pStyle w:val="Heading2"/>
            <w:numPr>
              <w:ilvl w:val="2"/>
              <w:numId w:val="23"/>
            </w:numPr>
            <w:ind w:left="709" w:hanging="709"/>
          </w:pPr>
        </w:pPrChange>
      </w:pPr>
      <w:ins w:id="2602" w:author="Windows User" w:date="2021-04-04T20:59:00Z">
        <w:r>
          <w:t>Struktur Tabel K</w:t>
        </w:r>
        <w:r w:rsidR="00832E44">
          <w:t>elas</w:t>
        </w:r>
      </w:ins>
    </w:p>
    <w:p w14:paraId="34AA27AE" w14:textId="28C4689C" w:rsidR="00832E44" w:rsidRDefault="00832E44">
      <w:pPr>
        <w:pStyle w:val="ListParagraph"/>
        <w:tabs>
          <w:tab w:val="left" w:pos="993"/>
        </w:tabs>
        <w:jc w:val="both"/>
        <w:rPr>
          <w:ins w:id="2603" w:author="Windows User" w:date="2021-06-03T06:59:00Z"/>
        </w:rPr>
        <w:pPrChange w:id="2604" w:author="Windows User" w:date="2021-04-04T20:59:00Z">
          <w:pPr>
            <w:pStyle w:val="ListParagraph"/>
            <w:numPr>
              <w:numId w:val="53"/>
            </w:numPr>
            <w:tabs>
              <w:tab w:val="left" w:pos="993"/>
            </w:tabs>
            <w:ind w:hanging="360"/>
            <w:jc w:val="both"/>
          </w:pPr>
        </w:pPrChange>
      </w:pPr>
      <w:ins w:id="2605" w:author="Windows User" w:date="2021-04-04T20:59:00Z">
        <w:r>
          <w:t xml:space="preserve">Struktur tabel </w:t>
        </w:r>
        <w:r w:rsidR="000614F2">
          <w:t>k</w:t>
        </w:r>
        <w:r>
          <w:t xml:space="preserve">elas berfungsi sebagai tempat menyimpan data </w:t>
        </w:r>
        <w:r w:rsidR="000614F2">
          <w:t>k</w:t>
        </w:r>
        <w:r>
          <w:t>e</w:t>
        </w:r>
      </w:ins>
      <w:ins w:id="2606" w:author="Windows User" w:date="2021-04-04T21:00:00Z">
        <w:r>
          <w:t>las</w:t>
        </w:r>
      </w:ins>
      <w:ins w:id="2607" w:author="Windows User" w:date="2021-04-04T20:59:00Z">
        <w:r>
          <w:t xml:space="preserve">. Berikut merupakan </w:t>
        </w:r>
        <w:r w:rsidRPr="00CE01A3">
          <w:rPr>
            <w:i/>
          </w:rPr>
          <w:t>field</w:t>
        </w:r>
        <w:r>
          <w:t xml:space="preserve"> yang terdapat pada tabel </w:t>
        </w:r>
      </w:ins>
      <w:ins w:id="2608" w:author="Windows User" w:date="2021-04-04T21:11:00Z">
        <w:r w:rsidR="000614F2">
          <w:t>k</w:t>
        </w:r>
      </w:ins>
      <w:ins w:id="2609" w:author="Windows User" w:date="2021-04-04T21:00:00Z">
        <w:r>
          <w:t>elas</w:t>
        </w:r>
      </w:ins>
      <w:ins w:id="2610" w:author="Windows User" w:date="2021-04-04T20:59:00Z">
        <w:r>
          <w:t>.</w:t>
        </w:r>
      </w:ins>
    </w:p>
    <w:p w14:paraId="5AAA509E" w14:textId="33ED9282" w:rsidR="00E145FC" w:rsidRPr="00E145FC" w:rsidRDefault="00E145FC" w:rsidP="00E145FC">
      <w:pPr>
        <w:pStyle w:val="Caption"/>
        <w:keepNext/>
        <w:rPr>
          <w:lang w:val="en-US"/>
        </w:rPr>
      </w:pPr>
      <w:bookmarkStart w:id="2611" w:name="_Toc94361176"/>
      <w:bookmarkStart w:id="2612" w:name="_Toc94361597"/>
      <w:r>
        <w:t xml:space="preserve">Tabel 4. </w:t>
      </w:r>
      <w:r>
        <w:fldChar w:fldCharType="begin"/>
      </w:r>
      <w:r>
        <w:instrText xml:space="preserve"> SEQ Tabel_4. \* ARABIC </w:instrText>
      </w:r>
      <w:r>
        <w:fldChar w:fldCharType="separate"/>
      </w:r>
      <w:r>
        <w:rPr>
          <w:noProof/>
        </w:rPr>
        <w:t>6</w:t>
      </w:r>
      <w:r>
        <w:fldChar w:fldCharType="end"/>
      </w:r>
      <w:r>
        <w:rPr>
          <w:lang w:val="en-US"/>
        </w:rPr>
        <w:t xml:space="preserve"> </w:t>
      </w:r>
      <w:ins w:id="2613" w:author="Windows User" w:date="2021-06-03T06:59:00Z">
        <w:r>
          <w:rPr>
            <w:lang w:val="en-US"/>
          </w:rPr>
          <w:t>Tabel Kelas</w:t>
        </w:r>
      </w:ins>
      <w:bookmarkEnd w:id="2611"/>
      <w:bookmarkEnd w:id="2612"/>
    </w:p>
    <w:tbl>
      <w:tblPr>
        <w:tblStyle w:val="TableGrid"/>
        <w:tblW w:w="0" w:type="auto"/>
        <w:tblInd w:w="720" w:type="dxa"/>
        <w:tblLook w:val="04A0" w:firstRow="1" w:lastRow="0" w:firstColumn="1" w:lastColumn="0" w:noHBand="0" w:noVBand="1"/>
      </w:tblPr>
      <w:tblGrid>
        <w:gridCol w:w="510"/>
        <w:gridCol w:w="3125"/>
        <w:gridCol w:w="1790"/>
        <w:gridCol w:w="1782"/>
      </w:tblGrid>
      <w:tr w:rsidR="00832E44" w14:paraId="64B295F2" w14:textId="77777777" w:rsidTr="005818D9">
        <w:trPr>
          <w:ins w:id="2614" w:author="Windows User" w:date="2021-04-04T21:00:00Z"/>
        </w:trPr>
        <w:tc>
          <w:tcPr>
            <w:tcW w:w="510" w:type="dxa"/>
          </w:tcPr>
          <w:p w14:paraId="0F304195" w14:textId="79420D55" w:rsidR="00832E44" w:rsidRPr="00CE01A3" w:rsidRDefault="00412AB0" w:rsidP="005818D9">
            <w:pPr>
              <w:pStyle w:val="ListParagraph"/>
              <w:tabs>
                <w:tab w:val="left" w:pos="993"/>
              </w:tabs>
              <w:ind w:left="0"/>
              <w:jc w:val="center"/>
              <w:rPr>
                <w:ins w:id="2615" w:author="Windows User" w:date="2021-04-04T21:00:00Z"/>
                <w:b/>
              </w:rPr>
            </w:pPr>
            <w:ins w:id="2616" w:author="Windows User" w:date="2021-04-04T21:00:00Z">
              <w:r w:rsidRPr="00CE01A3">
                <w:rPr>
                  <w:b/>
                </w:rPr>
                <w:t>no</w:t>
              </w:r>
            </w:ins>
          </w:p>
        </w:tc>
        <w:tc>
          <w:tcPr>
            <w:tcW w:w="3125" w:type="dxa"/>
          </w:tcPr>
          <w:p w14:paraId="49509CF6" w14:textId="6D12E1A8" w:rsidR="00832E44" w:rsidRPr="00CE01A3" w:rsidRDefault="00412AB0" w:rsidP="005818D9">
            <w:pPr>
              <w:pStyle w:val="ListParagraph"/>
              <w:tabs>
                <w:tab w:val="left" w:pos="993"/>
              </w:tabs>
              <w:ind w:left="0"/>
              <w:jc w:val="center"/>
              <w:rPr>
                <w:ins w:id="2617" w:author="Windows User" w:date="2021-04-04T21:00:00Z"/>
                <w:b/>
                <w:i/>
              </w:rPr>
            </w:pPr>
            <w:ins w:id="2618" w:author="Windows User" w:date="2021-04-04T21:00:00Z">
              <w:r w:rsidRPr="00CE01A3">
                <w:rPr>
                  <w:b/>
                  <w:i/>
                </w:rPr>
                <w:t>field</w:t>
              </w:r>
            </w:ins>
          </w:p>
        </w:tc>
        <w:tc>
          <w:tcPr>
            <w:tcW w:w="1790" w:type="dxa"/>
          </w:tcPr>
          <w:p w14:paraId="34A26D2C" w14:textId="67E3C7A1" w:rsidR="00832E44" w:rsidRPr="00CE01A3" w:rsidRDefault="00412AB0" w:rsidP="005818D9">
            <w:pPr>
              <w:pStyle w:val="ListParagraph"/>
              <w:tabs>
                <w:tab w:val="left" w:pos="993"/>
              </w:tabs>
              <w:ind w:left="0"/>
              <w:jc w:val="center"/>
              <w:rPr>
                <w:ins w:id="2619" w:author="Windows User" w:date="2021-04-04T21:00:00Z"/>
                <w:b/>
              </w:rPr>
            </w:pPr>
            <w:ins w:id="2620" w:author="Windows User" w:date="2021-04-04T21:00:00Z">
              <w:r w:rsidRPr="00CE01A3">
                <w:rPr>
                  <w:b/>
                </w:rPr>
                <w:t xml:space="preserve">data </w:t>
              </w:r>
              <w:r w:rsidRPr="00CE01A3">
                <w:rPr>
                  <w:b/>
                  <w:i/>
                </w:rPr>
                <w:t>type</w:t>
              </w:r>
            </w:ins>
          </w:p>
        </w:tc>
        <w:tc>
          <w:tcPr>
            <w:tcW w:w="1782" w:type="dxa"/>
          </w:tcPr>
          <w:p w14:paraId="564308B9" w14:textId="2B6EC1C8" w:rsidR="00832E44" w:rsidRPr="00CE01A3" w:rsidRDefault="00412AB0" w:rsidP="005818D9">
            <w:pPr>
              <w:pStyle w:val="ListParagraph"/>
              <w:tabs>
                <w:tab w:val="left" w:pos="993"/>
              </w:tabs>
              <w:ind w:left="0"/>
              <w:jc w:val="center"/>
              <w:rPr>
                <w:ins w:id="2621" w:author="Windows User" w:date="2021-04-04T21:00:00Z"/>
                <w:b/>
              </w:rPr>
            </w:pPr>
            <w:ins w:id="2622" w:author="Windows User" w:date="2021-04-04T21:00:00Z">
              <w:r w:rsidRPr="00CE01A3">
                <w:rPr>
                  <w:b/>
                </w:rPr>
                <w:t>key constraint</w:t>
              </w:r>
            </w:ins>
          </w:p>
        </w:tc>
      </w:tr>
      <w:tr w:rsidR="00832E44" w14:paraId="5E848286" w14:textId="77777777" w:rsidTr="005818D9">
        <w:trPr>
          <w:ins w:id="2623" w:author="Windows User" w:date="2021-04-04T21:00:00Z"/>
        </w:trPr>
        <w:tc>
          <w:tcPr>
            <w:tcW w:w="510" w:type="dxa"/>
          </w:tcPr>
          <w:p w14:paraId="322F3E9B" w14:textId="2FAEEAF1" w:rsidR="00832E44" w:rsidRDefault="00412AB0" w:rsidP="005818D9">
            <w:pPr>
              <w:pStyle w:val="ListParagraph"/>
              <w:tabs>
                <w:tab w:val="left" w:pos="993"/>
              </w:tabs>
              <w:ind w:left="0"/>
              <w:jc w:val="both"/>
              <w:rPr>
                <w:ins w:id="2624" w:author="Windows User" w:date="2021-04-04T21:00:00Z"/>
              </w:rPr>
            </w:pPr>
            <w:ins w:id="2625" w:author="Windows User" w:date="2021-04-04T21:00:00Z">
              <w:r>
                <w:t>1</w:t>
              </w:r>
            </w:ins>
          </w:p>
        </w:tc>
        <w:tc>
          <w:tcPr>
            <w:tcW w:w="3125" w:type="dxa"/>
          </w:tcPr>
          <w:p w14:paraId="5981840B" w14:textId="6D23A0BD" w:rsidR="00832E44" w:rsidRDefault="00412AB0" w:rsidP="005818D9">
            <w:pPr>
              <w:pStyle w:val="ListParagraph"/>
              <w:tabs>
                <w:tab w:val="left" w:pos="993"/>
              </w:tabs>
              <w:ind w:left="0"/>
              <w:jc w:val="both"/>
              <w:rPr>
                <w:ins w:id="2626" w:author="Windows User" w:date="2021-04-04T21:00:00Z"/>
              </w:rPr>
            </w:pPr>
            <w:ins w:id="2627" w:author="Windows User" w:date="2021-06-02T20:22:00Z">
              <w:r>
                <w:t>id</w:t>
              </w:r>
            </w:ins>
            <w:ins w:id="2628" w:author="Windows User" w:date="2021-07-24T12:38:00Z">
              <w:r>
                <w:t>_kelas</w:t>
              </w:r>
            </w:ins>
          </w:p>
        </w:tc>
        <w:tc>
          <w:tcPr>
            <w:tcW w:w="1790" w:type="dxa"/>
          </w:tcPr>
          <w:p w14:paraId="58B37BA0" w14:textId="774A9310" w:rsidR="00832E44" w:rsidRDefault="00412AB0" w:rsidP="005818D9">
            <w:pPr>
              <w:pStyle w:val="ListParagraph"/>
              <w:tabs>
                <w:tab w:val="left" w:pos="993"/>
              </w:tabs>
              <w:ind w:left="0"/>
              <w:jc w:val="center"/>
              <w:rPr>
                <w:ins w:id="2629" w:author="Windows User" w:date="2021-04-04T21:00:00Z"/>
              </w:rPr>
            </w:pPr>
            <w:ins w:id="2630" w:author="Windows User" w:date="2021-06-02T20:22:00Z">
              <w:r>
                <w:t>bigint(20)</w:t>
              </w:r>
            </w:ins>
          </w:p>
        </w:tc>
        <w:tc>
          <w:tcPr>
            <w:tcW w:w="1782" w:type="dxa"/>
          </w:tcPr>
          <w:p w14:paraId="789A9CF6" w14:textId="1E597EB7" w:rsidR="00832E44" w:rsidRPr="00CE01A3" w:rsidRDefault="00412AB0" w:rsidP="005818D9">
            <w:pPr>
              <w:pStyle w:val="ListParagraph"/>
              <w:tabs>
                <w:tab w:val="left" w:pos="993"/>
              </w:tabs>
              <w:ind w:left="0"/>
              <w:jc w:val="center"/>
              <w:rPr>
                <w:ins w:id="2631" w:author="Windows User" w:date="2021-04-04T21:00:00Z"/>
                <w:i/>
              </w:rPr>
            </w:pPr>
            <w:ins w:id="2632" w:author="Windows User" w:date="2021-04-04T21:00:00Z">
              <w:r w:rsidRPr="00CE01A3">
                <w:rPr>
                  <w:i/>
                </w:rPr>
                <w:t>primary key</w:t>
              </w:r>
            </w:ins>
          </w:p>
        </w:tc>
      </w:tr>
      <w:tr w:rsidR="00832E44" w14:paraId="3766CF55" w14:textId="77777777" w:rsidTr="005818D9">
        <w:trPr>
          <w:ins w:id="2633" w:author="Windows User" w:date="2021-04-04T21:00:00Z"/>
        </w:trPr>
        <w:tc>
          <w:tcPr>
            <w:tcW w:w="510" w:type="dxa"/>
          </w:tcPr>
          <w:p w14:paraId="1C9043F2" w14:textId="59DEC02E" w:rsidR="00832E44" w:rsidRDefault="00412AB0" w:rsidP="005818D9">
            <w:pPr>
              <w:pStyle w:val="ListParagraph"/>
              <w:tabs>
                <w:tab w:val="left" w:pos="993"/>
              </w:tabs>
              <w:ind w:left="0"/>
              <w:jc w:val="both"/>
              <w:rPr>
                <w:ins w:id="2634" w:author="Windows User" w:date="2021-04-04T21:00:00Z"/>
              </w:rPr>
            </w:pPr>
            <w:ins w:id="2635" w:author="Windows User" w:date="2021-04-04T21:00:00Z">
              <w:r>
                <w:t>2</w:t>
              </w:r>
            </w:ins>
          </w:p>
        </w:tc>
        <w:tc>
          <w:tcPr>
            <w:tcW w:w="3125" w:type="dxa"/>
          </w:tcPr>
          <w:p w14:paraId="658B58A7" w14:textId="0A4B0D06" w:rsidR="00832E44" w:rsidRDefault="00412AB0" w:rsidP="005818D9">
            <w:pPr>
              <w:pStyle w:val="ListParagraph"/>
              <w:tabs>
                <w:tab w:val="left" w:pos="993"/>
              </w:tabs>
              <w:ind w:left="0"/>
              <w:jc w:val="both"/>
              <w:rPr>
                <w:ins w:id="2636" w:author="Windows User" w:date="2021-04-04T21:00:00Z"/>
              </w:rPr>
            </w:pPr>
            <w:ins w:id="2637" w:author="Windows User" w:date="2021-04-04T21:00:00Z">
              <w:r>
                <w:t>nama</w:t>
              </w:r>
            </w:ins>
            <w:ins w:id="2638" w:author="Windows User" w:date="2021-04-04T21:09:00Z">
              <w:r>
                <w:t>_kelas</w:t>
              </w:r>
            </w:ins>
          </w:p>
        </w:tc>
        <w:tc>
          <w:tcPr>
            <w:tcW w:w="1790" w:type="dxa"/>
          </w:tcPr>
          <w:p w14:paraId="2DD4F249" w14:textId="3ADF1DAB" w:rsidR="00832E44" w:rsidRDefault="00412AB0" w:rsidP="005818D9">
            <w:pPr>
              <w:pStyle w:val="ListParagraph"/>
              <w:tabs>
                <w:tab w:val="left" w:pos="993"/>
              </w:tabs>
              <w:ind w:left="0"/>
              <w:jc w:val="center"/>
              <w:rPr>
                <w:ins w:id="2639" w:author="Windows User" w:date="2021-04-04T21:00:00Z"/>
              </w:rPr>
            </w:pPr>
            <w:ins w:id="2640" w:author="Windows User" w:date="2021-04-04T21:00:00Z">
              <w:r>
                <w:t>varchar(20)</w:t>
              </w:r>
            </w:ins>
          </w:p>
        </w:tc>
        <w:tc>
          <w:tcPr>
            <w:tcW w:w="1782" w:type="dxa"/>
          </w:tcPr>
          <w:p w14:paraId="5D5F9869" w14:textId="536A203A" w:rsidR="00832E44" w:rsidRPr="00CE01A3" w:rsidRDefault="00412AB0" w:rsidP="005818D9">
            <w:pPr>
              <w:pStyle w:val="ListParagraph"/>
              <w:tabs>
                <w:tab w:val="left" w:pos="993"/>
              </w:tabs>
              <w:ind w:left="0"/>
              <w:jc w:val="center"/>
              <w:rPr>
                <w:ins w:id="2641" w:author="Windows User" w:date="2021-04-04T21:00:00Z"/>
              </w:rPr>
            </w:pPr>
            <w:ins w:id="2642" w:author="Windows User" w:date="2021-07-24T12:38:00Z">
              <w:r>
                <w:t>not null</w:t>
              </w:r>
            </w:ins>
          </w:p>
        </w:tc>
      </w:tr>
      <w:tr w:rsidR="00832E44" w14:paraId="298CD583" w14:textId="77777777" w:rsidTr="005818D9">
        <w:trPr>
          <w:ins w:id="2643" w:author="Windows User" w:date="2021-04-04T21:00:00Z"/>
        </w:trPr>
        <w:tc>
          <w:tcPr>
            <w:tcW w:w="510" w:type="dxa"/>
          </w:tcPr>
          <w:p w14:paraId="7E2CCBE3" w14:textId="5C581F7B" w:rsidR="00832E44" w:rsidRDefault="00412AB0" w:rsidP="005818D9">
            <w:pPr>
              <w:pStyle w:val="ListParagraph"/>
              <w:tabs>
                <w:tab w:val="left" w:pos="993"/>
              </w:tabs>
              <w:ind w:left="0"/>
              <w:jc w:val="both"/>
              <w:rPr>
                <w:ins w:id="2644" w:author="Windows User" w:date="2021-04-04T21:00:00Z"/>
              </w:rPr>
            </w:pPr>
            <w:ins w:id="2645" w:author="Windows User" w:date="2021-04-04T21:00:00Z">
              <w:r>
                <w:t>3</w:t>
              </w:r>
            </w:ins>
          </w:p>
        </w:tc>
        <w:tc>
          <w:tcPr>
            <w:tcW w:w="3125" w:type="dxa"/>
          </w:tcPr>
          <w:p w14:paraId="1796C5C5" w14:textId="4AFF4853" w:rsidR="00832E44" w:rsidRPr="00CE01A3" w:rsidRDefault="00412AB0" w:rsidP="005818D9">
            <w:pPr>
              <w:pStyle w:val="ListParagraph"/>
              <w:tabs>
                <w:tab w:val="left" w:pos="993"/>
              </w:tabs>
              <w:ind w:left="0"/>
              <w:jc w:val="both"/>
              <w:rPr>
                <w:ins w:id="2646" w:author="Windows User" w:date="2021-04-04T21:00:00Z"/>
              </w:rPr>
            </w:pPr>
            <w:ins w:id="2647" w:author="Windows User" w:date="2021-04-04T21:00:00Z">
              <w:r>
                <w:t>kelas</w:t>
              </w:r>
            </w:ins>
          </w:p>
        </w:tc>
        <w:tc>
          <w:tcPr>
            <w:tcW w:w="1790" w:type="dxa"/>
          </w:tcPr>
          <w:p w14:paraId="0E2DC540" w14:textId="7E1B6043" w:rsidR="00832E44" w:rsidRDefault="00412AB0">
            <w:pPr>
              <w:pStyle w:val="ListParagraph"/>
              <w:tabs>
                <w:tab w:val="left" w:pos="993"/>
              </w:tabs>
              <w:ind w:left="0"/>
              <w:jc w:val="center"/>
              <w:rPr>
                <w:ins w:id="2648" w:author="Windows User" w:date="2021-04-04T21:00:00Z"/>
              </w:rPr>
            </w:pPr>
            <w:ins w:id="2649" w:author="Windows User" w:date="2021-04-04T21:00:00Z">
              <w:r>
                <w:t>varchar(</w:t>
              </w:r>
            </w:ins>
            <w:ins w:id="2650" w:author="Windows User" w:date="2021-06-02T20:22:00Z">
              <w:r>
                <w:t>5</w:t>
              </w:r>
            </w:ins>
            <w:ins w:id="2651" w:author="Windows User" w:date="2021-04-04T21:00:00Z">
              <w:r>
                <w:t>)</w:t>
              </w:r>
            </w:ins>
          </w:p>
        </w:tc>
        <w:tc>
          <w:tcPr>
            <w:tcW w:w="1782" w:type="dxa"/>
          </w:tcPr>
          <w:p w14:paraId="0CF4E1F3" w14:textId="10900506" w:rsidR="00832E44" w:rsidRDefault="00412AB0" w:rsidP="005818D9">
            <w:pPr>
              <w:pStyle w:val="ListParagraph"/>
              <w:tabs>
                <w:tab w:val="left" w:pos="993"/>
              </w:tabs>
              <w:ind w:left="0"/>
              <w:jc w:val="center"/>
              <w:rPr>
                <w:ins w:id="2652" w:author="Windows User" w:date="2021-04-04T21:00:00Z"/>
              </w:rPr>
            </w:pPr>
            <w:ins w:id="2653" w:author="Windows User" w:date="2021-04-04T21:00:00Z">
              <w:r>
                <w:t>not null</w:t>
              </w:r>
            </w:ins>
          </w:p>
        </w:tc>
      </w:tr>
      <w:tr w:rsidR="00E22E7A" w14:paraId="6F424497" w14:textId="77777777" w:rsidTr="005818D9">
        <w:trPr>
          <w:ins w:id="2654" w:author="Windows User" w:date="2021-06-02T20:22:00Z"/>
        </w:trPr>
        <w:tc>
          <w:tcPr>
            <w:tcW w:w="510" w:type="dxa"/>
          </w:tcPr>
          <w:p w14:paraId="25413F98" w14:textId="01F39355" w:rsidR="00E22E7A" w:rsidRDefault="00412AB0" w:rsidP="00E22E7A">
            <w:pPr>
              <w:pStyle w:val="ListParagraph"/>
              <w:tabs>
                <w:tab w:val="left" w:pos="993"/>
              </w:tabs>
              <w:ind w:left="0"/>
              <w:jc w:val="both"/>
              <w:rPr>
                <w:ins w:id="2655" w:author="Windows User" w:date="2021-06-02T20:22:00Z"/>
              </w:rPr>
            </w:pPr>
            <w:ins w:id="2656" w:author="Windows User" w:date="2021-06-02T20:22:00Z">
              <w:r>
                <w:t>4</w:t>
              </w:r>
            </w:ins>
          </w:p>
        </w:tc>
        <w:tc>
          <w:tcPr>
            <w:tcW w:w="3125" w:type="dxa"/>
          </w:tcPr>
          <w:p w14:paraId="5331711A" w14:textId="49E8E576" w:rsidR="00E22E7A" w:rsidRDefault="00A04C09" w:rsidP="00E22E7A">
            <w:pPr>
              <w:pStyle w:val="ListParagraph"/>
              <w:tabs>
                <w:tab w:val="left" w:pos="993"/>
              </w:tabs>
              <w:ind w:left="0"/>
              <w:jc w:val="both"/>
              <w:rPr>
                <w:ins w:id="2657" w:author="Windows User" w:date="2021-06-02T20:22:00Z"/>
              </w:rPr>
            </w:pPr>
            <w:ins w:id="2658" w:author="Windows User" w:date="2021-07-24T13:03:00Z">
              <w:r>
                <w:t>deskripsi</w:t>
              </w:r>
            </w:ins>
          </w:p>
        </w:tc>
        <w:tc>
          <w:tcPr>
            <w:tcW w:w="1790" w:type="dxa"/>
          </w:tcPr>
          <w:p w14:paraId="2ACCC5D8" w14:textId="430305C3" w:rsidR="00E22E7A" w:rsidRDefault="00A04C09">
            <w:pPr>
              <w:pStyle w:val="ListParagraph"/>
              <w:tabs>
                <w:tab w:val="left" w:pos="993"/>
              </w:tabs>
              <w:ind w:left="0"/>
              <w:jc w:val="center"/>
              <w:rPr>
                <w:ins w:id="2659" w:author="Windows User" w:date="2021-06-02T20:22:00Z"/>
              </w:rPr>
            </w:pPr>
            <w:ins w:id="2660" w:author="Windows User" w:date="2021-06-02T20:22:00Z">
              <w:r>
                <w:t>Varchar</w:t>
              </w:r>
            </w:ins>
            <w:ins w:id="2661" w:author="Windows User" w:date="2021-07-24T13:04:00Z">
              <w:r>
                <w:t>(50)</w:t>
              </w:r>
            </w:ins>
          </w:p>
        </w:tc>
        <w:tc>
          <w:tcPr>
            <w:tcW w:w="1782" w:type="dxa"/>
          </w:tcPr>
          <w:p w14:paraId="0CCEA951" w14:textId="318D91FE" w:rsidR="00E22E7A" w:rsidRDefault="00A04C09" w:rsidP="00E22E7A">
            <w:pPr>
              <w:pStyle w:val="ListParagraph"/>
              <w:tabs>
                <w:tab w:val="left" w:pos="993"/>
              </w:tabs>
              <w:ind w:left="0"/>
              <w:jc w:val="center"/>
              <w:rPr>
                <w:ins w:id="2662" w:author="Windows User" w:date="2021-06-02T20:22:00Z"/>
              </w:rPr>
            </w:pPr>
            <w:ins w:id="2663" w:author="Windows User" w:date="2021-06-02T20:22:00Z">
              <w:r>
                <w:t>not</w:t>
              </w:r>
            </w:ins>
            <w:ins w:id="2664" w:author="Windows User" w:date="2021-07-24T13:04:00Z">
              <w:r>
                <w:t xml:space="preserve"> null</w:t>
              </w:r>
            </w:ins>
          </w:p>
        </w:tc>
      </w:tr>
      <w:tr w:rsidR="00A04C09" w14:paraId="222B92DF" w14:textId="77777777" w:rsidTr="005818D9">
        <w:trPr>
          <w:ins w:id="2665" w:author="Windows User" w:date="2021-06-02T20:22:00Z"/>
        </w:trPr>
        <w:tc>
          <w:tcPr>
            <w:tcW w:w="510" w:type="dxa"/>
          </w:tcPr>
          <w:p w14:paraId="4743698E" w14:textId="70A08405" w:rsidR="00A04C09" w:rsidRDefault="00A04C09" w:rsidP="00A04C09">
            <w:pPr>
              <w:pStyle w:val="ListParagraph"/>
              <w:tabs>
                <w:tab w:val="left" w:pos="993"/>
              </w:tabs>
              <w:ind w:left="0"/>
              <w:jc w:val="both"/>
              <w:rPr>
                <w:ins w:id="2666" w:author="Windows User" w:date="2021-06-02T20:22:00Z"/>
              </w:rPr>
            </w:pPr>
            <w:ins w:id="2667" w:author="Windows User" w:date="2021-07-24T13:04:00Z">
              <w:r>
                <w:t>5</w:t>
              </w:r>
            </w:ins>
          </w:p>
        </w:tc>
        <w:tc>
          <w:tcPr>
            <w:tcW w:w="3125" w:type="dxa"/>
          </w:tcPr>
          <w:p w14:paraId="00353AE4" w14:textId="1EC41480" w:rsidR="00A04C09" w:rsidRDefault="00A04C09" w:rsidP="00A04C09">
            <w:pPr>
              <w:pStyle w:val="ListParagraph"/>
              <w:tabs>
                <w:tab w:val="left" w:pos="993"/>
              </w:tabs>
              <w:ind w:left="0"/>
              <w:jc w:val="both"/>
              <w:rPr>
                <w:ins w:id="2668" w:author="Windows User" w:date="2021-06-02T20:22:00Z"/>
              </w:rPr>
            </w:pPr>
            <w:ins w:id="2669" w:author="Windows User" w:date="2021-07-24T13:04:00Z">
              <w:r>
                <w:t>created_at</w:t>
              </w:r>
            </w:ins>
          </w:p>
        </w:tc>
        <w:tc>
          <w:tcPr>
            <w:tcW w:w="1790" w:type="dxa"/>
          </w:tcPr>
          <w:p w14:paraId="1520E930" w14:textId="07522017" w:rsidR="00A04C09" w:rsidRDefault="00A04C09" w:rsidP="00A04C09">
            <w:pPr>
              <w:pStyle w:val="ListParagraph"/>
              <w:tabs>
                <w:tab w:val="left" w:pos="993"/>
              </w:tabs>
              <w:ind w:left="0"/>
              <w:jc w:val="center"/>
              <w:rPr>
                <w:ins w:id="2670" w:author="Windows User" w:date="2021-06-02T20:22:00Z"/>
              </w:rPr>
            </w:pPr>
            <w:ins w:id="2671" w:author="Windows User" w:date="2021-07-24T13:04:00Z">
              <w:r>
                <w:t>timestamp</w:t>
              </w:r>
            </w:ins>
          </w:p>
        </w:tc>
        <w:tc>
          <w:tcPr>
            <w:tcW w:w="1782" w:type="dxa"/>
          </w:tcPr>
          <w:p w14:paraId="2A9E9E4C" w14:textId="09FF9AF1" w:rsidR="00A04C09" w:rsidRDefault="00F171F4" w:rsidP="00A04C09">
            <w:pPr>
              <w:pStyle w:val="ListParagraph"/>
              <w:tabs>
                <w:tab w:val="left" w:pos="993"/>
              </w:tabs>
              <w:ind w:left="0"/>
              <w:jc w:val="center"/>
              <w:rPr>
                <w:ins w:id="2672" w:author="Windows User" w:date="2021-06-02T20:22:00Z"/>
              </w:rPr>
            </w:pPr>
            <w:r>
              <w:t>Null</w:t>
            </w:r>
          </w:p>
        </w:tc>
      </w:tr>
      <w:tr w:rsidR="00A04C09" w14:paraId="17E5955A" w14:textId="77777777" w:rsidTr="005818D9">
        <w:trPr>
          <w:ins w:id="2673" w:author="Windows User" w:date="2021-07-24T13:04:00Z"/>
        </w:trPr>
        <w:tc>
          <w:tcPr>
            <w:tcW w:w="510" w:type="dxa"/>
          </w:tcPr>
          <w:p w14:paraId="0CD5118A" w14:textId="659FF4C2" w:rsidR="00A04C09" w:rsidRDefault="00A04C09" w:rsidP="00A04C09">
            <w:pPr>
              <w:pStyle w:val="ListParagraph"/>
              <w:tabs>
                <w:tab w:val="left" w:pos="993"/>
              </w:tabs>
              <w:ind w:left="0"/>
              <w:jc w:val="both"/>
              <w:rPr>
                <w:ins w:id="2674" w:author="Windows User" w:date="2021-07-24T13:04:00Z"/>
              </w:rPr>
            </w:pPr>
            <w:ins w:id="2675" w:author="Windows User" w:date="2021-07-24T13:04:00Z">
              <w:r>
                <w:t>6</w:t>
              </w:r>
            </w:ins>
          </w:p>
        </w:tc>
        <w:tc>
          <w:tcPr>
            <w:tcW w:w="3125" w:type="dxa"/>
          </w:tcPr>
          <w:p w14:paraId="650E94C0" w14:textId="3EC94118" w:rsidR="00A04C09" w:rsidRDefault="00A04C09" w:rsidP="00A04C09">
            <w:pPr>
              <w:pStyle w:val="ListParagraph"/>
              <w:tabs>
                <w:tab w:val="left" w:pos="993"/>
              </w:tabs>
              <w:ind w:left="0"/>
              <w:jc w:val="both"/>
              <w:rPr>
                <w:ins w:id="2676" w:author="Windows User" w:date="2021-07-24T13:04:00Z"/>
              </w:rPr>
            </w:pPr>
            <w:ins w:id="2677" w:author="Windows User" w:date="2021-07-24T13:04:00Z">
              <w:r>
                <w:t>updated_at</w:t>
              </w:r>
            </w:ins>
          </w:p>
        </w:tc>
        <w:tc>
          <w:tcPr>
            <w:tcW w:w="1790" w:type="dxa"/>
          </w:tcPr>
          <w:p w14:paraId="7B6D7DBC" w14:textId="49D2FFAC" w:rsidR="00A04C09" w:rsidRDefault="00A04C09" w:rsidP="00A04C09">
            <w:pPr>
              <w:pStyle w:val="ListParagraph"/>
              <w:tabs>
                <w:tab w:val="left" w:pos="993"/>
              </w:tabs>
              <w:ind w:left="0"/>
              <w:jc w:val="center"/>
              <w:rPr>
                <w:ins w:id="2678" w:author="Windows User" w:date="2021-07-24T13:04:00Z"/>
              </w:rPr>
            </w:pPr>
            <w:ins w:id="2679" w:author="Windows User" w:date="2021-07-24T13:04:00Z">
              <w:r>
                <w:t>timestamp</w:t>
              </w:r>
            </w:ins>
          </w:p>
        </w:tc>
        <w:tc>
          <w:tcPr>
            <w:tcW w:w="1782" w:type="dxa"/>
          </w:tcPr>
          <w:p w14:paraId="327D9C65" w14:textId="5A8C8E10" w:rsidR="00A04C09" w:rsidRDefault="00F171F4" w:rsidP="00A04C09">
            <w:pPr>
              <w:pStyle w:val="ListParagraph"/>
              <w:tabs>
                <w:tab w:val="left" w:pos="993"/>
              </w:tabs>
              <w:ind w:left="0"/>
              <w:jc w:val="center"/>
              <w:rPr>
                <w:ins w:id="2680" w:author="Windows User" w:date="2021-07-24T13:04:00Z"/>
              </w:rPr>
            </w:pPr>
            <w:r>
              <w:t>null</w:t>
            </w:r>
          </w:p>
        </w:tc>
      </w:tr>
    </w:tbl>
    <w:p w14:paraId="573423B4" w14:textId="43CF46F2" w:rsidR="00832E44" w:rsidRDefault="00832E44">
      <w:pPr>
        <w:pStyle w:val="ListParagraph"/>
        <w:tabs>
          <w:tab w:val="left" w:pos="993"/>
        </w:tabs>
        <w:jc w:val="both"/>
        <w:rPr>
          <w:ins w:id="2681" w:author="Windows User" w:date="2021-04-04T21:10:00Z"/>
        </w:rPr>
        <w:pPrChange w:id="2682" w:author="Windows User" w:date="2021-04-04T20:59:00Z">
          <w:pPr>
            <w:pStyle w:val="ListParagraph"/>
            <w:numPr>
              <w:numId w:val="53"/>
            </w:numPr>
            <w:tabs>
              <w:tab w:val="left" w:pos="993"/>
            </w:tabs>
            <w:ind w:hanging="360"/>
            <w:jc w:val="both"/>
          </w:pPr>
        </w:pPrChange>
      </w:pPr>
    </w:p>
    <w:p w14:paraId="01E18E74" w14:textId="7E2A6BEE" w:rsidR="000614F2" w:rsidRDefault="000614F2">
      <w:pPr>
        <w:pStyle w:val="ListParagraph"/>
        <w:numPr>
          <w:ilvl w:val="0"/>
          <w:numId w:val="53"/>
        </w:numPr>
        <w:tabs>
          <w:tab w:val="left" w:pos="993"/>
        </w:tabs>
        <w:jc w:val="both"/>
        <w:rPr>
          <w:ins w:id="2683" w:author="Windows User" w:date="2021-04-04T20:59:00Z"/>
        </w:rPr>
        <w:pPrChange w:id="2684" w:author="Windows User" w:date="2021-07-24T12:27:00Z">
          <w:pPr>
            <w:pStyle w:val="ListParagraph"/>
            <w:numPr>
              <w:numId w:val="56"/>
            </w:numPr>
            <w:tabs>
              <w:tab w:val="left" w:pos="993"/>
            </w:tabs>
            <w:ind w:hanging="360"/>
            <w:jc w:val="both"/>
          </w:pPr>
        </w:pPrChange>
      </w:pPr>
      <w:ins w:id="2685" w:author="Windows User" w:date="2021-04-04T21:10:00Z">
        <w:r>
          <w:t xml:space="preserve">Struktur </w:t>
        </w:r>
      </w:ins>
      <w:ins w:id="2686" w:author="Windows User" w:date="2021-04-04T21:16:00Z">
        <w:r w:rsidR="00080ADC">
          <w:t xml:space="preserve">Tabel </w:t>
        </w:r>
      </w:ins>
      <w:ins w:id="2687" w:author="Windows User" w:date="2021-06-02T20:23:00Z">
        <w:r w:rsidR="00B6427B">
          <w:t>M</w:t>
        </w:r>
        <w:r w:rsidR="00CF13AB">
          <w:t>ateri</w:t>
        </w:r>
      </w:ins>
    </w:p>
    <w:p w14:paraId="16A217FF" w14:textId="28884690" w:rsidR="0069447B" w:rsidRDefault="000614F2" w:rsidP="00E145FC">
      <w:pPr>
        <w:pStyle w:val="ListParagraph"/>
        <w:tabs>
          <w:tab w:val="left" w:pos="993"/>
        </w:tabs>
        <w:jc w:val="both"/>
        <w:rPr>
          <w:ins w:id="2688" w:author="Windows User" w:date="2021-06-03T06:59:00Z"/>
        </w:rPr>
      </w:pPr>
      <w:ins w:id="2689" w:author="Windows User" w:date="2021-04-04T21:10:00Z">
        <w:r>
          <w:t xml:space="preserve">Struktur tabel </w:t>
        </w:r>
      </w:ins>
      <w:ins w:id="2690" w:author="Windows User" w:date="2021-06-02T20:23:00Z">
        <w:r w:rsidR="00667248">
          <w:t>materi</w:t>
        </w:r>
      </w:ins>
      <w:ins w:id="2691" w:author="Windows User" w:date="2021-04-04T21:10:00Z">
        <w:r>
          <w:t xml:space="preserve"> berfungsi sebagai tempat menyimpan data </w:t>
        </w:r>
      </w:ins>
      <w:ins w:id="2692" w:author="Windows User" w:date="2021-06-02T20:23:00Z">
        <w:r w:rsidR="00667248">
          <w:t>materi</w:t>
        </w:r>
      </w:ins>
      <w:ins w:id="2693" w:author="Windows User" w:date="2021-04-04T21:10:00Z">
        <w:r>
          <w:t xml:space="preserve">. Berikut merupakan </w:t>
        </w:r>
        <w:r w:rsidRPr="00CE01A3">
          <w:rPr>
            <w:i/>
          </w:rPr>
          <w:t>field</w:t>
        </w:r>
        <w:r>
          <w:t xml:space="preserve"> yang terdapat pada tabel </w:t>
        </w:r>
      </w:ins>
      <w:ins w:id="2694" w:author="Windows User" w:date="2021-06-02T20:23:00Z">
        <w:r w:rsidR="00667248">
          <w:t>materi</w:t>
        </w:r>
      </w:ins>
      <w:ins w:id="2695" w:author="Windows User" w:date="2021-04-04T21:10:00Z">
        <w:r>
          <w:t>.</w:t>
        </w:r>
      </w:ins>
    </w:p>
    <w:p w14:paraId="3E615261" w14:textId="06F558E9" w:rsidR="00E145FC" w:rsidRPr="00E145FC" w:rsidRDefault="00E145FC" w:rsidP="00E145FC">
      <w:pPr>
        <w:pStyle w:val="Caption"/>
        <w:keepNext/>
        <w:rPr>
          <w:lang w:val="en-US"/>
        </w:rPr>
      </w:pPr>
      <w:bookmarkStart w:id="2696" w:name="_Toc94361177"/>
      <w:bookmarkStart w:id="2697" w:name="_Toc94361598"/>
      <w:r>
        <w:t xml:space="preserve">Tabel 4. </w:t>
      </w:r>
      <w:r>
        <w:fldChar w:fldCharType="begin"/>
      </w:r>
      <w:r>
        <w:instrText xml:space="preserve"> SEQ Tabel_4. \* ARABIC </w:instrText>
      </w:r>
      <w:r>
        <w:fldChar w:fldCharType="separate"/>
      </w:r>
      <w:r>
        <w:rPr>
          <w:noProof/>
        </w:rPr>
        <w:t>7</w:t>
      </w:r>
      <w:r>
        <w:fldChar w:fldCharType="end"/>
      </w:r>
      <w:r>
        <w:rPr>
          <w:lang w:val="en-US"/>
        </w:rPr>
        <w:t xml:space="preserve"> </w:t>
      </w:r>
      <w:ins w:id="2698" w:author="Windows User" w:date="2021-06-03T06:59:00Z">
        <w:r>
          <w:rPr>
            <w:lang w:val="en-US"/>
          </w:rPr>
          <w:t>Tabel Materi</w:t>
        </w:r>
      </w:ins>
      <w:bookmarkEnd w:id="2696"/>
      <w:bookmarkEnd w:id="2697"/>
    </w:p>
    <w:tbl>
      <w:tblPr>
        <w:tblStyle w:val="TableGrid"/>
        <w:tblW w:w="0" w:type="auto"/>
        <w:tblInd w:w="720" w:type="dxa"/>
        <w:tblLook w:val="04A0" w:firstRow="1" w:lastRow="0" w:firstColumn="1" w:lastColumn="0" w:noHBand="0" w:noVBand="1"/>
      </w:tblPr>
      <w:tblGrid>
        <w:gridCol w:w="510"/>
        <w:gridCol w:w="3125"/>
        <w:gridCol w:w="1790"/>
        <w:gridCol w:w="1782"/>
      </w:tblGrid>
      <w:tr w:rsidR="000614F2" w14:paraId="5B1E02A2" w14:textId="77777777" w:rsidTr="005818D9">
        <w:trPr>
          <w:ins w:id="2699" w:author="Windows User" w:date="2021-04-04T21:11:00Z"/>
        </w:trPr>
        <w:tc>
          <w:tcPr>
            <w:tcW w:w="510" w:type="dxa"/>
          </w:tcPr>
          <w:p w14:paraId="3EAE50A4" w14:textId="39EADED5" w:rsidR="000614F2" w:rsidRPr="00CE01A3" w:rsidRDefault="00762F96" w:rsidP="005818D9">
            <w:pPr>
              <w:pStyle w:val="ListParagraph"/>
              <w:tabs>
                <w:tab w:val="left" w:pos="993"/>
              </w:tabs>
              <w:ind w:left="0"/>
              <w:jc w:val="center"/>
              <w:rPr>
                <w:ins w:id="2700" w:author="Windows User" w:date="2021-04-04T21:11:00Z"/>
                <w:b/>
              </w:rPr>
            </w:pPr>
            <w:ins w:id="2701" w:author="Windows User" w:date="2021-04-04T21:11:00Z">
              <w:r w:rsidRPr="00CE01A3">
                <w:rPr>
                  <w:b/>
                </w:rPr>
                <w:t>no</w:t>
              </w:r>
            </w:ins>
          </w:p>
        </w:tc>
        <w:tc>
          <w:tcPr>
            <w:tcW w:w="3125" w:type="dxa"/>
          </w:tcPr>
          <w:p w14:paraId="40587BEB" w14:textId="1D13C0FD" w:rsidR="000614F2" w:rsidRPr="00CE01A3" w:rsidRDefault="00762F96" w:rsidP="005818D9">
            <w:pPr>
              <w:pStyle w:val="ListParagraph"/>
              <w:tabs>
                <w:tab w:val="left" w:pos="993"/>
              </w:tabs>
              <w:ind w:left="0"/>
              <w:jc w:val="center"/>
              <w:rPr>
                <w:ins w:id="2702" w:author="Windows User" w:date="2021-04-04T21:11:00Z"/>
                <w:b/>
                <w:i/>
              </w:rPr>
            </w:pPr>
            <w:ins w:id="2703" w:author="Windows User" w:date="2021-04-04T21:11:00Z">
              <w:r w:rsidRPr="00CE01A3">
                <w:rPr>
                  <w:b/>
                  <w:i/>
                </w:rPr>
                <w:t>field</w:t>
              </w:r>
            </w:ins>
          </w:p>
        </w:tc>
        <w:tc>
          <w:tcPr>
            <w:tcW w:w="1790" w:type="dxa"/>
          </w:tcPr>
          <w:p w14:paraId="1D96C622" w14:textId="13A37818" w:rsidR="000614F2" w:rsidRPr="00CE01A3" w:rsidRDefault="00762F96" w:rsidP="005818D9">
            <w:pPr>
              <w:pStyle w:val="ListParagraph"/>
              <w:tabs>
                <w:tab w:val="left" w:pos="993"/>
              </w:tabs>
              <w:ind w:left="0"/>
              <w:jc w:val="center"/>
              <w:rPr>
                <w:ins w:id="2704" w:author="Windows User" w:date="2021-04-04T21:11:00Z"/>
                <w:b/>
              </w:rPr>
            </w:pPr>
            <w:ins w:id="2705" w:author="Windows User" w:date="2021-04-04T21:11:00Z">
              <w:r w:rsidRPr="00CE01A3">
                <w:rPr>
                  <w:b/>
                </w:rPr>
                <w:t xml:space="preserve">data </w:t>
              </w:r>
              <w:r w:rsidRPr="00CE01A3">
                <w:rPr>
                  <w:b/>
                  <w:i/>
                </w:rPr>
                <w:t>type</w:t>
              </w:r>
            </w:ins>
          </w:p>
        </w:tc>
        <w:tc>
          <w:tcPr>
            <w:tcW w:w="1782" w:type="dxa"/>
          </w:tcPr>
          <w:p w14:paraId="3C3BBF13" w14:textId="018EDD6E" w:rsidR="000614F2" w:rsidRPr="00CE01A3" w:rsidRDefault="00762F96" w:rsidP="005818D9">
            <w:pPr>
              <w:pStyle w:val="ListParagraph"/>
              <w:tabs>
                <w:tab w:val="left" w:pos="993"/>
              </w:tabs>
              <w:ind w:left="0"/>
              <w:jc w:val="center"/>
              <w:rPr>
                <w:ins w:id="2706" w:author="Windows User" w:date="2021-04-04T21:11:00Z"/>
                <w:b/>
              </w:rPr>
            </w:pPr>
            <w:ins w:id="2707" w:author="Windows User" w:date="2021-04-04T21:11:00Z">
              <w:r w:rsidRPr="00CE01A3">
                <w:rPr>
                  <w:b/>
                </w:rPr>
                <w:t>key constraint</w:t>
              </w:r>
            </w:ins>
          </w:p>
        </w:tc>
      </w:tr>
      <w:tr w:rsidR="000614F2" w14:paraId="3774F8C3" w14:textId="77777777" w:rsidTr="005818D9">
        <w:trPr>
          <w:ins w:id="2708" w:author="Windows User" w:date="2021-04-04T21:11:00Z"/>
        </w:trPr>
        <w:tc>
          <w:tcPr>
            <w:tcW w:w="510" w:type="dxa"/>
          </w:tcPr>
          <w:p w14:paraId="2957ECAD" w14:textId="5F81D84C" w:rsidR="000614F2" w:rsidRDefault="00762F96" w:rsidP="005818D9">
            <w:pPr>
              <w:pStyle w:val="ListParagraph"/>
              <w:tabs>
                <w:tab w:val="left" w:pos="993"/>
              </w:tabs>
              <w:ind w:left="0"/>
              <w:jc w:val="both"/>
              <w:rPr>
                <w:ins w:id="2709" w:author="Windows User" w:date="2021-04-04T21:11:00Z"/>
              </w:rPr>
            </w:pPr>
            <w:ins w:id="2710" w:author="Windows User" w:date="2021-04-04T21:11:00Z">
              <w:r>
                <w:t>1</w:t>
              </w:r>
            </w:ins>
          </w:p>
        </w:tc>
        <w:tc>
          <w:tcPr>
            <w:tcW w:w="3125" w:type="dxa"/>
          </w:tcPr>
          <w:p w14:paraId="2D1F6AF0" w14:textId="516DC72C" w:rsidR="000614F2" w:rsidRDefault="00762F96" w:rsidP="005818D9">
            <w:pPr>
              <w:pStyle w:val="ListParagraph"/>
              <w:tabs>
                <w:tab w:val="left" w:pos="993"/>
              </w:tabs>
              <w:ind w:left="0"/>
              <w:jc w:val="both"/>
              <w:rPr>
                <w:ins w:id="2711" w:author="Windows User" w:date="2021-04-04T21:11:00Z"/>
              </w:rPr>
            </w:pPr>
            <w:ins w:id="2712" w:author="Windows User" w:date="2021-06-02T20:23:00Z">
              <w:r>
                <w:t>id</w:t>
              </w:r>
            </w:ins>
            <w:ins w:id="2713" w:author="Windows User" w:date="2021-07-24T12:40:00Z">
              <w:r>
                <w:t>_materi</w:t>
              </w:r>
            </w:ins>
          </w:p>
        </w:tc>
        <w:tc>
          <w:tcPr>
            <w:tcW w:w="1790" w:type="dxa"/>
          </w:tcPr>
          <w:p w14:paraId="2956349B" w14:textId="48133CD7" w:rsidR="000614F2" w:rsidRDefault="00762F96" w:rsidP="005818D9">
            <w:pPr>
              <w:pStyle w:val="ListParagraph"/>
              <w:tabs>
                <w:tab w:val="left" w:pos="993"/>
              </w:tabs>
              <w:ind w:left="0"/>
              <w:jc w:val="center"/>
              <w:rPr>
                <w:ins w:id="2714" w:author="Windows User" w:date="2021-04-04T21:11:00Z"/>
              </w:rPr>
            </w:pPr>
            <w:ins w:id="2715" w:author="Windows User" w:date="2021-06-02T20:23:00Z">
              <w:r>
                <w:t>bigint(20)</w:t>
              </w:r>
            </w:ins>
          </w:p>
        </w:tc>
        <w:tc>
          <w:tcPr>
            <w:tcW w:w="1782" w:type="dxa"/>
          </w:tcPr>
          <w:p w14:paraId="6B2CF9B8" w14:textId="3BE942A7" w:rsidR="000614F2" w:rsidRPr="00CE01A3" w:rsidRDefault="00762F96" w:rsidP="005818D9">
            <w:pPr>
              <w:pStyle w:val="ListParagraph"/>
              <w:tabs>
                <w:tab w:val="left" w:pos="993"/>
              </w:tabs>
              <w:ind w:left="0"/>
              <w:jc w:val="center"/>
              <w:rPr>
                <w:ins w:id="2716" w:author="Windows User" w:date="2021-04-04T21:11:00Z"/>
                <w:i/>
              </w:rPr>
            </w:pPr>
            <w:ins w:id="2717" w:author="Windows User" w:date="2021-04-04T21:11:00Z">
              <w:r w:rsidRPr="00CE01A3">
                <w:rPr>
                  <w:i/>
                </w:rPr>
                <w:t>primary key</w:t>
              </w:r>
            </w:ins>
          </w:p>
        </w:tc>
      </w:tr>
      <w:tr w:rsidR="000614F2" w14:paraId="7FE8BE91" w14:textId="77777777" w:rsidTr="005818D9">
        <w:trPr>
          <w:ins w:id="2718" w:author="Windows User" w:date="2021-04-04T21:11:00Z"/>
        </w:trPr>
        <w:tc>
          <w:tcPr>
            <w:tcW w:w="510" w:type="dxa"/>
          </w:tcPr>
          <w:p w14:paraId="1D78207E" w14:textId="13C54D21" w:rsidR="000614F2" w:rsidRDefault="00762F96" w:rsidP="005818D9">
            <w:pPr>
              <w:pStyle w:val="ListParagraph"/>
              <w:tabs>
                <w:tab w:val="left" w:pos="993"/>
              </w:tabs>
              <w:ind w:left="0"/>
              <w:jc w:val="both"/>
              <w:rPr>
                <w:ins w:id="2719" w:author="Windows User" w:date="2021-04-04T21:11:00Z"/>
              </w:rPr>
            </w:pPr>
            <w:ins w:id="2720" w:author="Windows User" w:date="2021-04-04T21:11:00Z">
              <w:r>
                <w:t>2</w:t>
              </w:r>
            </w:ins>
          </w:p>
        </w:tc>
        <w:tc>
          <w:tcPr>
            <w:tcW w:w="3125" w:type="dxa"/>
          </w:tcPr>
          <w:p w14:paraId="24833879" w14:textId="1826C3C0" w:rsidR="000614F2" w:rsidRDefault="00762F96" w:rsidP="005818D9">
            <w:pPr>
              <w:pStyle w:val="ListParagraph"/>
              <w:tabs>
                <w:tab w:val="left" w:pos="993"/>
              </w:tabs>
              <w:ind w:left="0"/>
              <w:jc w:val="both"/>
              <w:rPr>
                <w:ins w:id="2721" w:author="Windows User" w:date="2021-04-04T21:11:00Z"/>
              </w:rPr>
            </w:pPr>
            <w:ins w:id="2722" w:author="Windows User" w:date="2021-07-24T12:40:00Z">
              <w:r>
                <w:t>guru_id</w:t>
              </w:r>
            </w:ins>
          </w:p>
        </w:tc>
        <w:tc>
          <w:tcPr>
            <w:tcW w:w="1790" w:type="dxa"/>
          </w:tcPr>
          <w:p w14:paraId="591A445C" w14:textId="3520549C" w:rsidR="000614F2" w:rsidRDefault="00762F96" w:rsidP="005818D9">
            <w:pPr>
              <w:pStyle w:val="ListParagraph"/>
              <w:tabs>
                <w:tab w:val="left" w:pos="993"/>
              </w:tabs>
              <w:ind w:left="0"/>
              <w:jc w:val="center"/>
              <w:rPr>
                <w:ins w:id="2723" w:author="Windows User" w:date="2021-04-04T21:11:00Z"/>
              </w:rPr>
            </w:pPr>
            <w:ins w:id="2724" w:author="Windows User" w:date="2021-07-24T12:42:00Z">
              <w:r>
                <w:t>bigint(20)</w:t>
              </w:r>
            </w:ins>
          </w:p>
        </w:tc>
        <w:tc>
          <w:tcPr>
            <w:tcW w:w="1782" w:type="dxa"/>
          </w:tcPr>
          <w:p w14:paraId="5FBD656C" w14:textId="257FB7E7" w:rsidR="000614F2" w:rsidRPr="00CE01A3" w:rsidRDefault="00762F96" w:rsidP="005818D9">
            <w:pPr>
              <w:pStyle w:val="ListParagraph"/>
              <w:tabs>
                <w:tab w:val="left" w:pos="993"/>
              </w:tabs>
              <w:ind w:left="0"/>
              <w:jc w:val="center"/>
              <w:rPr>
                <w:ins w:id="2725" w:author="Windows User" w:date="2021-04-04T21:11:00Z"/>
              </w:rPr>
            </w:pPr>
            <w:ins w:id="2726" w:author="Windows User" w:date="2021-07-24T12:43:00Z">
              <w:r w:rsidRPr="0053581A">
                <w:rPr>
                  <w:i/>
                </w:rPr>
                <w:t>foreign key</w:t>
              </w:r>
            </w:ins>
          </w:p>
        </w:tc>
      </w:tr>
      <w:tr w:rsidR="000614F2" w14:paraId="7AF07B62" w14:textId="77777777" w:rsidTr="005818D9">
        <w:trPr>
          <w:ins w:id="2727" w:author="Windows User" w:date="2021-04-04T21:11:00Z"/>
        </w:trPr>
        <w:tc>
          <w:tcPr>
            <w:tcW w:w="510" w:type="dxa"/>
          </w:tcPr>
          <w:p w14:paraId="1EE3B4D1" w14:textId="48ED0B3F" w:rsidR="000614F2" w:rsidRDefault="00762F96" w:rsidP="005818D9">
            <w:pPr>
              <w:pStyle w:val="ListParagraph"/>
              <w:tabs>
                <w:tab w:val="left" w:pos="993"/>
              </w:tabs>
              <w:ind w:left="0"/>
              <w:jc w:val="both"/>
              <w:rPr>
                <w:ins w:id="2728" w:author="Windows User" w:date="2021-04-04T21:11:00Z"/>
              </w:rPr>
            </w:pPr>
            <w:ins w:id="2729" w:author="Windows User" w:date="2021-04-04T21:11:00Z">
              <w:r>
                <w:t>3</w:t>
              </w:r>
            </w:ins>
          </w:p>
        </w:tc>
        <w:tc>
          <w:tcPr>
            <w:tcW w:w="3125" w:type="dxa"/>
          </w:tcPr>
          <w:p w14:paraId="209C7E62" w14:textId="3B5FC292" w:rsidR="000614F2" w:rsidRPr="00CE01A3" w:rsidRDefault="00FA006F" w:rsidP="005818D9">
            <w:pPr>
              <w:pStyle w:val="ListParagraph"/>
              <w:tabs>
                <w:tab w:val="left" w:pos="993"/>
              </w:tabs>
              <w:ind w:left="0"/>
              <w:jc w:val="both"/>
              <w:rPr>
                <w:ins w:id="2730" w:author="Windows User" w:date="2021-04-04T21:11:00Z"/>
              </w:rPr>
            </w:pPr>
            <w:r>
              <w:t>matkul</w:t>
            </w:r>
            <w:ins w:id="2731" w:author="Windows User" w:date="2021-07-24T12:40:00Z">
              <w:r w:rsidR="00762F96">
                <w:t>kelas_id</w:t>
              </w:r>
            </w:ins>
          </w:p>
        </w:tc>
        <w:tc>
          <w:tcPr>
            <w:tcW w:w="1790" w:type="dxa"/>
          </w:tcPr>
          <w:p w14:paraId="2EA941E1" w14:textId="1B137702" w:rsidR="000614F2" w:rsidRDefault="00762F96" w:rsidP="005818D9">
            <w:pPr>
              <w:pStyle w:val="ListParagraph"/>
              <w:tabs>
                <w:tab w:val="left" w:pos="993"/>
              </w:tabs>
              <w:ind w:left="0"/>
              <w:jc w:val="center"/>
              <w:rPr>
                <w:ins w:id="2732" w:author="Windows User" w:date="2021-04-04T21:11:00Z"/>
              </w:rPr>
            </w:pPr>
            <w:ins w:id="2733" w:author="Windows User" w:date="2021-07-24T12:42:00Z">
              <w:r>
                <w:t>bigint(20)</w:t>
              </w:r>
            </w:ins>
          </w:p>
        </w:tc>
        <w:tc>
          <w:tcPr>
            <w:tcW w:w="1782" w:type="dxa"/>
          </w:tcPr>
          <w:p w14:paraId="2E512B22" w14:textId="32CE7F95" w:rsidR="000614F2" w:rsidRDefault="00762F96" w:rsidP="005818D9">
            <w:pPr>
              <w:pStyle w:val="ListParagraph"/>
              <w:tabs>
                <w:tab w:val="left" w:pos="993"/>
              </w:tabs>
              <w:ind w:left="0"/>
              <w:jc w:val="center"/>
              <w:rPr>
                <w:ins w:id="2734" w:author="Windows User" w:date="2021-04-04T21:11:00Z"/>
              </w:rPr>
            </w:pPr>
            <w:ins w:id="2735" w:author="Windows User" w:date="2021-07-24T12:43:00Z">
              <w:r w:rsidRPr="0053581A">
                <w:rPr>
                  <w:i/>
                </w:rPr>
                <w:t>foreign key</w:t>
              </w:r>
            </w:ins>
          </w:p>
        </w:tc>
      </w:tr>
      <w:tr w:rsidR="00B27153" w14:paraId="602EE49C" w14:textId="77777777" w:rsidTr="005818D9">
        <w:trPr>
          <w:ins w:id="2736" w:author="Windows User" w:date="2021-06-02T20:24:00Z"/>
        </w:trPr>
        <w:tc>
          <w:tcPr>
            <w:tcW w:w="510" w:type="dxa"/>
          </w:tcPr>
          <w:p w14:paraId="294A805F" w14:textId="440B5FA0" w:rsidR="00B27153" w:rsidRDefault="00762F96" w:rsidP="005818D9">
            <w:pPr>
              <w:pStyle w:val="ListParagraph"/>
              <w:tabs>
                <w:tab w:val="left" w:pos="993"/>
              </w:tabs>
              <w:ind w:left="0"/>
              <w:jc w:val="both"/>
              <w:rPr>
                <w:ins w:id="2737" w:author="Windows User" w:date="2021-06-02T20:24:00Z"/>
              </w:rPr>
            </w:pPr>
            <w:ins w:id="2738" w:author="Windows User" w:date="2021-06-02T20:24:00Z">
              <w:r>
                <w:t>4</w:t>
              </w:r>
            </w:ins>
          </w:p>
        </w:tc>
        <w:tc>
          <w:tcPr>
            <w:tcW w:w="3125" w:type="dxa"/>
          </w:tcPr>
          <w:p w14:paraId="2A2B821F" w14:textId="596B3D1D" w:rsidR="00B27153" w:rsidRDefault="00762F96" w:rsidP="005818D9">
            <w:pPr>
              <w:pStyle w:val="ListParagraph"/>
              <w:tabs>
                <w:tab w:val="left" w:pos="993"/>
              </w:tabs>
              <w:ind w:left="0"/>
              <w:jc w:val="both"/>
              <w:rPr>
                <w:ins w:id="2739" w:author="Windows User" w:date="2021-06-02T20:24:00Z"/>
              </w:rPr>
            </w:pPr>
            <w:ins w:id="2740" w:author="Windows User" w:date="2021-07-24T12:40:00Z">
              <w:r>
                <w:t>judul</w:t>
              </w:r>
            </w:ins>
          </w:p>
        </w:tc>
        <w:tc>
          <w:tcPr>
            <w:tcW w:w="1790" w:type="dxa"/>
          </w:tcPr>
          <w:p w14:paraId="622BAF49" w14:textId="7FA030DE" w:rsidR="00B27153" w:rsidRDefault="00762F96" w:rsidP="005818D9">
            <w:pPr>
              <w:pStyle w:val="ListParagraph"/>
              <w:tabs>
                <w:tab w:val="left" w:pos="993"/>
              </w:tabs>
              <w:ind w:left="0"/>
              <w:jc w:val="center"/>
              <w:rPr>
                <w:ins w:id="2741" w:author="Windows User" w:date="2021-06-02T20:24:00Z"/>
              </w:rPr>
            </w:pPr>
            <w:ins w:id="2742" w:author="Windows User" w:date="2021-07-24T12:42:00Z">
              <w:r>
                <w:t>varchar(50)</w:t>
              </w:r>
            </w:ins>
          </w:p>
        </w:tc>
        <w:tc>
          <w:tcPr>
            <w:tcW w:w="1782" w:type="dxa"/>
          </w:tcPr>
          <w:p w14:paraId="40F05D0F" w14:textId="25029DE1" w:rsidR="00B27153" w:rsidRDefault="00762F96" w:rsidP="005818D9">
            <w:pPr>
              <w:pStyle w:val="ListParagraph"/>
              <w:tabs>
                <w:tab w:val="left" w:pos="993"/>
              </w:tabs>
              <w:ind w:left="0"/>
              <w:jc w:val="center"/>
              <w:rPr>
                <w:ins w:id="2743" w:author="Windows User" w:date="2021-06-02T20:24:00Z"/>
                <w:i/>
              </w:rPr>
            </w:pPr>
            <w:ins w:id="2744" w:author="Windows User" w:date="2021-07-24T12:43:00Z">
              <w:r>
                <w:rPr>
                  <w:i/>
                </w:rPr>
                <w:t>not null</w:t>
              </w:r>
            </w:ins>
          </w:p>
        </w:tc>
      </w:tr>
      <w:tr w:rsidR="00B27153" w14:paraId="46D93726" w14:textId="77777777" w:rsidTr="005818D9">
        <w:trPr>
          <w:ins w:id="2745" w:author="Windows User" w:date="2021-06-02T20:24:00Z"/>
        </w:trPr>
        <w:tc>
          <w:tcPr>
            <w:tcW w:w="510" w:type="dxa"/>
          </w:tcPr>
          <w:p w14:paraId="2B77F534" w14:textId="0333E0D5" w:rsidR="00B27153" w:rsidRDefault="00762F96" w:rsidP="00B27153">
            <w:pPr>
              <w:pStyle w:val="ListParagraph"/>
              <w:tabs>
                <w:tab w:val="left" w:pos="993"/>
              </w:tabs>
              <w:ind w:left="0"/>
              <w:jc w:val="both"/>
              <w:rPr>
                <w:ins w:id="2746" w:author="Windows User" w:date="2021-06-02T20:24:00Z"/>
              </w:rPr>
            </w:pPr>
            <w:ins w:id="2747" w:author="Windows User" w:date="2021-06-02T20:25:00Z">
              <w:r>
                <w:lastRenderedPageBreak/>
                <w:t>5</w:t>
              </w:r>
            </w:ins>
          </w:p>
        </w:tc>
        <w:tc>
          <w:tcPr>
            <w:tcW w:w="3125" w:type="dxa"/>
          </w:tcPr>
          <w:p w14:paraId="3406909A" w14:textId="6E034E86" w:rsidR="00B27153" w:rsidRDefault="00762F96" w:rsidP="00B27153">
            <w:pPr>
              <w:pStyle w:val="ListParagraph"/>
              <w:tabs>
                <w:tab w:val="left" w:pos="993"/>
              </w:tabs>
              <w:ind w:left="0"/>
              <w:jc w:val="both"/>
              <w:rPr>
                <w:ins w:id="2748" w:author="Windows User" w:date="2021-06-02T20:24:00Z"/>
              </w:rPr>
            </w:pPr>
            <w:ins w:id="2749" w:author="Windows User" w:date="2021-07-24T12:40:00Z">
              <w:r>
                <w:t>konten</w:t>
              </w:r>
            </w:ins>
          </w:p>
        </w:tc>
        <w:tc>
          <w:tcPr>
            <w:tcW w:w="1790" w:type="dxa"/>
          </w:tcPr>
          <w:p w14:paraId="7AE62D12" w14:textId="6B32D728" w:rsidR="00B27153" w:rsidRDefault="00762F96" w:rsidP="00B27153">
            <w:pPr>
              <w:pStyle w:val="ListParagraph"/>
              <w:tabs>
                <w:tab w:val="left" w:pos="993"/>
              </w:tabs>
              <w:ind w:left="0"/>
              <w:jc w:val="center"/>
              <w:rPr>
                <w:ins w:id="2750" w:author="Windows User" w:date="2021-06-02T20:24:00Z"/>
              </w:rPr>
            </w:pPr>
            <w:ins w:id="2751" w:author="Windows User" w:date="2021-07-24T12:43:00Z">
              <w:r>
                <w:t>varchar(50)</w:t>
              </w:r>
            </w:ins>
          </w:p>
        </w:tc>
        <w:tc>
          <w:tcPr>
            <w:tcW w:w="1782" w:type="dxa"/>
          </w:tcPr>
          <w:p w14:paraId="6B5C1687" w14:textId="249EF56A" w:rsidR="00B27153" w:rsidRDefault="00762F96" w:rsidP="00B27153">
            <w:pPr>
              <w:pStyle w:val="ListParagraph"/>
              <w:tabs>
                <w:tab w:val="left" w:pos="993"/>
              </w:tabs>
              <w:ind w:left="0"/>
              <w:jc w:val="center"/>
              <w:rPr>
                <w:ins w:id="2752" w:author="Windows User" w:date="2021-06-02T20:24:00Z"/>
                <w:i/>
              </w:rPr>
            </w:pPr>
            <w:ins w:id="2753" w:author="Windows User" w:date="2021-07-24T12:43:00Z">
              <w:r>
                <w:t>null</w:t>
              </w:r>
            </w:ins>
          </w:p>
        </w:tc>
      </w:tr>
      <w:tr w:rsidR="00762F96" w14:paraId="4A636532" w14:textId="77777777" w:rsidTr="005818D9">
        <w:trPr>
          <w:ins w:id="2754" w:author="Windows User" w:date="2021-06-02T20:25:00Z"/>
        </w:trPr>
        <w:tc>
          <w:tcPr>
            <w:tcW w:w="510" w:type="dxa"/>
          </w:tcPr>
          <w:p w14:paraId="243EF392" w14:textId="6EA91971" w:rsidR="00762F96" w:rsidRDefault="00762F96" w:rsidP="00762F96">
            <w:pPr>
              <w:pStyle w:val="ListParagraph"/>
              <w:tabs>
                <w:tab w:val="left" w:pos="993"/>
              </w:tabs>
              <w:ind w:left="0"/>
              <w:jc w:val="both"/>
              <w:rPr>
                <w:ins w:id="2755" w:author="Windows User" w:date="2021-06-02T20:25:00Z"/>
              </w:rPr>
            </w:pPr>
            <w:ins w:id="2756" w:author="Windows User" w:date="2021-07-24T12:40:00Z">
              <w:r>
                <w:t>6</w:t>
              </w:r>
            </w:ins>
          </w:p>
        </w:tc>
        <w:tc>
          <w:tcPr>
            <w:tcW w:w="3125" w:type="dxa"/>
          </w:tcPr>
          <w:p w14:paraId="1E12E170" w14:textId="162B4BB4" w:rsidR="00762F96" w:rsidRDefault="00AC48D5" w:rsidP="00762F96">
            <w:pPr>
              <w:pStyle w:val="ListParagraph"/>
              <w:tabs>
                <w:tab w:val="left" w:pos="993"/>
              </w:tabs>
              <w:ind w:left="0"/>
              <w:jc w:val="both"/>
              <w:rPr>
                <w:ins w:id="2757" w:author="Windows User" w:date="2021-06-02T20:25:00Z"/>
              </w:rPr>
            </w:pPr>
            <w:r>
              <w:t>link</w:t>
            </w:r>
          </w:p>
        </w:tc>
        <w:tc>
          <w:tcPr>
            <w:tcW w:w="1790" w:type="dxa"/>
          </w:tcPr>
          <w:p w14:paraId="555F3E68" w14:textId="6F1E6B7E" w:rsidR="00762F96" w:rsidRDefault="00AC48D5" w:rsidP="00762F96">
            <w:pPr>
              <w:pStyle w:val="ListParagraph"/>
              <w:tabs>
                <w:tab w:val="left" w:pos="993"/>
              </w:tabs>
              <w:ind w:left="0"/>
              <w:jc w:val="center"/>
              <w:rPr>
                <w:ins w:id="2758" w:author="Windows User" w:date="2021-06-02T20:25:00Z"/>
              </w:rPr>
            </w:pPr>
            <w:ins w:id="2759" w:author="Windows User" w:date="2021-07-24T12:43:00Z">
              <w:r>
                <w:t>varchar(</w:t>
              </w:r>
            </w:ins>
            <w:r>
              <w:t>25</w:t>
            </w:r>
            <w:ins w:id="2760" w:author="Windows User" w:date="2021-07-24T12:43:00Z">
              <w:r>
                <w:t>5)</w:t>
              </w:r>
            </w:ins>
          </w:p>
        </w:tc>
        <w:tc>
          <w:tcPr>
            <w:tcW w:w="1782" w:type="dxa"/>
          </w:tcPr>
          <w:p w14:paraId="41EA08E1" w14:textId="2B1943A6" w:rsidR="00762F96" w:rsidRDefault="00762F96" w:rsidP="00762F96">
            <w:pPr>
              <w:pStyle w:val="ListParagraph"/>
              <w:tabs>
                <w:tab w:val="left" w:pos="993"/>
              </w:tabs>
              <w:ind w:left="0"/>
              <w:jc w:val="center"/>
              <w:rPr>
                <w:ins w:id="2761" w:author="Windows User" w:date="2021-06-02T20:25:00Z"/>
              </w:rPr>
            </w:pPr>
            <w:ins w:id="2762" w:author="Windows User" w:date="2021-07-24T12:43:00Z">
              <w:r>
                <w:t>null</w:t>
              </w:r>
            </w:ins>
          </w:p>
        </w:tc>
      </w:tr>
      <w:tr w:rsidR="00762F96" w14:paraId="60C3D1DD" w14:textId="77777777" w:rsidTr="005818D9">
        <w:trPr>
          <w:ins w:id="2763" w:author="Windows User" w:date="2021-07-24T12:40:00Z"/>
        </w:trPr>
        <w:tc>
          <w:tcPr>
            <w:tcW w:w="510" w:type="dxa"/>
          </w:tcPr>
          <w:p w14:paraId="50EF59EE" w14:textId="43A16057" w:rsidR="00762F96" w:rsidRDefault="00762F96" w:rsidP="00762F96">
            <w:pPr>
              <w:pStyle w:val="ListParagraph"/>
              <w:tabs>
                <w:tab w:val="left" w:pos="993"/>
              </w:tabs>
              <w:ind w:left="0"/>
              <w:jc w:val="both"/>
              <w:rPr>
                <w:ins w:id="2764" w:author="Windows User" w:date="2021-07-24T12:40:00Z"/>
              </w:rPr>
            </w:pPr>
            <w:ins w:id="2765" w:author="Windows User" w:date="2021-07-24T12:41:00Z">
              <w:r>
                <w:t>7</w:t>
              </w:r>
            </w:ins>
          </w:p>
        </w:tc>
        <w:tc>
          <w:tcPr>
            <w:tcW w:w="3125" w:type="dxa"/>
          </w:tcPr>
          <w:p w14:paraId="0959CD64" w14:textId="29139ADB" w:rsidR="00762F96" w:rsidRDefault="00762F96" w:rsidP="00762F96">
            <w:pPr>
              <w:pStyle w:val="ListParagraph"/>
              <w:tabs>
                <w:tab w:val="left" w:pos="993"/>
              </w:tabs>
              <w:ind w:left="0"/>
              <w:jc w:val="both"/>
              <w:rPr>
                <w:ins w:id="2766" w:author="Windows User" w:date="2021-07-24T12:40:00Z"/>
              </w:rPr>
            </w:pPr>
            <w:ins w:id="2767" w:author="Windows User" w:date="2021-07-24T12:41:00Z">
              <w:r>
                <w:t>created_at</w:t>
              </w:r>
            </w:ins>
          </w:p>
        </w:tc>
        <w:tc>
          <w:tcPr>
            <w:tcW w:w="1790" w:type="dxa"/>
          </w:tcPr>
          <w:p w14:paraId="55292535" w14:textId="5D28F1E5" w:rsidR="00762F96" w:rsidRDefault="00762F96" w:rsidP="00762F96">
            <w:pPr>
              <w:pStyle w:val="ListParagraph"/>
              <w:tabs>
                <w:tab w:val="left" w:pos="993"/>
              </w:tabs>
              <w:ind w:left="0"/>
              <w:jc w:val="center"/>
              <w:rPr>
                <w:ins w:id="2768" w:author="Windows User" w:date="2021-07-24T12:40:00Z"/>
              </w:rPr>
            </w:pPr>
            <w:ins w:id="2769" w:author="Windows User" w:date="2021-07-24T12:41:00Z">
              <w:r>
                <w:t>timestamp</w:t>
              </w:r>
            </w:ins>
          </w:p>
        </w:tc>
        <w:tc>
          <w:tcPr>
            <w:tcW w:w="1782" w:type="dxa"/>
          </w:tcPr>
          <w:p w14:paraId="26853EB8" w14:textId="65FA9856" w:rsidR="00762F96" w:rsidRDefault="00AC48D5" w:rsidP="00762F96">
            <w:pPr>
              <w:pStyle w:val="ListParagraph"/>
              <w:tabs>
                <w:tab w:val="left" w:pos="993"/>
              </w:tabs>
              <w:ind w:left="0"/>
              <w:jc w:val="center"/>
              <w:rPr>
                <w:ins w:id="2770" w:author="Windows User" w:date="2021-07-24T12:40:00Z"/>
              </w:rPr>
            </w:pPr>
            <w:r>
              <w:t>null</w:t>
            </w:r>
          </w:p>
        </w:tc>
      </w:tr>
      <w:tr w:rsidR="00762F96" w14:paraId="0D5B4682" w14:textId="77777777" w:rsidTr="005818D9">
        <w:trPr>
          <w:ins w:id="2771" w:author="Windows User" w:date="2021-07-24T12:41:00Z"/>
        </w:trPr>
        <w:tc>
          <w:tcPr>
            <w:tcW w:w="510" w:type="dxa"/>
          </w:tcPr>
          <w:p w14:paraId="644CAB29" w14:textId="74919709" w:rsidR="00762F96" w:rsidRDefault="00762F96" w:rsidP="00762F96">
            <w:pPr>
              <w:pStyle w:val="ListParagraph"/>
              <w:tabs>
                <w:tab w:val="left" w:pos="993"/>
              </w:tabs>
              <w:ind w:left="0"/>
              <w:jc w:val="both"/>
              <w:rPr>
                <w:ins w:id="2772" w:author="Windows User" w:date="2021-07-24T12:41:00Z"/>
              </w:rPr>
            </w:pPr>
            <w:ins w:id="2773" w:author="Windows User" w:date="2021-07-24T12:41:00Z">
              <w:r>
                <w:t>8</w:t>
              </w:r>
            </w:ins>
          </w:p>
        </w:tc>
        <w:tc>
          <w:tcPr>
            <w:tcW w:w="3125" w:type="dxa"/>
          </w:tcPr>
          <w:p w14:paraId="6C4F37BB" w14:textId="3A61AE35" w:rsidR="00762F96" w:rsidRDefault="00762F96" w:rsidP="00762F96">
            <w:pPr>
              <w:pStyle w:val="ListParagraph"/>
              <w:tabs>
                <w:tab w:val="left" w:pos="993"/>
              </w:tabs>
              <w:ind w:left="0"/>
              <w:jc w:val="both"/>
              <w:rPr>
                <w:ins w:id="2774" w:author="Windows User" w:date="2021-07-24T12:41:00Z"/>
              </w:rPr>
            </w:pPr>
            <w:ins w:id="2775" w:author="Windows User" w:date="2021-07-24T12:41:00Z">
              <w:r>
                <w:t>updated_at</w:t>
              </w:r>
            </w:ins>
          </w:p>
        </w:tc>
        <w:tc>
          <w:tcPr>
            <w:tcW w:w="1790" w:type="dxa"/>
          </w:tcPr>
          <w:p w14:paraId="3619FA18" w14:textId="4D1BB092" w:rsidR="00762F96" w:rsidRDefault="00762F96" w:rsidP="00762F96">
            <w:pPr>
              <w:pStyle w:val="ListParagraph"/>
              <w:tabs>
                <w:tab w:val="left" w:pos="993"/>
              </w:tabs>
              <w:ind w:left="0"/>
              <w:jc w:val="center"/>
              <w:rPr>
                <w:ins w:id="2776" w:author="Windows User" w:date="2021-07-24T12:41:00Z"/>
              </w:rPr>
            </w:pPr>
            <w:ins w:id="2777" w:author="Windows User" w:date="2021-07-24T12:41:00Z">
              <w:r>
                <w:t>timestamp</w:t>
              </w:r>
            </w:ins>
          </w:p>
        </w:tc>
        <w:tc>
          <w:tcPr>
            <w:tcW w:w="1782" w:type="dxa"/>
          </w:tcPr>
          <w:p w14:paraId="1D9C399F" w14:textId="3DDD163A" w:rsidR="00762F96" w:rsidRDefault="00AC48D5" w:rsidP="00762F96">
            <w:pPr>
              <w:pStyle w:val="ListParagraph"/>
              <w:tabs>
                <w:tab w:val="left" w:pos="993"/>
              </w:tabs>
              <w:ind w:left="0"/>
              <w:jc w:val="center"/>
              <w:rPr>
                <w:ins w:id="2778" w:author="Windows User" w:date="2021-07-24T12:41:00Z"/>
              </w:rPr>
            </w:pPr>
            <w:r>
              <w:t>null</w:t>
            </w:r>
          </w:p>
        </w:tc>
      </w:tr>
    </w:tbl>
    <w:p w14:paraId="5701E9C4" w14:textId="7934DF4E" w:rsidR="00EF1256" w:rsidRDefault="00EF1256">
      <w:pPr>
        <w:ind w:firstLine="709"/>
        <w:rPr>
          <w:ins w:id="2779" w:author="Windows User" w:date="2021-04-04T21:14:00Z"/>
        </w:rPr>
        <w:pPrChange w:id="2780" w:author="Windows User" w:date="2021-04-04T20:17:00Z">
          <w:pPr>
            <w:pStyle w:val="Heading2"/>
            <w:numPr>
              <w:ilvl w:val="2"/>
              <w:numId w:val="23"/>
            </w:numPr>
            <w:ind w:left="709" w:hanging="709"/>
          </w:pPr>
        </w:pPrChange>
      </w:pPr>
    </w:p>
    <w:p w14:paraId="7C679929" w14:textId="40A5E184" w:rsidR="0020100A" w:rsidRDefault="0020100A">
      <w:pPr>
        <w:pStyle w:val="ListParagraph"/>
        <w:numPr>
          <w:ilvl w:val="0"/>
          <w:numId w:val="53"/>
        </w:numPr>
        <w:rPr>
          <w:ins w:id="2781" w:author="Windows User" w:date="2021-03-23T13:44:00Z"/>
        </w:rPr>
        <w:pPrChange w:id="2782" w:author="Windows User" w:date="2021-07-24T12:27:00Z">
          <w:pPr>
            <w:pStyle w:val="Heading2"/>
            <w:numPr>
              <w:ilvl w:val="2"/>
              <w:numId w:val="23"/>
            </w:numPr>
            <w:ind w:left="709" w:hanging="709"/>
          </w:pPr>
        </w:pPrChange>
      </w:pPr>
      <w:ins w:id="2783" w:author="Windows User" w:date="2021-04-04T21:14:00Z">
        <w:r>
          <w:t xml:space="preserve">Struktur </w:t>
        </w:r>
      </w:ins>
      <w:ins w:id="2784" w:author="Windows User" w:date="2021-04-04T21:16:00Z">
        <w:r w:rsidR="00080ADC">
          <w:t xml:space="preserve">Tabel </w:t>
        </w:r>
      </w:ins>
      <w:ins w:id="2785" w:author="Windows User" w:date="2021-07-25T09:49:00Z">
        <w:r w:rsidR="00B6427B">
          <w:t>P</w:t>
        </w:r>
      </w:ins>
      <w:ins w:id="2786" w:author="Windows User" w:date="2021-06-02T20:25:00Z">
        <w:r w:rsidR="007B1007">
          <w:t>engumuman</w:t>
        </w:r>
      </w:ins>
    </w:p>
    <w:p w14:paraId="55816931" w14:textId="395E8A20" w:rsidR="0020100A" w:rsidRDefault="0020100A">
      <w:pPr>
        <w:pStyle w:val="ListParagraph"/>
        <w:tabs>
          <w:tab w:val="left" w:pos="993"/>
        </w:tabs>
        <w:jc w:val="both"/>
        <w:rPr>
          <w:ins w:id="2787" w:author="Windows User" w:date="2021-06-03T06:59:00Z"/>
        </w:rPr>
        <w:pPrChange w:id="2788" w:author="Windows User" w:date="2021-04-04T21:15:00Z">
          <w:pPr>
            <w:pStyle w:val="ListParagraph"/>
            <w:numPr>
              <w:numId w:val="53"/>
            </w:numPr>
            <w:tabs>
              <w:tab w:val="left" w:pos="993"/>
            </w:tabs>
            <w:ind w:hanging="360"/>
            <w:jc w:val="both"/>
          </w:pPr>
        </w:pPrChange>
      </w:pPr>
      <w:ins w:id="2789" w:author="Windows User" w:date="2021-04-04T21:15:00Z">
        <w:r>
          <w:t xml:space="preserve">Struktur tabel </w:t>
        </w:r>
      </w:ins>
      <w:ins w:id="2790" w:author="Windows User" w:date="2021-06-02T20:25:00Z">
        <w:r w:rsidR="007B1007">
          <w:t>pengumuman</w:t>
        </w:r>
      </w:ins>
      <w:ins w:id="2791" w:author="Windows User" w:date="2021-04-04T21:15:00Z">
        <w:r>
          <w:t xml:space="preserve"> berfungsi sebagai tempat menyimpan data </w:t>
        </w:r>
      </w:ins>
      <w:ins w:id="2792" w:author="Windows User" w:date="2021-06-02T20:26:00Z">
        <w:r w:rsidR="007B1007">
          <w:t>pengumuman</w:t>
        </w:r>
      </w:ins>
      <w:ins w:id="2793" w:author="Windows User" w:date="2021-04-04T21:15:00Z">
        <w:r>
          <w:t xml:space="preserve">. Berikut merupakan </w:t>
        </w:r>
        <w:r w:rsidRPr="00CE01A3">
          <w:rPr>
            <w:i/>
          </w:rPr>
          <w:t>field</w:t>
        </w:r>
        <w:r>
          <w:t xml:space="preserve"> yang terdapat pada tabel </w:t>
        </w:r>
      </w:ins>
      <w:ins w:id="2794" w:author="Windows User" w:date="2021-06-02T20:26:00Z">
        <w:r w:rsidR="007B1007">
          <w:t>pengumuman</w:t>
        </w:r>
      </w:ins>
      <w:ins w:id="2795" w:author="Windows User" w:date="2021-04-04T21:15:00Z">
        <w:r>
          <w:t>.</w:t>
        </w:r>
      </w:ins>
    </w:p>
    <w:p w14:paraId="0FC2126E" w14:textId="679E4844" w:rsidR="00E145FC" w:rsidRPr="00E145FC" w:rsidRDefault="00E145FC" w:rsidP="00E145FC">
      <w:pPr>
        <w:pStyle w:val="Caption"/>
        <w:keepNext/>
        <w:rPr>
          <w:lang w:val="en-US"/>
        </w:rPr>
      </w:pPr>
      <w:bookmarkStart w:id="2796" w:name="_Toc94361178"/>
      <w:bookmarkStart w:id="2797" w:name="_Toc94361599"/>
      <w:r>
        <w:t xml:space="preserve">Tabel 4. </w:t>
      </w:r>
      <w:r>
        <w:fldChar w:fldCharType="begin"/>
      </w:r>
      <w:r>
        <w:instrText xml:space="preserve"> SEQ Tabel_4. \* ARABIC </w:instrText>
      </w:r>
      <w:r>
        <w:fldChar w:fldCharType="separate"/>
      </w:r>
      <w:r>
        <w:rPr>
          <w:noProof/>
        </w:rPr>
        <w:t>8</w:t>
      </w:r>
      <w:r>
        <w:fldChar w:fldCharType="end"/>
      </w:r>
      <w:r>
        <w:rPr>
          <w:lang w:val="en-US"/>
        </w:rPr>
        <w:t xml:space="preserve"> </w:t>
      </w:r>
      <w:ins w:id="2798" w:author="Windows User" w:date="2021-06-03T07:00:00Z">
        <w:r>
          <w:rPr>
            <w:lang w:val="en-US"/>
          </w:rPr>
          <w:t>Tabel pengumuman</w:t>
        </w:r>
      </w:ins>
      <w:bookmarkEnd w:id="2796"/>
      <w:bookmarkEnd w:id="2797"/>
    </w:p>
    <w:tbl>
      <w:tblPr>
        <w:tblStyle w:val="TableGrid"/>
        <w:tblW w:w="0" w:type="auto"/>
        <w:tblInd w:w="720" w:type="dxa"/>
        <w:tblLook w:val="04A0" w:firstRow="1" w:lastRow="0" w:firstColumn="1" w:lastColumn="0" w:noHBand="0" w:noVBand="1"/>
      </w:tblPr>
      <w:tblGrid>
        <w:gridCol w:w="510"/>
        <w:gridCol w:w="3125"/>
        <w:gridCol w:w="1790"/>
        <w:gridCol w:w="1782"/>
      </w:tblGrid>
      <w:tr w:rsidR="00080ADC" w14:paraId="77486082" w14:textId="77777777" w:rsidTr="005818D9">
        <w:trPr>
          <w:ins w:id="2799" w:author="Windows User" w:date="2021-04-04T21:15:00Z"/>
        </w:trPr>
        <w:tc>
          <w:tcPr>
            <w:tcW w:w="510" w:type="dxa"/>
          </w:tcPr>
          <w:p w14:paraId="14A25ADA" w14:textId="5C851162" w:rsidR="00080ADC" w:rsidRPr="00CE01A3" w:rsidRDefault="006F12FF" w:rsidP="005818D9">
            <w:pPr>
              <w:pStyle w:val="ListParagraph"/>
              <w:tabs>
                <w:tab w:val="left" w:pos="993"/>
              </w:tabs>
              <w:ind w:left="0"/>
              <w:jc w:val="center"/>
              <w:rPr>
                <w:ins w:id="2800" w:author="Windows User" w:date="2021-04-04T21:15:00Z"/>
                <w:b/>
              </w:rPr>
            </w:pPr>
            <w:ins w:id="2801" w:author="Windows User" w:date="2021-04-04T21:15:00Z">
              <w:r w:rsidRPr="00CE01A3">
                <w:rPr>
                  <w:b/>
                </w:rPr>
                <w:t>no</w:t>
              </w:r>
            </w:ins>
          </w:p>
        </w:tc>
        <w:tc>
          <w:tcPr>
            <w:tcW w:w="3125" w:type="dxa"/>
          </w:tcPr>
          <w:p w14:paraId="338422F4" w14:textId="1DCC0415" w:rsidR="00080ADC" w:rsidRPr="00CE01A3" w:rsidRDefault="006F12FF" w:rsidP="005818D9">
            <w:pPr>
              <w:pStyle w:val="ListParagraph"/>
              <w:tabs>
                <w:tab w:val="left" w:pos="993"/>
              </w:tabs>
              <w:ind w:left="0"/>
              <w:jc w:val="center"/>
              <w:rPr>
                <w:ins w:id="2802" w:author="Windows User" w:date="2021-04-04T21:15:00Z"/>
                <w:b/>
                <w:i/>
              </w:rPr>
            </w:pPr>
            <w:ins w:id="2803" w:author="Windows User" w:date="2021-04-04T21:15:00Z">
              <w:r w:rsidRPr="00CE01A3">
                <w:rPr>
                  <w:b/>
                  <w:i/>
                </w:rPr>
                <w:t>field</w:t>
              </w:r>
            </w:ins>
          </w:p>
        </w:tc>
        <w:tc>
          <w:tcPr>
            <w:tcW w:w="1790" w:type="dxa"/>
          </w:tcPr>
          <w:p w14:paraId="6F3DC899" w14:textId="08AFAE59" w:rsidR="00080ADC" w:rsidRPr="00CE01A3" w:rsidRDefault="006F12FF" w:rsidP="005818D9">
            <w:pPr>
              <w:pStyle w:val="ListParagraph"/>
              <w:tabs>
                <w:tab w:val="left" w:pos="993"/>
              </w:tabs>
              <w:ind w:left="0"/>
              <w:jc w:val="center"/>
              <w:rPr>
                <w:ins w:id="2804" w:author="Windows User" w:date="2021-04-04T21:15:00Z"/>
                <w:b/>
              </w:rPr>
            </w:pPr>
            <w:ins w:id="2805" w:author="Windows User" w:date="2021-04-04T21:15:00Z">
              <w:r w:rsidRPr="00CE01A3">
                <w:rPr>
                  <w:b/>
                </w:rPr>
                <w:t xml:space="preserve">data </w:t>
              </w:r>
              <w:r w:rsidRPr="00CE01A3">
                <w:rPr>
                  <w:b/>
                  <w:i/>
                </w:rPr>
                <w:t>type</w:t>
              </w:r>
            </w:ins>
          </w:p>
        </w:tc>
        <w:tc>
          <w:tcPr>
            <w:tcW w:w="1782" w:type="dxa"/>
          </w:tcPr>
          <w:p w14:paraId="30458D3E" w14:textId="29C129D6" w:rsidR="00080ADC" w:rsidRPr="00CE01A3" w:rsidRDefault="006F12FF" w:rsidP="005818D9">
            <w:pPr>
              <w:pStyle w:val="ListParagraph"/>
              <w:tabs>
                <w:tab w:val="left" w:pos="993"/>
              </w:tabs>
              <w:ind w:left="0"/>
              <w:jc w:val="center"/>
              <w:rPr>
                <w:ins w:id="2806" w:author="Windows User" w:date="2021-04-04T21:15:00Z"/>
                <w:b/>
              </w:rPr>
            </w:pPr>
            <w:ins w:id="2807" w:author="Windows User" w:date="2021-04-04T21:15:00Z">
              <w:r w:rsidRPr="00CE01A3">
                <w:rPr>
                  <w:b/>
                </w:rPr>
                <w:t>key constraint</w:t>
              </w:r>
            </w:ins>
          </w:p>
        </w:tc>
      </w:tr>
      <w:tr w:rsidR="00080ADC" w14:paraId="62ED69EA" w14:textId="77777777" w:rsidTr="005818D9">
        <w:trPr>
          <w:ins w:id="2808" w:author="Windows User" w:date="2021-04-04T21:15:00Z"/>
        </w:trPr>
        <w:tc>
          <w:tcPr>
            <w:tcW w:w="510" w:type="dxa"/>
          </w:tcPr>
          <w:p w14:paraId="2EAB4507" w14:textId="1E5C0BCA" w:rsidR="00080ADC" w:rsidRDefault="006F12FF" w:rsidP="005818D9">
            <w:pPr>
              <w:pStyle w:val="ListParagraph"/>
              <w:tabs>
                <w:tab w:val="left" w:pos="993"/>
              </w:tabs>
              <w:ind w:left="0"/>
              <w:jc w:val="both"/>
              <w:rPr>
                <w:ins w:id="2809" w:author="Windows User" w:date="2021-04-04T21:15:00Z"/>
              </w:rPr>
            </w:pPr>
            <w:ins w:id="2810" w:author="Windows User" w:date="2021-04-04T21:15:00Z">
              <w:r>
                <w:t>1</w:t>
              </w:r>
            </w:ins>
          </w:p>
        </w:tc>
        <w:tc>
          <w:tcPr>
            <w:tcW w:w="3125" w:type="dxa"/>
          </w:tcPr>
          <w:p w14:paraId="7B83E34C" w14:textId="3E7C6FB4" w:rsidR="00080ADC" w:rsidRDefault="006F12FF" w:rsidP="005818D9">
            <w:pPr>
              <w:pStyle w:val="ListParagraph"/>
              <w:tabs>
                <w:tab w:val="left" w:pos="993"/>
              </w:tabs>
              <w:ind w:left="0"/>
              <w:jc w:val="both"/>
              <w:rPr>
                <w:ins w:id="2811" w:author="Windows User" w:date="2021-04-04T21:15:00Z"/>
              </w:rPr>
            </w:pPr>
            <w:ins w:id="2812" w:author="Windows User" w:date="2021-06-02T20:26:00Z">
              <w:r>
                <w:t>id</w:t>
              </w:r>
            </w:ins>
            <w:ins w:id="2813" w:author="Windows User" w:date="2021-07-24T12:45:00Z">
              <w:r>
                <w:t>_pengumuman</w:t>
              </w:r>
            </w:ins>
          </w:p>
        </w:tc>
        <w:tc>
          <w:tcPr>
            <w:tcW w:w="1790" w:type="dxa"/>
          </w:tcPr>
          <w:p w14:paraId="0DB3DEF0" w14:textId="1D43DC9D" w:rsidR="00080ADC" w:rsidRDefault="006F12FF" w:rsidP="005818D9">
            <w:pPr>
              <w:pStyle w:val="ListParagraph"/>
              <w:tabs>
                <w:tab w:val="left" w:pos="993"/>
              </w:tabs>
              <w:ind w:left="0"/>
              <w:jc w:val="center"/>
              <w:rPr>
                <w:ins w:id="2814" w:author="Windows User" w:date="2021-04-04T21:15:00Z"/>
              </w:rPr>
            </w:pPr>
            <w:ins w:id="2815" w:author="Windows User" w:date="2021-06-02T20:26:00Z">
              <w:r>
                <w:t>bigint(20)</w:t>
              </w:r>
            </w:ins>
          </w:p>
        </w:tc>
        <w:tc>
          <w:tcPr>
            <w:tcW w:w="1782" w:type="dxa"/>
          </w:tcPr>
          <w:p w14:paraId="487C4845" w14:textId="106837F4" w:rsidR="00080ADC" w:rsidRPr="00CE01A3" w:rsidRDefault="006F12FF" w:rsidP="005818D9">
            <w:pPr>
              <w:pStyle w:val="ListParagraph"/>
              <w:tabs>
                <w:tab w:val="left" w:pos="993"/>
              </w:tabs>
              <w:ind w:left="0"/>
              <w:jc w:val="center"/>
              <w:rPr>
                <w:ins w:id="2816" w:author="Windows User" w:date="2021-04-04T21:15:00Z"/>
                <w:i/>
              </w:rPr>
            </w:pPr>
            <w:ins w:id="2817" w:author="Windows User" w:date="2021-04-04T21:15:00Z">
              <w:r w:rsidRPr="00CE01A3">
                <w:rPr>
                  <w:i/>
                </w:rPr>
                <w:t>primary key</w:t>
              </w:r>
            </w:ins>
          </w:p>
        </w:tc>
      </w:tr>
      <w:tr w:rsidR="006F12FF" w14:paraId="48BEF78C" w14:textId="77777777" w:rsidTr="005818D9">
        <w:trPr>
          <w:ins w:id="2818" w:author="Windows User" w:date="2021-04-04T21:15:00Z"/>
        </w:trPr>
        <w:tc>
          <w:tcPr>
            <w:tcW w:w="510" w:type="dxa"/>
          </w:tcPr>
          <w:p w14:paraId="49051099" w14:textId="28F2E2C2" w:rsidR="006F12FF" w:rsidRDefault="006F12FF" w:rsidP="006F12FF">
            <w:pPr>
              <w:pStyle w:val="ListParagraph"/>
              <w:tabs>
                <w:tab w:val="left" w:pos="993"/>
              </w:tabs>
              <w:ind w:left="0"/>
              <w:jc w:val="both"/>
              <w:rPr>
                <w:ins w:id="2819" w:author="Windows User" w:date="2021-04-04T21:15:00Z"/>
              </w:rPr>
            </w:pPr>
            <w:ins w:id="2820" w:author="Windows User" w:date="2021-04-04T21:15:00Z">
              <w:r>
                <w:t>2</w:t>
              </w:r>
            </w:ins>
          </w:p>
        </w:tc>
        <w:tc>
          <w:tcPr>
            <w:tcW w:w="3125" w:type="dxa"/>
          </w:tcPr>
          <w:p w14:paraId="625A8835" w14:textId="540F1566" w:rsidR="006F12FF" w:rsidRDefault="006F12FF" w:rsidP="006F12FF">
            <w:pPr>
              <w:pStyle w:val="ListParagraph"/>
              <w:tabs>
                <w:tab w:val="left" w:pos="993"/>
              </w:tabs>
              <w:ind w:left="0"/>
              <w:jc w:val="both"/>
              <w:rPr>
                <w:ins w:id="2821" w:author="Windows User" w:date="2021-04-04T21:15:00Z"/>
              </w:rPr>
            </w:pPr>
            <w:ins w:id="2822" w:author="Windows User" w:date="2021-07-24T12:45:00Z">
              <w:r>
                <w:t>guru_id</w:t>
              </w:r>
            </w:ins>
          </w:p>
        </w:tc>
        <w:tc>
          <w:tcPr>
            <w:tcW w:w="1790" w:type="dxa"/>
          </w:tcPr>
          <w:p w14:paraId="46285629" w14:textId="6FB4CF63" w:rsidR="006F12FF" w:rsidRDefault="006F12FF" w:rsidP="006F12FF">
            <w:pPr>
              <w:pStyle w:val="ListParagraph"/>
              <w:tabs>
                <w:tab w:val="left" w:pos="993"/>
              </w:tabs>
              <w:ind w:left="0"/>
              <w:jc w:val="center"/>
              <w:rPr>
                <w:ins w:id="2823" w:author="Windows User" w:date="2021-04-04T21:15:00Z"/>
              </w:rPr>
            </w:pPr>
            <w:ins w:id="2824" w:author="Windows User" w:date="2021-07-24T12:49:00Z">
              <w:r>
                <w:t>bigint(20)</w:t>
              </w:r>
            </w:ins>
          </w:p>
        </w:tc>
        <w:tc>
          <w:tcPr>
            <w:tcW w:w="1782" w:type="dxa"/>
          </w:tcPr>
          <w:p w14:paraId="147E34DE" w14:textId="34A457A6" w:rsidR="006F12FF" w:rsidRPr="00CE01A3" w:rsidRDefault="006F12FF" w:rsidP="006F12FF">
            <w:pPr>
              <w:pStyle w:val="ListParagraph"/>
              <w:tabs>
                <w:tab w:val="left" w:pos="993"/>
              </w:tabs>
              <w:ind w:left="0"/>
              <w:jc w:val="center"/>
              <w:rPr>
                <w:ins w:id="2825" w:author="Windows User" w:date="2021-04-04T21:15:00Z"/>
              </w:rPr>
            </w:pPr>
            <w:ins w:id="2826" w:author="Windows User" w:date="2021-07-24T12:49:00Z">
              <w:r w:rsidRPr="0053581A">
                <w:rPr>
                  <w:i/>
                </w:rPr>
                <w:t>foreign key</w:t>
              </w:r>
            </w:ins>
          </w:p>
        </w:tc>
      </w:tr>
      <w:tr w:rsidR="006F12FF" w14:paraId="1C210EFF" w14:textId="77777777" w:rsidTr="005818D9">
        <w:trPr>
          <w:ins w:id="2827" w:author="Windows User" w:date="2021-06-02T20:26:00Z"/>
        </w:trPr>
        <w:tc>
          <w:tcPr>
            <w:tcW w:w="510" w:type="dxa"/>
          </w:tcPr>
          <w:p w14:paraId="7D8318A1" w14:textId="211F7B37" w:rsidR="006F12FF" w:rsidRDefault="006F12FF" w:rsidP="006F12FF">
            <w:pPr>
              <w:pStyle w:val="ListParagraph"/>
              <w:tabs>
                <w:tab w:val="left" w:pos="993"/>
              </w:tabs>
              <w:ind w:left="0"/>
              <w:jc w:val="both"/>
              <w:rPr>
                <w:ins w:id="2828" w:author="Windows User" w:date="2021-06-02T20:26:00Z"/>
              </w:rPr>
            </w:pPr>
            <w:ins w:id="2829" w:author="Windows User" w:date="2021-06-02T20:26:00Z">
              <w:r>
                <w:t>3</w:t>
              </w:r>
            </w:ins>
          </w:p>
        </w:tc>
        <w:tc>
          <w:tcPr>
            <w:tcW w:w="3125" w:type="dxa"/>
          </w:tcPr>
          <w:p w14:paraId="2954CF1A" w14:textId="75E815F6" w:rsidR="006F12FF" w:rsidRDefault="006F12FF" w:rsidP="006F12FF">
            <w:pPr>
              <w:pStyle w:val="ListParagraph"/>
              <w:tabs>
                <w:tab w:val="left" w:pos="993"/>
              </w:tabs>
              <w:ind w:left="0"/>
              <w:jc w:val="both"/>
              <w:rPr>
                <w:ins w:id="2830" w:author="Windows User" w:date="2021-06-02T20:26:00Z"/>
              </w:rPr>
            </w:pPr>
            <w:ins w:id="2831" w:author="Windows User" w:date="2021-06-02T20:26:00Z">
              <w:r>
                <w:t>ma</w:t>
              </w:r>
            </w:ins>
            <w:r w:rsidR="00FA006F">
              <w:t>tkul</w:t>
            </w:r>
            <w:ins w:id="2832" w:author="Windows User" w:date="2021-06-02T20:26:00Z">
              <w:r>
                <w:t>kelas</w:t>
              </w:r>
            </w:ins>
            <w:ins w:id="2833" w:author="Windows User" w:date="2021-07-24T12:45:00Z">
              <w:r>
                <w:t>_id</w:t>
              </w:r>
            </w:ins>
          </w:p>
        </w:tc>
        <w:tc>
          <w:tcPr>
            <w:tcW w:w="1790" w:type="dxa"/>
          </w:tcPr>
          <w:p w14:paraId="3599E09A" w14:textId="26951E99" w:rsidR="006F12FF" w:rsidRDefault="006F12FF" w:rsidP="006F12FF">
            <w:pPr>
              <w:pStyle w:val="ListParagraph"/>
              <w:tabs>
                <w:tab w:val="left" w:pos="993"/>
              </w:tabs>
              <w:ind w:left="0"/>
              <w:jc w:val="center"/>
              <w:rPr>
                <w:ins w:id="2834" w:author="Windows User" w:date="2021-06-02T20:26:00Z"/>
              </w:rPr>
            </w:pPr>
            <w:ins w:id="2835" w:author="Windows User" w:date="2021-06-02T20:26:00Z">
              <w:r>
                <w:t>bigint(20)</w:t>
              </w:r>
            </w:ins>
          </w:p>
        </w:tc>
        <w:tc>
          <w:tcPr>
            <w:tcW w:w="1782" w:type="dxa"/>
          </w:tcPr>
          <w:p w14:paraId="6B4A4AB6" w14:textId="0668CD62" w:rsidR="006F12FF" w:rsidRDefault="006F12FF" w:rsidP="006F12FF">
            <w:pPr>
              <w:pStyle w:val="ListParagraph"/>
              <w:tabs>
                <w:tab w:val="left" w:pos="993"/>
              </w:tabs>
              <w:ind w:left="0"/>
              <w:jc w:val="center"/>
              <w:rPr>
                <w:ins w:id="2836" w:author="Windows User" w:date="2021-06-02T20:26:00Z"/>
                <w:i/>
              </w:rPr>
            </w:pPr>
            <w:ins w:id="2837" w:author="Windows User" w:date="2021-06-02T20:27:00Z">
              <w:r w:rsidRPr="0053581A">
                <w:rPr>
                  <w:i/>
                </w:rPr>
                <w:t>foreign key</w:t>
              </w:r>
            </w:ins>
          </w:p>
        </w:tc>
      </w:tr>
      <w:tr w:rsidR="006F12FF" w14:paraId="1155B281" w14:textId="77777777" w:rsidTr="005818D9">
        <w:trPr>
          <w:ins w:id="2838" w:author="Windows User" w:date="2021-06-02T20:26:00Z"/>
        </w:trPr>
        <w:tc>
          <w:tcPr>
            <w:tcW w:w="510" w:type="dxa"/>
          </w:tcPr>
          <w:p w14:paraId="24B7A59A" w14:textId="5D7EE07B" w:rsidR="006F12FF" w:rsidRDefault="00D40FD0" w:rsidP="006F12FF">
            <w:pPr>
              <w:pStyle w:val="ListParagraph"/>
              <w:tabs>
                <w:tab w:val="left" w:pos="993"/>
              </w:tabs>
              <w:ind w:left="0"/>
              <w:jc w:val="both"/>
              <w:rPr>
                <w:ins w:id="2839" w:author="Windows User" w:date="2021-06-02T20:26:00Z"/>
              </w:rPr>
            </w:pPr>
            <w:r>
              <w:t>4</w:t>
            </w:r>
          </w:p>
        </w:tc>
        <w:tc>
          <w:tcPr>
            <w:tcW w:w="3125" w:type="dxa"/>
          </w:tcPr>
          <w:p w14:paraId="3458C310" w14:textId="05F46063" w:rsidR="006F12FF" w:rsidRDefault="006F12FF" w:rsidP="006F12FF">
            <w:pPr>
              <w:pStyle w:val="ListParagraph"/>
              <w:tabs>
                <w:tab w:val="left" w:pos="993"/>
              </w:tabs>
              <w:ind w:left="0"/>
              <w:jc w:val="both"/>
              <w:rPr>
                <w:ins w:id="2840" w:author="Windows User" w:date="2021-06-02T20:26:00Z"/>
              </w:rPr>
            </w:pPr>
            <w:ins w:id="2841" w:author="Windows User" w:date="2021-07-24T12:46:00Z">
              <w:r>
                <w:t>tgl_selesai</w:t>
              </w:r>
            </w:ins>
          </w:p>
        </w:tc>
        <w:tc>
          <w:tcPr>
            <w:tcW w:w="1790" w:type="dxa"/>
          </w:tcPr>
          <w:p w14:paraId="4C40068B" w14:textId="17CB89E8" w:rsidR="006F12FF" w:rsidRDefault="006F12FF" w:rsidP="006F12FF">
            <w:pPr>
              <w:pStyle w:val="ListParagraph"/>
              <w:tabs>
                <w:tab w:val="left" w:pos="993"/>
              </w:tabs>
              <w:ind w:left="0"/>
              <w:jc w:val="center"/>
              <w:rPr>
                <w:ins w:id="2842" w:author="Windows User" w:date="2021-06-02T20:26:00Z"/>
              </w:rPr>
            </w:pPr>
            <w:ins w:id="2843" w:author="Windows User" w:date="2021-06-02T20:26:00Z">
              <w:r>
                <w:t>date</w:t>
              </w:r>
            </w:ins>
          </w:p>
        </w:tc>
        <w:tc>
          <w:tcPr>
            <w:tcW w:w="1782" w:type="dxa"/>
          </w:tcPr>
          <w:p w14:paraId="4F47D225" w14:textId="082DC0E2" w:rsidR="006F12FF" w:rsidRDefault="006F12FF" w:rsidP="006F12FF">
            <w:pPr>
              <w:pStyle w:val="ListParagraph"/>
              <w:tabs>
                <w:tab w:val="left" w:pos="993"/>
              </w:tabs>
              <w:ind w:left="0"/>
              <w:jc w:val="center"/>
              <w:rPr>
                <w:ins w:id="2844" w:author="Windows User" w:date="2021-06-02T20:26:00Z"/>
              </w:rPr>
            </w:pPr>
            <w:ins w:id="2845" w:author="Windows User" w:date="2021-06-02T20:26:00Z">
              <w:r>
                <w:t xml:space="preserve">not </w:t>
              </w:r>
            </w:ins>
            <w:ins w:id="2846" w:author="Windows User" w:date="2021-07-24T12:50:00Z">
              <w:r>
                <w:t>null</w:t>
              </w:r>
            </w:ins>
          </w:p>
        </w:tc>
      </w:tr>
      <w:tr w:rsidR="006F12FF" w14:paraId="3A920A36" w14:textId="77777777" w:rsidTr="005818D9">
        <w:trPr>
          <w:ins w:id="2847" w:author="Windows User" w:date="2021-07-24T12:46:00Z"/>
        </w:trPr>
        <w:tc>
          <w:tcPr>
            <w:tcW w:w="510" w:type="dxa"/>
          </w:tcPr>
          <w:p w14:paraId="19C1B9B9" w14:textId="5E7970DE" w:rsidR="006F12FF" w:rsidRDefault="00D40FD0" w:rsidP="006F12FF">
            <w:pPr>
              <w:pStyle w:val="ListParagraph"/>
              <w:tabs>
                <w:tab w:val="left" w:pos="993"/>
              </w:tabs>
              <w:ind w:left="0"/>
              <w:jc w:val="both"/>
              <w:rPr>
                <w:ins w:id="2848" w:author="Windows User" w:date="2021-07-24T12:46:00Z"/>
              </w:rPr>
            </w:pPr>
            <w:r>
              <w:t>5</w:t>
            </w:r>
          </w:p>
        </w:tc>
        <w:tc>
          <w:tcPr>
            <w:tcW w:w="3125" w:type="dxa"/>
          </w:tcPr>
          <w:p w14:paraId="37FEA6EE" w14:textId="29EAD707" w:rsidR="006F12FF" w:rsidRDefault="006F12FF" w:rsidP="006F12FF">
            <w:pPr>
              <w:pStyle w:val="ListParagraph"/>
              <w:tabs>
                <w:tab w:val="left" w:pos="993"/>
              </w:tabs>
              <w:ind w:left="0"/>
              <w:jc w:val="both"/>
              <w:rPr>
                <w:ins w:id="2849" w:author="Windows User" w:date="2021-07-24T12:46:00Z"/>
              </w:rPr>
            </w:pPr>
            <w:ins w:id="2850" w:author="Windows User" w:date="2021-07-24T12:46:00Z">
              <w:r>
                <w:t>pengumuman</w:t>
              </w:r>
            </w:ins>
          </w:p>
        </w:tc>
        <w:tc>
          <w:tcPr>
            <w:tcW w:w="1790" w:type="dxa"/>
          </w:tcPr>
          <w:p w14:paraId="3F56BF32" w14:textId="159CB58D" w:rsidR="006F12FF" w:rsidRDefault="006F12FF" w:rsidP="006F12FF">
            <w:pPr>
              <w:pStyle w:val="ListParagraph"/>
              <w:tabs>
                <w:tab w:val="left" w:pos="993"/>
              </w:tabs>
              <w:ind w:left="0"/>
              <w:jc w:val="center"/>
              <w:rPr>
                <w:ins w:id="2851" w:author="Windows User" w:date="2021-07-24T12:46:00Z"/>
              </w:rPr>
            </w:pPr>
            <w:ins w:id="2852" w:author="Windows User" w:date="2021-07-24T12:48:00Z">
              <w:r>
                <w:t>varchar(255)</w:t>
              </w:r>
            </w:ins>
          </w:p>
        </w:tc>
        <w:tc>
          <w:tcPr>
            <w:tcW w:w="1782" w:type="dxa"/>
          </w:tcPr>
          <w:p w14:paraId="7DF1A69E" w14:textId="78A7AE65" w:rsidR="006F12FF" w:rsidRDefault="006F12FF" w:rsidP="006F12FF">
            <w:pPr>
              <w:pStyle w:val="ListParagraph"/>
              <w:tabs>
                <w:tab w:val="left" w:pos="993"/>
              </w:tabs>
              <w:ind w:left="0"/>
              <w:jc w:val="center"/>
              <w:rPr>
                <w:ins w:id="2853" w:author="Windows User" w:date="2021-07-24T12:46:00Z"/>
              </w:rPr>
            </w:pPr>
            <w:ins w:id="2854" w:author="Windows User" w:date="2021-07-24T12:50:00Z">
              <w:r>
                <w:t>not null</w:t>
              </w:r>
            </w:ins>
          </w:p>
        </w:tc>
      </w:tr>
      <w:tr w:rsidR="006F12FF" w14:paraId="6C0F94BC" w14:textId="77777777" w:rsidTr="005818D9">
        <w:trPr>
          <w:ins w:id="2855" w:author="Windows User" w:date="2021-07-24T12:47:00Z"/>
        </w:trPr>
        <w:tc>
          <w:tcPr>
            <w:tcW w:w="510" w:type="dxa"/>
          </w:tcPr>
          <w:p w14:paraId="384F0A33" w14:textId="63073F3C" w:rsidR="006F12FF" w:rsidRDefault="00D40FD0" w:rsidP="006F12FF">
            <w:pPr>
              <w:pStyle w:val="ListParagraph"/>
              <w:tabs>
                <w:tab w:val="left" w:pos="993"/>
              </w:tabs>
              <w:ind w:left="0"/>
              <w:jc w:val="both"/>
              <w:rPr>
                <w:ins w:id="2856" w:author="Windows User" w:date="2021-07-24T12:47:00Z"/>
              </w:rPr>
            </w:pPr>
            <w:r>
              <w:t>6</w:t>
            </w:r>
          </w:p>
        </w:tc>
        <w:tc>
          <w:tcPr>
            <w:tcW w:w="3125" w:type="dxa"/>
          </w:tcPr>
          <w:p w14:paraId="4B472310" w14:textId="0C5AFA98" w:rsidR="006F12FF" w:rsidRDefault="006F12FF" w:rsidP="006F12FF">
            <w:pPr>
              <w:pStyle w:val="ListParagraph"/>
              <w:tabs>
                <w:tab w:val="left" w:pos="993"/>
              </w:tabs>
              <w:ind w:left="0"/>
              <w:jc w:val="both"/>
              <w:rPr>
                <w:ins w:id="2857" w:author="Windows User" w:date="2021-07-24T12:47:00Z"/>
              </w:rPr>
            </w:pPr>
            <w:ins w:id="2858" w:author="Windows User" w:date="2021-07-24T12:48:00Z">
              <w:r>
                <w:t>created_at</w:t>
              </w:r>
            </w:ins>
          </w:p>
        </w:tc>
        <w:tc>
          <w:tcPr>
            <w:tcW w:w="1790" w:type="dxa"/>
          </w:tcPr>
          <w:p w14:paraId="0319032B" w14:textId="1FD39294" w:rsidR="006F12FF" w:rsidRDefault="006F12FF" w:rsidP="006F12FF">
            <w:pPr>
              <w:pStyle w:val="ListParagraph"/>
              <w:tabs>
                <w:tab w:val="left" w:pos="993"/>
              </w:tabs>
              <w:ind w:left="0"/>
              <w:jc w:val="center"/>
              <w:rPr>
                <w:ins w:id="2859" w:author="Windows User" w:date="2021-07-24T12:47:00Z"/>
              </w:rPr>
            </w:pPr>
            <w:ins w:id="2860" w:author="Windows User" w:date="2021-07-24T12:48:00Z">
              <w:r>
                <w:t>timestamp</w:t>
              </w:r>
            </w:ins>
          </w:p>
        </w:tc>
        <w:tc>
          <w:tcPr>
            <w:tcW w:w="1782" w:type="dxa"/>
          </w:tcPr>
          <w:p w14:paraId="719B40BD" w14:textId="3595806E" w:rsidR="006F12FF" w:rsidRDefault="00F304F8" w:rsidP="006F12FF">
            <w:pPr>
              <w:pStyle w:val="ListParagraph"/>
              <w:tabs>
                <w:tab w:val="left" w:pos="993"/>
              </w:tabs>
              <w:ind w:left="0"/>
              <w:jc w:val="center"/>
              <w:rPr>
                <w:ins w:id="2861" w:author="Windows User" w:date="2021-07-24T12:47:00Z"/>
              </w:rPr>
            </w:pPr>
            <w:r>
              <w:t>null</w:t>
            </w:r>
          </w:p>
        </w:tc>
      </w:tr>
      <w:tr w:rsidR="006F12FF" w14:paraId="028E934B" w14:textId="77777777" w:rsidTr="005818D9">
        <w:trPr>
          <w:ins w:id="2862" w:author="Windows User" w:date="2021-07-24T12:48:00Z"/>
        </w:trPr>
        <w:tc>
          <w:tcPr>
            <w:tcW w:w="510" w:type="dxa"/>
          </w:tcPr>
          <w:p w14:paraId="6AF52FFF" w14:textId="530E2BE9" w:rsidR="006F12FF" w:rsidRDefault="00D40FD0" w:rsidP="006F12FF">
            <w:pPr>
              <w:pStyle w:val="ListParagraph"/>
              <w:tabs>
                <w:tab w:val="left" w:pos="993"/>
              </w:tabs>
              <w:ind w:left="0"/>
              <w:jc w:val="both"/>
              <w:rPr>
                <w:ins w:id="2863" w:author="Windows User" w:date="2021-07-24T12:48:00Z"/>
              </w:rPr>
            </w:pPr>
            <w:r>
              <w:t>7</w:t>
            </w:r>
          </w:p>
        </w:tc>
        <w:tc>
          <w:tcPr>
            <w:tcW w:w="3125" w:type="dxa"/>
          </w:tcPr>
          <w:p w14:paraId="5B3F41F8" w14:textId="6B89ED64" w:rsidR="006F12FF" w:rsidRDefault="006F12FF" w:rsidP="006F12FF">
            <w:pPr>
              <w:pStyle w:val="ListParagraph"/>
              <w:tabs>
                <w:tab w:val="left" w:pos="993"/>
              </w:tabs>
              <w:ind w:left="0"/>
              <w:jc w:val="both"/>
              <w:rPr>
                <w:ins w:id="2864" w:author="Windows User" w:date="2021-07-24T12:48:00Z"/>
              </w:rPr>
            </w:pPr>
            <w:ins w:id="2865" w:author="Windows User" w:date="2021-07-24T12:48:00Z">
              <w:r>
                <w:t>updated_at</w:t>
              </w:r>
            </w:ins>
          </w:p>
        </w:tc>
        <w:tc>
          <w:tcPr>
            <w:tcW w:w="1790" w:type="dxa"/>
          </w:tcPr>
          <w:p w14:paraId="24D2BC82" w14:textId="30936431" w:rsidR="006F12FF" w:rsidRDefault="006F12FF" w:rsidP="006F12FF">
            <w:pPr>
              <w:pStyle w:val="ListParagraph"/>
              <w:tabs>
                <w:tab w:val="left" w:pos="993"/>
              </w:tabs>
              <w:ind w:left="0"/>
              <w:jc w:val="center"/>
              <w:rPr>
                <w:ins w:id="2866" w:author="Windows User" w:date="2021-07-24T12:48:00Z"/>
              </w:rPr>
            </w:pPr>
            <w:ins w:id="2867" w:author="Windows User" w:date="2021-07-24T12:48:00Z">
              <w:r>
                <w:t>timestamp</w:t>
              </w:r>
            </w:ins>
          </w:p>
        </w:tc>
        <w:tc>
          <w:tcPr>
            <w:tcW w:w="1782" w:type="dxa"/>
          </w:tcPr>
          <w:p w14:paraId="439692E7" w14:textId="3EBDC8E4" w:rsidR="006F12FF" w:rsidRDefault="00F304F8" w:rsidP="006F12FF">
            <w:pPr>
              <w:pStyle w:val="ListParagraph"/>
              <w:tabs>
                <w:tab w:val="left" w:pos="993"/>
              </w:tabs>
              <w:ind w:left="0"/>
              <w:jc w:val="center"/>
              <w:rPr>
                <w:ins w:id="2868" w:author="Windows User" w:date="2021-07-24T12:48:00Z"/>
              </w:rPr>
            </w:pPr>
            <w:r>
              <w:t>null</w:t>
            </w:r>
          </w:p>
        </w:tc>
      </w:tr>
    </w:tbl>
    <w:p w14:paraId="021342FF" w14:textId="018FF7A2" w:rsidR="00080ADC" w:rsidRDefault="00080ADC">
      <w:pPr>
        <w:pStyle w:val="ListParagraph"/>
        <w:tabs>
          <w:tab w:val="left" w:pos="993"/>
        </w:tabs>
        <w:jc w:val="both"/>
        <w:rPr>
          <w:ins w:id="2869" w:author="Windows User" w:date="2021-04-04T21:16:00Z"/>
        </w:rPr>
        <w:pPrChange w:id="2870" w:author="Windows User" w:date="2021-04-04T21:15:00Z">
          <w:pPr>
            <w:pStyle w:val="ListParagraph"/>
            <w:numPr>
              <w:numId w:val="53"/>
            </w:numPr>
            <w:tabs>
              <w:tab w:val="left" w:pos="993"/>
            </w:tabs>
            <w:ind w:hanging="360"/>
            <w:jc w:val="both"/>
          </w:pPr>
        </w:pPrChange>
      </w:pPr>
    </w:p>
    <w:p w14:paraId="0B1BA226" w14:textId="1106E3EB" w:rsidR="00080ADC" w:rsidRDefault="00080ADC">
      <w:pPr>
        <w:pStyle w:val="ListParagraph"/>
        <w:numPr>
          <w:ilvl w:val="0"/>
          <w:numId w:val="53"/>
        </w:numPr>
        <w:tabs>
          <w:tab w:val="left" w:pos="993"/>
        </w:tabs>
        <w:jc w:val="both"/>
        <w:rPr>
          <w:ins w:id="2871" w:author="Windows User" w:date="2021-04-04T21:17:00Z"/>
        </w:rPr>
        <w:pPrChange w:id="2872" w:author="Windows User" w:date="2021-07-24T12:27:00Z">
          <w:pPr>
            <w:pStyle w:val="ListParagraph"/>
            <w:numPr>
              <w:numId w:val="56"/>
            </w:numPr>
            <w:tabs>
              <w:tab w:val="left" w:pos="993"/>
            </w:tabs>
            <w:ind w:hanging="360"/>
            <w:jc w:val="both"/>
          </w:pPr>
        </w:pPrChange>
      </w:pPr>
      <w:ins w:id="2873" w:author="Windows User" w:date="2021-04-04T21:17:00Z">
        <w:r>
          <w:t xml:space="preserve">Struktur Tabel </w:t>
        </w:r>
      </w:ins>
      <w:ins w:id="2874" w:author="Windows User" w:date="2021-06-02T20:27:00Z">
        <w:r w:rsidR="00B6427B">
          <w:t>S</w:t>
        </w:r>
        <w:r w:rsidR="00CC0CFF">
          <w:t>tudi</w:t>
        </w:r>
      </w:ins>
    </w:p>
    <w:p w14:paraId="151908BD" w14:textId="3180E382" w:rsidR="00080ADC" w:rsidRDefault="00080ADC">
      <w:pPr>
        <w:pStyle w:val="ListParagraph"/>
        <w:tabs>
          <w:tab w:val="left" w:pos="993"/>
        </w:tabs>
        <w:jc w:val="both"/>
        <w:rPr>
          <w:ins w:id="2875" w:author="Windows User" w:date="2021-06-03T07:00:00Z"/>
        </w:rPr>
        <w:pPrChange w:id="2876" w:author="Windows User" w:date="2021-04-04T21:17:00Z">
          <w:pPr>
            <w:pStyle w:val="ListParagraph"/>
            <w:numPr>
              <w:numId w:val="53"/>
            </w:numPr>
            <w:tabs>
              <w:tab w:val="left" w:pos="993"/>
            </w:tabs>
            <w:ind w:hanging="360"/>
            <w:jc w:val="both"/>
          </w:pPr>
        </w:pPrChange>
      </w:pPr>
      <w:ins w:id="2877" w:author="Windows User" w:date="2021-04-04T21:17:00Z">
        <w:r>
          <w:t xml:space="preserve">Struktur tabel </w:t>
        </w:r>
      </w:ins>
      <w:ins w:id="2878" w:author="Windows User" w:date="2021-06-02T20:27:00Z">
        <w:r w:rsidR="00CC0CFF">
          <w:t>studi</w:t>
        </w:r>
      </w:ins>
      <w:ins w:id="2879" w:author="Windows User" w:date="2021-04-04T21:17:00Z">
        <w:r>
          <w:t xml:space="preserve"> berfungsi sebagai tempat menyimpan data </w:t>
        </w:r>
      </w:ins>
      <w:ins w:id="2880" w:author="Windows User" w:date="2021-06-03T07:00:00Z">
        <w:r w:rsidR="00650F67">
          <w:t>Mata pelajaran</w:t>
        </w:r>
      </w:ins>
      <w:ins w:id="2881" w:author="Windows User" w:date="2021-04-04T21:17:00Z">
        <w:r>
          <w:t xml:space="preserve">. Berikut merupakan </w:t>
        </w:r>
        <w:r w:rsidRPr="00CE01A3">
          <w:rPr>
            <w:i/>
          </w:rPr>
          <w:t>field</w:t>
        </w:r>
        <w:r>
          <w:t xml:space="preserve"> yang terdapat pada tabel </w:t>
        </w:r>
      </w:ins>
      <w:ins w:id="2882" w:author="Windows User" w:date="2021-06-02T20:27:00Z">
        <w:r w:rsidR="00CC0CFF">
          <w:t>studi</w:t>
        </w:r>
      </w:ins>
      <w:ins w:id="2883" w:author="Windows User" w:date="2021-04-04T21:17:00Z">
        <w:r>
          <w:t>.</w:t>
        </w:r>
      </w:ins>
    </w:p>
    <w:p w14:paraId="04D128DF" w14:textId="69F52C22" w:rsidR="00E145FC" w:rsidRPr="00E145FC" w:rsidRDefault="00E145FC" w:rsidP="00E145FC">
      <w:pPr>
        <w:pStyle w:val="Caption"/>
        <w:keepNext/>
        <w:rPr>
          <w:lang w:val="en-US"/>
        </w:rPr>
      </w:pPr>
      <w:bookmarkStart w:id="2884" w:name="_Toc94361179"/>
      <w:bookmarkStart w:id="2885" w:name="_Toc94361600"/>
      <w:r>
        <w:t xml:space="preserve">Tabel 4. </w:t>
      </w:r>
      <w:r>
        <w:fldChar w:fldCharType="begin"/>
      </w:r>
      <w:r>
        <w:instrText xml:space="preserve"> SEQ Tabel_4. \* ARABIC </w:instrText>
      </w:r>
      <w:r>
        <w:fldChar w:fldCharType="separate"/>
      </w:r>
      <w:r>
        <w:rPr>
          <w:noProof/>
        </w:rPr>
        <w:t>9</w:t>
      </w:r>
      <w:r>
        <w:fldChar w:fldCharType="end"/>
      </w:r>
      <w:r>
        <w:rPr>
          <w:lang w:val="en-US"/>
        </w:rPr>
        <w:t xml:space="preserve"> </w:t>
      </w:r>
      <w:ins w:id="2886" w:author="Windows User" w:date="2021-06-03T07:00:00Z">
        <w:r>
          <w:rPr>
            <w:lang w:val="en-US"/>
          </w:rPr>
          <w:t>Tabel studi</w:t>
        </w:r>
      </w:ins>
      <w:bookmarkEnd w:id="2884"/>
      <w:bookmarkEnd w:id="2885"/>
    </w:p>
    <w:tbl>
      <w:tblPr>
        <w:tblStyle w:val="TableGrid"/>
        <w:tblW w:w="0" w:type="auto"/>
        <w:tblInd w:w="720" w:type="dxa"/>
        <w:tblLook w:val="04A0" w:firstRow="1" w:lastRow="0" w:firstColumn="1" w:lastColumn="0" w:noHBand="0" w:noVBand="1"/>
      </w:tblPr>
      <w:tblGrid>
        <w:gridCol w:w="510"/>
        <w:gridCol w:w="3125"/>
        <w:gridCol w:w="1790"/>
        <w:gridCol w:w="1782"/>
      </w:tblGrid>
      <w:tr w:rsidR="00080ADC" w14:paraId="3776BD61" w14:textId="77777777" w:rsidTr="005818D9">
        <w:trPr>
          <w:ins w:id="2887" w:author="Windows User" w:date="2021-04-04T21:17:00Z"/>
        </w:trPr>
        <w:tc>
          <w:tcPr>
            <w:tcW w:w="510" w:type="dxa"/>
          </w:tcPr>
          <w:p w14:paraId="7D994090" w14:textId="40AA33B0" w:rsidR="00080ADC" w:rsidRPr="00CE01A3" w:rsidRDefault="00317259" w:rsidP="005818D9">
            <w:pPr>
              <w:pStyle w:val="ListParagraph"/>
              <w:tabs>
                <w:tab w:val="left" w:pos="993"/>
              </w:tabs>
              <w:ind w:left="0"/>
              <w:jc w:val="center"/>
              <w:rPr>
                <w:ins w:id="2888" w:author="Windows User" w:date="2021-04-04T21:17:00Z"/>
                <w:b/>
              </w:rPr>
            </w:pPr>
            <w:ins w:id="2889" w:author="Windows User" w:date="2021-04-04T21:17:00Z">
              <w:r w:rsidRPr="00CE01A3">
                <w:rPr>
                  <w:b/>
                </w:rPr>
                <w:t>no</w:t>
              </w:r>
            </w:ins>
          </w:p>
        </w:tc>
        <w:tc>
          <w:tcPr>
            <w:tcW w:w="3125" w:type="dxa"/>
          </w:tcPr>
          <w:p w14:paraId="7B4EDAF5" w14:textId="45F29AE9" w:rsidR="00080ADC" w:rsidRPr="00CE01A3" w:rsidRDefault="00317259" w:rsidP="005818D9">
            <w:pPr>
              <w:pStyle w:val="ListParagraph"/>
              <w:tabs>
                <w:tab w:val="left" w:pos="993"/>
              </w:tabs>
              <w:ind w:left="0"/>
              <w:jc w:val="center"/>
              <w:rPr>
                <w:ins w:id="2890" w:author="Windows User" w:date="2021-04-04T21:17:00Z"/>
                <w:b/>
                <w:i/>
              </w:rPr>
            </w:pPr>
            <w:ins w:id="2891" w:author="Windows User" w:date="2021-04-04T21:17:00Z">
              <w:r w:rsidRPr="00CE01A3">
                <w:rPr>
                  <w:b/>
                  <w:i/>
                </w:rPr>
                <w:t>field</w:t>
              </w:r>
            </w:ins>
          </w:p>
        </w:tc>
        <w:tc>
          <w:tcPr>
            <w:tcW w:w="1790" w:type="dxa"/>
          </w:tcPr>
          <w:p w14:paraId="1B32D295" w14:textId="0061DCB1" w:rsidR="00080ADC" w:rsidRPr="00CE01A3" w:rsidRDefault="00317259" w:rsidP="005818D9">
            <w:pPr>
              <w:pStyle w:val="ListParagraph"/>
              <w:tabs>
                <w:tab w:val="left" w:pos="993"/>
              </w:tabs>
              <w:ind w:left="0"/>
              <w:jc w:val="center"/>
              <w:rPr>
                <w:ins w:id="2892" w:author="Windows User" w:date="2021-04-04T21:17:00Z"/>
                <w:b/>
              </w:rPr>
            </w:pPr>
            <w:ins w:id="2893" w:author="Windows User" w:date="2021-04-04T21:17:00Z">
              <w:r w:rsidRPr="00CE01A3">
                <w:rPr>
                  <w:b/>
                </w:rPr>
                <w:t xml:space="preserve">data </w:t>
              </w:r>
              <w:r w:rsidRPr="00CE01A3">
                <w:rPr>
                  <w:b/>
                  <w:i/>
                </w:rPr>
                <w:t>type</w:t>
              </w:r>
            </w:ins>
          </w:p>
        </w:tc>
        <w:tc>
          <w:tcPr>
            <w:tcW w:w="1782" w:type="dxa"/>
          </w:tcPr>
          <w:p w14:paraId="07C54F10" w14:textId="7C4A27A4" w:rsidR="00080ADC" w:rsidRPr="00CE01A3" w:rsidRDefault="00317259" w:rsidP="005818D9">
            <w:pPr>
              <w:pStyle w:val="ListParagraph"/>
              <w:tabs>
                <w:tab w:val="left" w:pos="993"/>
              </w:tabs>
              <w:ind w:left="0"/>
              <w:jc w:val="center"/>
              <w:rPr>
                <w:ins w:id="2894" w:author="Windows User" w:date="2021-04-04T21:17:00Z"/>
                <w:b/>
              </w:rPr>
            </w:pPr>
            <w:ins w:id="2895" w:author="Windows User" w:date="2021-04-04T21:17:00Z">
              <w:r w:rsidRPr="00CE01A3">
                <w:rPr>
                  <w:b/>
                </w:rPr>
                <w:t>key constraint</w:t>
              </w:r>
            </w:ins>
          </w:p>
        </w:tc>
      </w:tr>
      <w:tr w:rsidR="00080ADC" w14:paraId="512B6B21" w14:textId="77777777" w:rsidTr="005818D9">
        <w:trPr>
          <w:ins w:id="2896" w:author="Windows User" w:date="2021-04-04T21:17:00Z"/>
        </w:trPr>
        <w:tc>
          <w:tcPr>
            <w:tcW w:w="510" w:type="dxa"/>
          </w:tcPr>
          <w:p w14:paraId="614BFE4A" w14:textId="7B5E9C8A" w:rsidR="00080ADC" w:rsidRDefault="00317259" w:rsidP="005818D9">
            <w:pPr>
              <w:pStyle w:val="ListParagraph"/>
              <w:tabs>
                <w:tab w:val="left" w:pos="993"/>
              </w:tabs>
              <w:ind w:left="0"/>
              <w:jc w:val="both"/>
              <w:rPr>
                <w:ins w:id="2897" w:author="Windows User" w:date="2021-04-04T21:17:00Z"/>
              </w:rPr>
            </w:pPr>
            <w:ins w:id="2898" w:author="Windows User" w:date="2021-04-04T21:17:00Z">
              <w:r>
                <w:t>1</w:t>
              </w:r>
            </w:ins>
          </w:p>
        </w:tc>
        <w:tc>
          <w:tcPr>
            <w:tcW w:w="3125" w:type="dxa"/>
          </w:tcPr>
          <w:p w14:paraId="3B6744BC" w14:textId="5016FAFD" w:rsidR="00080ADC" w:rsidRDefault="00317259" w:rsidP="005818D9">
            <w:pPr>
              <w:pStyle w:val="ListParagraph"/>
              <w:tabs>
                <w:tab w:val="left" w:pos="993"/>
              </w:tabs>
              <w:ind w:left="0"/>
              <w:jc w:val="both"/>
              <w:rPr>
                <w:ins w:id="2899" w:author="Windows User" w:date="2021-04-04T21:17:00Z"/>
              </w:rPr>
            </w:pPr>
            <w:ins w:id="2900" w:author="Windows User" w:date="2021-06-02T20:28:00Z">
              <w:r>
                <w:t>id</w:t>
              </w:r>
            </w:ins>
            <w:ins w:id="2901" w:author="Windows User" w:date="2021-07-24T12:50:00Z">
              <w:r>
                <w:t>_studi</w:t>
              </w:r>
            </w:ins>
          </w:p>
        </w:tc>
        <w:tc>
          <w:tcPr>
            <w:tcW w:w="1790" w:type="dxa"/>
          </w:tcPr>
          <w:p w14:paraId="03C4B0B3" w14:textId="679B30B7" w:rsidR="00080ADC" w:rsidRDefault="00317259" w:rsidP="005818D9">
            <w:pPr>
              <w:pStyle w:val="ListParagraph"/>
              <w:tabs>
                <w:tab w:val="left" w:pos="993"/>
              </w:tabs>
              <w:ind w:left="0"/>
              <w:jc w:val="center"/>
              <w:rPr>
                <w:ins w:id="2902" w:author="Windows User" w:date="2021-04-04T21:17:00Z"/>
              </w:rPr>
            </w:pPr>
            <w:ins w:id="2903" w:author="Windows User" w:date="2021-06-02T20:28:00Z">
              <w:r>
                <w:t>bigint(20)</w:t>
              </w:r>
            </w:ins>
          </w:p>
        </w:tc>
        <w:tc>
          <w:tcPr>
            <w:tcW w:w="1782" w:type="dxa"/>
          </w:tcPr>
          <w:p w14:paraId="2BBB72AF" w14:textId="3435569A" w:rsidR="00080ADC" w:rsidRPr="00CE01A3" w:rsidRDefault="00317259" w:rsidP="005818D9">
            <w:pPr>
              <w:pStyle w:val="ListParagraph"/>
              <w:tabs>
                <w:tab w:val="left" w:pos="993"/>
              </w:tabs>
              <w:ind w:left="0"/>
              <w:jc w:val="center"/>
              <w:rPr>
                <w:ins w:id="2904" w:author="Windows User" w:date="2021-04-04T21:17:00Z"/>
                <w:i/>
              </w:rPr>
            </w:pPr>
            <w:ins w:id="2905" w:author="Windows User" w:date="2021-04-04T21:17:00Z">
              <w:r w:rsidRPr="00CE01A3">
                <w:rPr>
                  <w:i/>
                </w:rPr>
                <w:t>primary key</w:t>
              </w:r>
            </w:ins>
          </w:p>
        </w:tc>
      </w:tr>
      <w:tr w:rsidR="00080ADC" w14:paraId="194D22F8" w14:textId="77777777" w:rsidTr="005818D9">
        <w:trPr>
          <w:ins w:id="2906" w:author="Windows User" w:date="2021-04-04T21:17:00Z"/>
        </w:trPr>
        <w:tc>
          <w:tcPr>
            <w:tcW w:w="510" w:type="dxa"/>
          </w:tcPr>
          <w:p w14:paraId="09B9BCBD" w14:textId="519CD408" w:rsidR="00080ADC" w:rsidRDefault="00317259" w:rsidP="005818D9">
            <w:pPr>
              <w:pStyle w:val="ListParagraph"/>
              <w:tabs>
                <w:tab w:val="left" w:pos="993"/>
              </w:tabs>
              <w:ind w:left="0"/>
              <w:jc w:val="both"/>
              <w:rPr>
                <w:ins w:id="2907" w:author="Windows User" w:date="2021-04-04T21:17:00Z"/>
              </w:rPr>
            </w:pPr>
            <w:ins w:id="2908" w:author="Windows User" w:date="2021-04-04T21:17:00Z">
              <w:r>
                <w:t>2</w:t>
              </w:r>
            </w:ins>
          </w:p>
        </w:tc>
        <w:tc>
          <w:tcPr>
            <w:tcW w:w="3125" w:type="dxa"/>
          </w:tcPr>
          <w:p w14:paraId="358A59C8" w14:textId="0EB4F56C" w:rsidR="00080ADC" w:rsidRDefault="00317259" w:rsidP="005818D9">
            <w:pPr>
              <w:pStyle w:val="ListParagraph"/>
              <w:tabs>
                <w:tab w:val="left" w:pos="993"/>
              </w:tabs>
              <w:ind w:left="0"/>
              <w:jc w:val="both"/>
              <w:rPr>
                <w:ins w:id="2909" w:author="Windows User" w:date="2021-04-04T21:17:00Z"/>
              </w:rPr>
            </w:pPr>
            <w:ins w:id="2910" w:author="Windows User" w:date="2021-06-02T20:28:00Z">
              <w:r>
                <w:t>studi</w:t>
              </w:r>
            </w:ins>
          </w:p>
        </w:tc>
        <w:tc>
          <w:tcPr>
            <w:tcW w:w="1790" w:type="dxa"/>
          </w:tcPr>
          <w:p w14:paraId="17A30D33" w14:textId="2FFEF995" w:rsidR="00080ADC" w:rsidRDefault="00317259">
            <w:pPr>
              <w:pStyle w:val="ListParagraph"/>
              <w:tabs>
                <w:tab w:val="left" w:pos="993"/>
              </w:tabs>
              <w:ind w:left="0"/>
              <w:jc w:val="center"/>
              <w:rPr>
                <w:ins w:id="2911" w:author="Windows User" w:date="2021-04-04T21:17:00Z"/>
              </w:rPr>
            </w:pPr>
            <w:ins w:id="2912" w:author="Windows User" w:date="2021-06-02T20:28:00Z">
              <w:r>
                <w:t>varchar(60)</w:t>
              </w:r>
            </w:ins>
          </w:p>
        </w:tc>
        <w:tc>
          <w:tcPr>
            <w:tcW w:w="1782" w:type="dxa"/>
          </w:tcPr>
          <w:p w14:paraId="653E1233" w14:textId="2FD5CCBA" w:rsidR="00080ADC" w:rsidRPr="00CE01A3" w:rsidRDefault="00317259" w:rsidP="005818D9">
            <w:pPr>
              <w:pStyle w:val="ListParagraph"/>
              <w:tabs>
                <w:tab w:val="left" w:pos="993"/>
              </w:tabs>
              <w:ind w:left="0"/>
              <w:jc w:val="center"/>
              <w:rPr>
                <w:ins w:id="2913" w:author="Windows User" w:date="2021-04-04T21:17:00Z"/>
              </w:rPr>
            </w:pPr>
            <w:ins w:id="2914" w:author="Windows User" w:date="2021-04-04T21:17:00Z">
              <w:r>
                <w:rPr>
                  <w:i/>
                </w:rPr>
                <w:t xml:space="preserve">not </w:t>
              </w:r>
            </w:ins>
            <w:ins w:id="2915" w:author="Windows User" w:date="2021-07-24T12:50:00Z">
              <w:r>
                <w:rPr>
                  <w:i/>
                </w:rPr>
                <w:t>null</w:t>
              </w:r>
            </w:ins>
          </w:p>
        </w:tc>
      </w:tr>
      <w:tr w:rsidR="00CC0CFF" w14:paraId="36F7D4FB" w14:textId="77777777" w:rsidTr="005818D9">
        <w:trPr>
          <w:ins w:id="2916" w:author="Windows User" w:date="2021-04-04T21:18:00Z"/>
        </w:trPr>
        <w:tc>
          <w:tcPr>
            <w:tcW w:w="510" w:type="dxa"/>
          </w:tcPr>
          <w:p w14:paraId="776C665B" w14:textId="1BBDA0E6" w:rsidR="00CC0CFF" w:rsidRDefault="00317259" w:rsidP="00CC0CFF">
            <w:pPr>
              <w:pStyle w:val="ListParagraph"/>
              <w:tabs>
                <w:tab w:val="left" w:pos="993"/>
              </w:tabs>
              <w:ind w:left="0"/>
              <w:jc w:val="both"/>
              <w:rPr>
                <w:ins w:id="2917" w:author="Windows User" w:date="2021-04-04T21:18:00Z"/>
              </w:rPr>
            </w:pPr>
            <w:ins w:id="2918" w:author="Windows User" w:date="2021-06-02T20:29:00Z">
              <w:r>
                <w:t>3</w:t>
              </w:r>
            </w:ins>
          </w:p>
        </w:tc>
        <w:tc>
          <w:tcPr>
            <w:tcW w:w="3125" w:type="dxa"/>
          </w:tcPr>
          <w:p w14:paraId="149FA5E0" w14:textId="258661B2" w:rsidR="00CC0CFF" w:rsidRDefault="00317259" w:rsidP="00CC0CFF">
            <w:pPr>
              <w:pStyle w:val="ListParagraph"/>
              <w:tabs>
                <w:tab w:val="left" w:pos="993"/>
              </w:tabs>
              <w:ind w:left="0"/>
              <w:jc w:val="both"/>
              <w:rPr>
                <w:ins w:id="2919" w:author="Windows User" w:date="2021-04-04T21:18:00Z"/>
              </w:rPr>
            </w:pPr>
            <w:ins w:id="2920" w:author="Windows User" w:date="2021-06-02T20:29:00Z">
              <w:r>
                <w:t>created_at</w:t>
              </w:r>
            </w:ins>
          </w:p>
        </w:tc>
        <w:tc>
          <w:tcPr>
            <w:tcW w:w="1790" w:type="dxa"/>
          </w:tcPr>
          <w:p w14:paraId="4BAB3CBE" w14:textId="609907E1" w:rsidR="00CC0CFF" w:rsidRDefault="00317259" w:rsidP="00CC0CFF">
            <w:pPr>
              <w:pStyle w:val="ListParagraph"/>
              <w:tabs>
                <w:tab w:val="left" w:pos="993"/>
              </w:tabs>
              <w:ind w:left="0"/>
              <w:jc w:val="center"/>
              <w:rPr>
                <w:ins w:id="2921" w:author="Windows User" w:date="2021-04-04T21:18:00Z"/>
              </w:rPr>
            </w:pPr>
            <w:ins w:id="2922" w:author="Windows User" w:date="2021-06-02T20:29:00Z">
              <w:r>
                <w:t>timestamp</w:t>
              </w:r>
            </w:ins>
          </w:p>
        </w:tc>
        <w:tc>
          <w:tcPr>
            <w:tcW w:w="1782" w:type="dxa"/>
          </w:tcPr>
          <w:p w14:paraId="034631F9" w14:textId="08D50961" w:rsidR="00CC0CFF" w:rsidRDefault="00F304F8" w:rsidP="00CC0CFF">
            <w:pPr>
              <w:pStyle w:val="ListParagraph"/>
              <w:tabs>
                <w:tab w:val="left" w:pos="993"/>
              </w:tabs>
              <w:ind w:left="0"/>
              <w:jc w:val="center"/>
              <w:rPr>
                <w:ins w:id="2923" w:author="Windows User" w:date="2021-04-04T21:18:00Z"/>
                <w:i/>
              </w:rPr>
            </w:pPr>
            <w:r>
              <w:t>null</w:t>
            </w:r>
          </w:p>
        </w:tc>
      </w:tr>
      <w:tr w:rsidR="00CC0CFF" w14:paraId="03BF2D38" w14:textId="77777777" w:rsidTr="005818D9">
        <w:trPr>
          <w:ins w:id="2924" w:author="Windows User" w:date="2021-04-04T21:18:00Z"/>
        </w:trPr>
        <w:tc>
          <w:tcPr>
            <w:tcW w:w="510" w:type="dxa"/>
          </w:tcPr>
          <w:p w14:paraId="225849D0" w14:textId="5262C6FD" w:rsidR="00CC0CFF" w:rsidRDefault="00317259" w:rsidP="00CC0CFF">
            <w:pPr>
              <w:pStyle w:val="ListParagraph"/>
              <w:tabs>
                <w:tab w:val="left" w:pos="993"/>
              </w:tabs>
              <w:ind w:left="0"/>
              <w:jc w:val="both"/>
              <w:rPr>
                <w:ins w:id="2925" w:author="Windows User" w:date="2021-04-04T21:18:00Z"/>
              </w:rPr>
            </w:pPr>
            <w:ins w:id="2926" w:author="Windows User" w:date="2021-06-02T20:29:00Z">
              <w:r>
                <w:t>4</w:t>
              </w:r>
            </w:ins>
          </w:p>
        </w:tc>
        <w:tc>
          <w:tcPr>
            <w:tcW w:w="3125" w:type="dxa"/>
          </w:tcPr>
          <w:p w14:paraId="301474D3" w14:textId="5DEB6607" w:rsidR="00CC0CFF" w:rsidRDefault="00317259" w:rsidP="00CC0CFF">
            <w:pPr>
              <w:pStyle w:val="ListParagraph"/>
              <w:tabs>
                <w:tab w:val="left" w:pos="993"/>
              </w:tabs>
              <w:ind w:left="0"/>
              <w:jc w:val="both"/>
              <w:rPr>
                <w:ins w:id="2927" w:author="Windows User" w:date="2021-04-04T21:18:00Z"/>
              </w:rPr>
            </w:pPr>
            <w:ins w:id="2928" w:author="Windows User" w:date="2021-06-02T20:29:00Z">
              <w:r>
                <w:t>updated_at</w:t>
              </w:r>
            </w:ins>
          </w:p>
        </w:tc>
        <w:tc>
          <w:tcPr>
            <w:tcW w:w="1790" w:type="dxa"/>
          </w:tcPr>
          <w:p w14:paraId="1BD28857" w14:textId="25B45401" w:rsidR="00CC0CFF" w:rsidRDefault="00317259" w:rsidP="00CC0CFF">
            <w:pPr>
              <w:pStyle w:val="ListParagraph"/>
              <w:tabs>
                <w:tab w:val="left" w:pos="993"/>
              </w:tabs>
              <w:ind w:left="0"/>
              <w:jc w:val="center"/>
              <w:rPr>
                <w:ins w:id="2929" w:author="Windows User" w:date="2021-04-04T21:18:00Z"/>
              </w:rPr>
            </w:pPr>
            <w:ins w:id="2930" w:author="Windows User" w:date="2021-06-02T20:29:00Z">
              <w:r>
                <w:t>timestamp</w:t>
              </w:r>
            </w:ins>
          </w:p>
        </w:tc>
        <w:tc>
          <w:tcPr>
            <w:tcW w:w="1782" w:type="dxa"/>
          </w:tcPr>
          <w:p w14:paraId="76C5223B" w14:textId="6E56E92C" w:rsidR="00CC0CFF" w:rsidRDefault="00F304F8" w:rsidP="00CC0CFF">
            <w:pPr>
              <w:pStyle w:val="ListParagraph"/>
              <w:tabs>
                <w:tab w:val="left" w:pos="993"/>
              </w:tabs>
              <w:ind w:left="0"/>
              <w:jc w:val="center"/>
              <w:rPr>
                <w:ins w:id="2931" w:author="Windows User" w:date="2021-04-04T21:18:00Z"/>
                <w:i/>
              </w:rPr>
            </w:pPr>
            <w:r>
              <w:t>null</w:t>
            </w:r>
          </w:p>
        </w:tc>
      </w:tr>
    </w:tbl>
    <w:p w14:paraId="08F13CCA" w14:textId="670DEFDC" w:rsidR="00080ADC" w:rsidRDefault="00080ADC">
      <w:pPr>
        <w:pStyle w:val="ListParagraph"/>
        <w:tabs>
          <w:tab w:val="left" w:pos="993"/>
        </w:tabs>
        <w:jc w:val="both"/>
        <w:rPr>
          <w:ins w:id="2932" w:author="Windows User" w:date="2021-04-04T21:20:00Z"/>
        </w:rPr>
        <w:pPrChange w:id="2933" w:author="Windows User" w:date="2021-04-04T21:17:00Z">
          <w:pPr>
            <w:pStyle w:val="ListParagraph"/>
            <w:numPr>
              <w:numId w:val="53"/>
            </w:numPr>
            <w:tabs>
              <w:tab w:val="left" w:pos="993"/>
            </w:tabs>
            <w:ind w:hanging="360"/>
            <w:jc w:val="both"/>
          </w:pPr>
        </w:pPrChange>
      </w:pPr>
    </w:p>
    <w:p w14:paraId="1CB7B566" w14:textId="366C570A" w:rsidR="00080ADC" w:rsidRDefault="00080ADC">
      <w:pPr>
        <w:pStyle w:val="ListParagraph"/>
        <w:numPr>
          <w:ilvl w:val="0"/>
          <w:numId w:val="53"/>
        </w:numPr>
        <w:tabs>
          <w:tab w:val="left" w:pos="993"/>
        </w:tabs>
        <w:jc w:val="both"/>
        <w:rPr>
          <w:ins w:id="2934" w:author="Windows User" w:date="2021-04-04T21:15:00Z"/>
        </w:rPr>
        <w:pPrChange w:id="2935" w:author="Windows User" w:date="2021-07-24T12:27:00Z">
          <w:pPr>
            <w:pStyle w:val="ListParagraph"/>
            <w:numPr>
              <w:numId w:val="56"/>
            </w:numPr>
            <w:tabs>
              <w:tab w:val="left" w:pos="993"/>
            </w:tabs>
            <w:ind w:hanging="360"/>
            <w:jc w:val="both"/>
          </w:pPr>
        </w:pPrChange>
      </w:pPr>
      <w:ins w:id="2936" w:author="Windows User" w:date="2021-04-04T21:20:00Z">
        <w:r>
          <w:t xml:space="preserve">Struktur Tabel </w:t>
        </w:r>
      </w:ins>
      <w:ins w:id="2937" w:author="Windows User" w:date="2021-06-02T20:29:00Z">
        <w:r w:rsidR="008352A8">
          <w:t>T</w:t>
        </w:r>
        <w:r w:rsidR="00CC0CFF">
          <w:t>ugas</w:t>
        </w:r>
      </w:ins>
    </w:p>
    <w:p w14:paraId="09E6662C" w14:textId="4118CE02" w:rsidR="00E145FC" w:rsidRDefault="00080ADC" w:rsidP="00E145FC">
      <w:pPr>
        <w:pStyle w:val="ListParagraph"/>
        <w:tabs>
          <w:tab w:val="left" w:pos="993"/>
        </w:tabs>
        <w:jc w:val="both"/>
      </w:pPr>
      <w:ins w:id="2938" w:author="Windows User" w:date="2021-04-04T21:20:00Z">
        <w:r>
          <w:t xml:space="preserve">Struktur tabel </w:t>
        </w:r>
      </w:ins>
      <w:ins w:id="2939" w:author="Windows User" w:date="2021-06-02T20:29:00Z">
        <w:r w:rsidR="00CC0CFF">
          <w:t>tugas</w:t>
        </w:r>
      </w:ins>
      <w:ins w:id="2940" w:author="Windows User" w:date="2021-04-04T21:20:00Z">
        <w:r>
          <w:t xml:space="preserve"> pelajaran berfungsi sebagai tempat menyimpan data </w:t>
        </w:r>
      </w:ins>
      <w:ins w:id="2941" w:author="Windows User" w:date="2021-06-02T20:30:00Z">
        <w:r w:rsidR="00CC0CFF">
          <w:t>tugas</w:t>
        </w:r>
      </w:ins>
      <w:ins w:id="2942" w:author="Windows User" w:date="2021-04-04T21:20:00Z">
        <w:r>
          <w:t xml:space="preserve">. Berikut merupakan </w:t>
        </w:r>
        <w:r w:rsidRPr="00CE01A3">
          <w:rPr>
            <w:i/>
          </w:rPr>
          <w:t>field</w:t>
        </w:r>
        <w:r>
          <w:t xml:space="preserve"> yang terdapat pada tabel </w:t>
        </w:r>
      </w:ins>
      <w:ins w:id="2943" w:author="Windows User" w:date="2021-06-02T20:30:00Z">
        <w:r w:rsidR="00CC0CFF">
          <w:t>tugas</w:t>
        </w:r>
      </w:ins>
      <w:r w:rsidR="00E145FC">
        <w:t>.</w:t>
      </w:r>
    </w:p>
    <w:p w14:paraId="6FA3E749" w14:textId="77777777" w:rsidR="00E145FC" w:rsidRDefault="00E145FC" w:rsidP="00E145FC">
      <w:pPr>
        <w:pStyle w:val="ListParagraph"/>
        <w:tabs>
          <w:tab w:val="left" w:pos="993"/>
        </w:tabs>
        <w:jc w:val="both"/>
      </w:pPr>
    </w:p>
    <w:p w14:paraId="7F41119B" w14:textId="4D09BEB8" w:rsidR="00E145FC" w:rsidRPr="00E145FC" w:rsidRDefault="00E145FC" w:rsidP="00E145FC">
      <w:pPr>
        <w:pStyle w:val="Caption"/>
        <w:keepNext/>
        <w:rPr>
          <w:lang w:val="en-US"/>
        </w:rPr>
      </w:pPr>
      <w:bookmarkStart w:id="2944" w:name="_Toc94361180"/>
      <w:bookmarkStart w:id="2945" w:name="_Toc94361601"/>
      <w:r>
        <w:lastRenderedPageBreak/>
        <w:t xml:space="preserve">Tabel 4. </w:t>
      </w:r>
      <w:r>
        <w:fldChar w:fldCharType="begin"/>
      </w:r>
      <w:r>
        <w:instrText xml:space="preserve"> SEQ Tabel_4. \* ARABIC </w:instrText>
      </w:r>
      <w:r>
        <w:fldChar w:fldCharType="separate"/>
      </w:r>
      <w:r>
        <w:rPr>
          <w:noProof/>
        </w:rPr>
        <w:t>10</w:t>
      </w:r>
      <w:r>
        <w:fldChar w:fldCharType="end"/>
      </w:r>
      <w:r>
        <w:rPr>
          <w:lang w:val="en-US"/>
        </w:rPr>
        <w:t xml:space="preserve"> </w:t>
      </w:r>
      <w:ins w:id="2946" w:author="Windows User" w:date="2021-06-03T07:00:00Z">
        <w:r>
          <w:rPr>
            <w:lang w:val="en-US"/>
          </w:rPr>
          <w:t xml:space="preserve">Tabel </w:t>
        </w:r>
      </w:ins>
      <w:ins w:id="2947" w:author="Windows User" w:date="2021-06-03T07:01:00Z">
        <w:r>
          <w:rPr>
            <w:lang w:val="en-US"/>
          </w:rPr>
          <w:t>tugas</w:t>
        </w:r>
      </w:ins>
      <w:bookmarkEnd w:id="2944"/>
      <w:bookmarkEnd w:id="2945"/>
    </w:p>
    <w:tbl>
      <w:tblPr>
        <w:tblStyle w:val="TableGrid"/>
        <w:tblW w:w="0" w:type="auto"/>
        <w:tblInd w:w="720" w:type="dxa"/>
        <w:tblLook w:val="04A0" w:firstRow="1" w:lastRow="0" w:firstColumn="1" w:lastColumn="0" w:noHBand="0" w:noVBand="1"/>
      </w:tblPr>
      <w:tblGrid>
        <w:gridCol w:w="510"/>
        <w:gridCol w:w="3125"/>
        <w:gridCol w:w="1790"/>
        <w:gridCol w:w="1782"/>
      </w:tblGrid>
      <w:tr w:rsidR="00080ADC" w14:paraId="72F51D5C" w14:textId="77777777" w:rsidTr="005818D9">
        <w:trPr>
          <w:ins w:id="2948" w:author="Windows User" w:date="2021-04-04T21:21:00Z"/>
        </w:trPr>
        <w:tc>
          <w:tcPr>
            <w:tcW w:w="510" w:type="dxa"/>
          </w:tcPr>
          <w:p w14:paraId="7091F855" w14:textId="6AF0E603" w:rsidR="00080ADC" w:rsidRPr="00CE01A3" w:rsidRDefault="00DD0367" w:rsidP="005818D9">
            <w:pPr>
              <w:pStyle w:val="ListParagraph"/>
              <w:tabs>
                <w:tab w:val="left" w:pos="993"/>
              </w:tabs>
              <w:ind w:left="0"/>
              <w:jc w:val="center"/>
              <w:rPr>
                <w:ins w:id="2949" w:author="Windows User" w:date="2021-04-04T21:21:00Z"/>
                <w:b/>
              </w:rPr>
            </w:pPr>
            <w:ins w:id="2950" w:author="Windows User" w:date="2021-04-04T21:21:00Z">
              <w:r w:rsidRPr="00CE01A3">
                <w:rPr>
                  <w:b/>
                </w:rPr>
                <w:t>no</w:t>
              </w:r>
            </w:ins>
          </w:p>
        </w:tc>
        <w:tc>
          <w:tcPr>
            <w:tcW w:w="3125" w:type="dxa"/>
          </w:tcPr>
          <w:p w14:paraId="2AF0D528" w14:textId="56E3044E" w:rsidR="00080ADC" w:rsidRPr="00CE01A3" w:rsidRDefault="00DD0367" w:rsidP="005818D9">
            <w:pPr>
              <w:pStyle w:val="ListParagraph"/>
              <w:tabs>
                <w:tab w:val="left" w:pos="993"/>
              </w:tabs>
              <w:ind w:left="0"/>
              <w:jc w:val="center"/>
              <w:rPr>
                <w:ins w:id="2951" w:author="Windows User" w:date="2021-04-04T21:21:00Z"/>
                <w:b/>
                <w:i/>
              </w:rPr>
            </w:pPr>
            <w:ins w:id="2952" w:author="Windows User" w:date="2021-04-04T21:21:00Z">
              <w:r w:rsidRPr="00CE01A3">
                <w:rPr>
                  <w:b/>
                  <w:i/>
                </w:rPr>
                <w:t>field</w:t>
              </w:r>
            </w:ins>
          </w:p>
        </w:tc>
        <w:tc>
          <w:tcPr>
            <w:tcW w:w="1790" w:type="dxa"/>
          </w:tcPr>
          <w:p w14:paraId="742E382B" w14:textId="3762F066" w:rsidR="00080ADC" w:rsidRPr="00CE01A3" w:rsidRDefault="00DD0367" w:rsidP="005818D9">
            <w:pPr>
              <w:pStyle w:val="ListParagraph"/>
              <w:tabs>
                <w:tab w:val="left" w:pos="993"/>
              </w:tabs>
              <w:ind w:left="0"/>
              <w:jc w:val="center"/>
              <w:rPr>
                <w:ins w:id="2953" w:author="Windows User" w:date="2021-04-04T21:21:00Z"/>
                <w:b/>
              </w:rPr>
            </w:pPr>
            <w:ins w:id="2954" w:author="Windows User" w:date="2021-04-04T21:21:00Z">
              <w:r w:rsidRPr="00CE01A3">
                <w:rPr>
                  <w:b/>
                </w:rPr>
                <w:t xml:space="preserve">data </w:t>
              </w:r>
              <w:r w:rsidRPr="00CE01A3">
                <w:rPr>
                  <w:b/>
                  <w:i/>
                </w:rPr>
                <w:t>type</w:t>
              </w:r>
            </w:ins>
          </w:p>
        </w:tc>
        <w:tc>
          <w:tcPr>
            <w:tcW w:w="1782" w:type="dxa"/>
          </w:tcPr>
          <w:p w14:paraId="2C2DC541" w14:textId="3641302C" w:rsidR="00080ADC" w:rsidRPr="00CE01A3" w:rsidRDefault="00DD0367" w:rsidP="005818D9">
            <w:pPr>
              <w:pStyle w:val="ListParagraph"/>
              <w:tabs>
                <w:tab w:val="left" w:pos="993"/>
              </w:tabs>
              <w:ind w:left="0"/>
              <w:jc w:val="center"/>
              <w:rPr>
                <w:ins w:id="2955" w:author="Windows User" w:date="2021-04-04T21:21:00Z"/>
                <w:b/>
              </w:rPr>
            </w:pPr>
            <w:ins w:id="2956" w:author="Windows User" w:date="2021-04-04T21:21:00Z">
              <w:r w:rsidRPr="00CE01A3">
                <w:rPr>
                  <w:b/>
                </w:rPr>
                <w:t>key constraint</w:t>
              </w:r>
            </w:ins>
          </w:p>
        </w:tc>
      </w:tr>
      <w:tr w:rsidR="00317259" w14:paraId="72598AB8" w14:textId="77777777" w:rsidTr="005818D9">
        <w:trPr>
          <w:ins w:id="2957" w:author="Windows User" w:date="2021-04-04T21:21:00Z"/>
        </w:trPr>
        <w:tc>
          <w:tcPr>
            <w:tcW w:w="510" w:type="dxa"/>
          </w:tcPr>
          <w:p w14:paraId="40744EF4" w14:textId="59B03AB7" w:rsidR="00317259" w:rsidRDefault="00DD0367" w:rsidP="00317259">
            <w:pPr>
              <w:pStyle w:val="ListParagraph"/>
              <w:tabs>
                <w:tab w:val="left" w:pos="993"/>
              </w:tabs>
              <w:ind w:left="0"/>
              <w:jc w:val="both"/>
              <w:rPr>
                <w:ins w:id="2958" w:author="Windows User" w:date="2021-04-04T21:21:00Z"/>
              </w:rPr>
            </w:pPr>
            <w:ins w:id="2959" w:author="Windows User" w:date="2021-07-24T12:54:00Z">
              <w:r>
                <w:t>1</w:t>
              </w:r>
            </w:ins>
          </w:p>
        </w:tc>
        <w:tc>
          <w:tcPr>
            <w:tcW w:w="3125" w:type="dxa"/>
          </w:tcPr>
          <w:p w14:paraId="4905BC49" w14:textId="18D18D64" w:rsidR="00317259" w:rsidRDefault="00DD0367" w:rsidP="00317259">
            <w:pPr>
              <w:pStyle w:val="ListParagraph"/>
              <w:tabs>
                <w:tab w:val="left" w:pos="993"/>
              </w:tabs>
              <w:ind w:left="0"/>
              <w:jc w:val="both"/>
              <w:rPr>
                <w:ins w:id="2960" w:author="Windows User" w:date="2021-04-04T21:21:00Z"/>
              </w:rPr>
            </w:pPr>
            <w:ins w:id="2961" w:author="Windows User" w:date="2021-07-24T12:54:00Z">
              <w:r>
                <w:t>id_tugas</w:t>
              </w:r>
            </w:ins>
          </w:p>
        </w:tc>
        <w:tc>
          <w:tcPr>
            <w:tcW w:w="1790" w:type="dxa"/>
          </w:tcPr>
          <w:p w14:paraId="7C150798" w14:textId="748FFB9C" w:rsidR="00317259" w:rsidRDefault="00DD0367" w:rsidP="00317259">
            <w:pPr>
              <w:pStyle w:val="ListParagraph"/>
              <w:tabs>
                <w:tab w:val="left" w:pos="993"/>
              </w:tabs>
              <w:ind w:left="0"/>
              <w:jc w:val="center"/>
              <w:rPr>
                <w:ins w:id="2962" w:author="Windows User" w:date="2021-04-04T21:21:00Z"/>
              </w:rPr>
            </w:pPr>
            <w:ins w:id="2963" w:author="Windows User" w:date="2021-07-24T12:54:00Z">
              <w:r>
                <w:t>bigint(20)</w:t>
              </w:r>
            </w:ins>
          </w:p>
        </w:tc>
        <w:tc>
          <w:tcPr>
            <w:tcW w:w="1782" w:type="dxa"/>
          </w:tcPr>
          <w:p w14:paraId="4DD15292" w14:textId="718232D4" w:rsidR="00317259" w:rsidRPr="00CE01A3" w:rsidRDefault="00DD0367" w:rsidP="00317259">
            <w:pPr>
              <w:pStyle w:val="ListParagraph"/>
              <w:tabs>
                <w:tab w:val="left" w:pos="993"/>
              </w:tabs>
              <w:ind w:left="0"/>
              <w:jc w:val="center"/>
              <w:rPr>
                <w:ins w:id="2964" w:author="Windows User" w:date="2021-04-04T21:21:00Z"/>
                <w:i/>
              </w:rPr>
            </w:pPr>
            <w:ins w:id="2965" w:author="Windows User" w:date="2021-07-24T12:54:00Z">
              <w:r w:rsidRPr="00CE01A3">
                <w:rPr>
                  <w:i/>
                </w:rPr>
                <w:t>primary key</w:t>
              </w:r>
            </w:ins>
          </w:p>
        </w:tc>
      </w:tr>
      <w:tr w:rsidR="00317259" w14:paraId="672E01E5" w14:textId="77777777" w:rsidTr="005818D9">
        <w:trPr>
          <w:ins w:id="2966" w:author="Windows User" w:date="2021-04-04T21:21:00Z"/>
        </w:trPr>
        <w:tc>
          <w:tcPr>
            <w:tcW w:w="510" w:type="dxa"/>
          </w:tcPr>
          <w:p w14:paraId="702BB352" w14:textId="2BD3E7DA" w:rsidR="00317259" w:rsidRDefault="00DD0367" w:rsidP="00317259">
            <w:pPr>
              <w:pStyle w:val="ListParagraph"/>
              <w:tabs>
                <w:tab w:val="left" w:pos="993"/>
              </w:tabs>
              <w:ind w:left="0"/>
              <w:jc w:val="both"/>
              <w:rPr>
                <w:ins w:id="2967" w:author="Windows User" w:date="2021-04-04T21:21:00Z"/>
              </w:rPr>
            </w:pPr>
            <w:ins w:id="2968" w:author="Windows User" w:date="2021-07-24T12:54:00Z">
              <w:r>
                <w:t>2</w:t>
              </w:r>
            </w:ins>
          </w:p>
        </w:tc>
        <w:tc>
          <w:tcPr>
            <w:tcW w:w="3125" w:type="dxa"/>
          </w:tcPr>
          <w:p w14:paraId="578B4201" w14:textId="70607984" w:rsidR="00317259" w:rsidRDefault="00DD0367" w:rsidP="00317259">
            <w:pPr>
              <w:pStyle w:val="ListParagraph"/>
              <w:tabs>
                <w:tab w:val="left" w:pos="993"/>
              </w:tabs>
              <w:ind w:left="0"/>
              <w:jc w:val="both"/>
              <w:rPr>
                <w:ins w:id="2969" w:author="Windows User" w:date="2021-04-04T21:21:00Z"/>
              </w:rPr>
            </w:pPr>
            <w:ins w:id="2970" w:author="Windows User" w:date="2021-07-24T12:54:00Z">
              <w:r>
                <w:t>guru_id</w:t>
              </w:r>
            </w:ins>
          </w:p>
        </w:tc>
        <w:tc>
          <w:tcPr>
            <w:tcW w:w="1790" w:type="dxa"/>
          </w:tcPr>
          <w:p w14:paraId="14700BE3" w14:textId="0EA5C5F5" w:rsidR="00317259" w:rsidRDefault="00DD0367" w:rsidP="00317259">
            <w:pPr>
              <w:pStyle w:val="ListParagraph"/>
              <w:tabs>
                <w:tab w:val="left" w:pos="993"/>
              </w:tabs>
              <w:ind w:left="0"/>
              <w:jc w:val="center"/>
              <w:rPr>
                <w:ins w:id="2971" w:author="Windows User" w:date="2021-04-04T21:21:00Z"/>
              </w:rPr>
            </w:pPr>
            <w:ins w:id="2972" w:author="Windows User" w:date="2021-07-24T12:54:00Z">
              <w:r>
                <w:t>bigint(20)</w:t>
              </w:r>
            </w:ins>
          </w:p>
        </w:tc>
        <w:tc>
          <w:tcPr>
            <w:tcW w:w="1782" w:type="dxa"/>
          </w:tcPr>
          <w:p w14:paraId="2984D00B" w14:textId="2DA9E367" w:rsidR="00317259" w:rsidRPr="00CE01A3" w:rsidRDefault="00DD0367" w:rsidP="00317259">
            <w:pPr>
              <w:pStyle w:val="ListParagraph"/>
              <w:tabs>
                <w:tab w:val="left" w:pos="993"/>
              </w:tabs>
              <w:ind w:left="0"/>
              <w:jc w:val="center"/>
              <w:rPr>
                <w:ins w:id="2973" w:author="Windows User" w:date="2021-04-04T21:21:00Z"/>
              </w:rPr>
            </w:pPr>
            <w:ins w:id="2974" w:author="Windows User" w:date="2021-07-24T12:54:00Z">
              <w:r w:rsidRPr="0053581A">
                <w:rPr>
                  <w:i/>
                </w:rPr>
                <w:t>foreign key</w:t>
              </w:r>
            </w:ins>
          </w:p>
        </w:tc>
      </w:tr>
      <w:tr w:rsidR="00317259" w14:paraId="240F936B" w14:textId="77777777" w:rsidTr="005818D9">
        <w:trPr>
          <w:ins w:id="2975" w:author="Windows User" w:date="2021-04-04T21:21:00Z"/>
        </w:trPr>
        <w:tc>
          <w:tcPr>
            <w:tcW w:w="510" w:type="dxa"/>
          </w:tcPr>
          <w:p w14:paraId="6B0BAE77" w14:textId="4919AD93" w:rsidR="00317259" w:rsidRDefault="00DD0367" w:rsidP="00317259">
            <w:pPr>
              <w:pStyle w:val="ListParagraph"/>
              <w:tabs>
                <w:tab w:val="left" w:pos="993"/>
              </w:tabs>
              <w:ind w:left="0"/>
              <w:jc w:val="both"/>
              <w:rPr>
                <w:ins w:id="2976" w:author="Windows User" w:date="2021-04-04T21:21:00Z"/>
              </w:rPr>
            </w:pPr>
            <w:ins w:id="2977" w:author="Windows User" w:date="2021-07-24T12:54:00Z">
              <w:r>
                <w:t>3</w:t>
              </w:r>
            </w:ins>
          </w:p>
        </w:tc>
        <w:tc>
          <w:tcPr>
            <w:tcW w:w="3125" w:type="dxa"/>
          </w:tcPr>
          <w:p w14:paraId="3A310A3C" w14:textId="0813850D" w:rsidR="00317259" w:rsidRDefault="00DD0367" w:rsidP="00317259">
            <w:pPr>
              <w:pStyle w:val="ListParagraph"/>
              <w:tabs>
                <w:tab w:val="left" w:pos="993"/>
              </w:tabs>
              <w:ind w:left="0"/>
              <w:jc w:val="both"/>
              <w:rPr>
                <w:ins w:id="2978" w:author="Windows User" w:date="2021-04-04T21:21:00Z"/>
              </w:rPr>
            </w:pPr>
            <w:ins w:id="2979" w:author="Windows User" w:date="2021-07-24T12:54:00Z">
              <w:r>
                <w:t>ma</w:t>
              </w:r>
            </w:ins>
            <w:r w:rsidR="00FA006F">
              <w:t>tkul</w:t>
            </w:r>
            <w:ins w:id="2980" w:author="Windows User" w:date="2021-07-24T12:54:00Z">
              <w:r>
                <w:t>kelas_id</w:t>
              </w:r>
            </w:ins>
          </w:p>
        </w:tc>
        <w:tc>
          <w:tcPr>
            <w:tcW w:w="1790" w:type="dxa"/>
          </w:tcPr>
          <w:p w14:paraId="06627525" w14:textId="4035AA40" w:rsidR="00317259" w:rsidRDefault="00DD0367" w:rsidP="00317259">
            <w:pPr>
              <w:pStyle w:val="ListParagraph"/>
              <w:tabs>
                <w:tab w:val="left" w:pos="993"/>
              </w:tabs>
              <w:ind w:left="0"/>
              <w:jc w:val="center"/>
              <w:rPr>
                <w:ins w:id="2981" w:author="Windows User" w:date="2021-04-04T21:21:00Z"/>
              </w:rPr>
            </w:pPr>
            <w:ins w:id="2982" w:author="Windows User" w:date="2021-07-24T12:54:00Z">
              <w:r>
                <w:t>bigint(20)</w:t>
              </w:r>
            </w:ins>
          </w:p>
        </w:tc>
        <w:tc>
          <w:tcPr>
            <w:tcW w:w="1782" w:type="dxa"/>
          </w:tcPr>
          <w:p w14:paraId="0A34BBA6" w14:textId="2379E3DC" w:rsidR="00317259" w:rsidRDefault="00DD0367" w:rsidP="00317259">
            <w:pPr>
              <w:pStyle w:val="ListParagraph"/>
              <w:tabs>
                <w:tab w:val="left" w:pos="993"/>
              </w:tabs>
              <w:ind w:left="0"/>
              <w:jc w:val="center"/>
              <w:rPr>
                <w:ins w:id="2983" w:author="Windows User" w:date="2021-04-04T21:21:00Z"/>
                <w:i/>
              </w:rPr>
            </w:pPr>
            <w:ins w:id="2984" w:author="Windows User" w:date="2021-07-24T12:54:00Z">
              <w:r w:rsidRPr="0053581A">
                <w:rPr>
                  <w:i/>
                </w:rPr>
                <w:t>foreign key</w:t>
              </w:r>
            </w:ins>
          </w:p>
        </w:tc>
      </w:tr>
      <w:tr w:rsidR="00317259" w14:paraId="7D6AF63B" w14:textId="77777777" w:rsidTr="005818D9">
        <w:trPr>
          <w:ins w:id="2985" w:author="Windows User" w:date="2021-04-04T21:21:00Z"/>
        </w:trPr>
        <w:tc>
          <w:tcPr>
            <w:tcW w:w="510" w:type="dxa"/>
          </w:tcPr>
          <w:p w14:paraId="597FF011" w14:textId="3A2DA9D3" w:rsidR="00317259" w:rsidRDefault="00D40FD0" w:rsidP="00317259">
            <w:pPr>
              <w:pStyle w:val="ListParagraph"/>
              <w:tabs>
                <w:tab w:val="left" w:pos="993"/>
              </w:tabs>
              <w:ind w:left="0"/>
              <w:jc w:val="both"/>
              <w:rPr>
                <w:ins w:id="2986" w:author="Windows User" w:date="2021-04-04T21:21:00Z"/>
              </w:rPr>
            </w:pPr>
            <w:r>
              <w:t>4</w:t>
            </w:r>
          </w:p>
        </w:tc>
        <w:tc>
          <w:tcPr>
            <w:tcW w:w="3125" w:type="dxa"/>
          </w:tcPr>
          <w:p w14:paraId="1C2994BE" w14:textId="0C2796CE" w:rsidR="00317259" w:rsidRDefault="00DD0367" w:rsidP="00317259">
            <w:pPr>
              <w:pStyle w:val="ListParagraph"/>
              <w:tabs>
                <w:tab w:val="left" w:pos="993"/>
              </w:tabs>
              <w:ind w:left="0"/>
              <w:jc w:val="both"/>
              <w:rPr>
                <w:ins w:id="2987" w:author="Windows User" w:date="2021-04-04T21:21:00Z"/>
              </w:rPr>
            </w:pPr>
            <w:ins w:id="2988" w:author="Windows User" w:date="2021-07-24T12:54:00Z">
              <w:r>
                <w:t>tgl_selesai</w:t>
              </w:r>
            </w:ins>
          </w:p>
        </w:tc>
        <w:tc>
          <w:tcPr>
            <w:tcW w:w="1790" w:type="dxa"/>
          </w:tcPr>
          <w:p w14:paraId="023C0B54" w14:textId="1E88B477" w:rsidR="00317259" w:rsidRDefault="00DD0367" w:rsidP="00317259">
            <w:pPr>
              <w:pStyle w:val="ListParagraph"/>
              <w:tabs>
                <w:tab w:val="left" w:pos="993"/>
              </w:tabs>
              <w:ind w:left="0"/>
              <w:jc w:val="center"/>
              <w:rPr>
                <w:ins w:id="2989" w:author="Windows User" w:date="2021-04-04T21:21:00Z"/>
              </w:rPr>
            </w:pPr>
            <w:ins w:id="2990" w:author="Windows User" w:date="2021-07-24T12:54:00Z">
              <w:r>
                <w:t>date</w:t>
              </w:r>
            </w:ins>
          </w:p>
        </w:tc>
        <w:tc>
          <w:tcPr>
            <w:tcW w:w="1782" w:type="dxa"/>
          </w:tcPr>
          <w:p w14:paraId="548B41DF" w14:textId="0B26E6CA" w:rsidR="00317259" w:rsidRDefault="00DD0367" w:rsidP="00317259">
            <w:pPr>
              <w:pStyle w:val="ListParagraph"/>
              <w:tabs>
                <w:tab w:val="left" w:pos="993"/>
              </w:tabs>
              <w:ind w:left="0"/>
              <w:jc w:val="center"/>
              <w:rPr>
                <w:ins w:id="2991" w:author="Windows User" w:date="2021-04-04T21:21:00Z"/>
                <w:i/>
              </w:rPr>
            </w:pPr>
            <w:ins w:id="2992" w:author="Windows User" w:date="2021-07-24T12:54:00Z">
              <w:r>
                <w:t>not null</w:t>
              </w:r>
            </w:ins>
          </w:p>
        </w:tc>
      </w:tr>
      <w:tr w:rsidR="00317259" w14:paraId="362CD0DD" w14:textId="77777777" w:rsidTr="005818D9">
        <w:trPr>
          <w:ins w:id="2993" w:author="Windows User" w:date="2021-04-04T21:21:00Z"/>
        </w:trPr>
        <w:tc>
          <w:tcPr>
            <w:tcW w:w="510" w:type="dxa"/>
          </w:tcPr>
          <w:p w14:paraId="0B752DB2" w14:textId="095480A5" w:rsidR="00317259" w:rsidRDefault="00D40FD0" w:rsidP="00317259">
            <w:pPr>
              <w:pStyle w:val="ListParagraph"/>
              <w:tabs>
                <w:tab w:val="left" w:pos="993"/>
              </w:tabs>
              <w:ind w:left="0"/>
              <w:jc w:val="both"/>
              <w:rPr>
                <w:ins w:id="2994" w:author="Windows User" w:date="2021-04-04T21:21:00Z"/>
              </w:rPr>
            </w:pPr>
            <w:r>
              <w:t>5</w:t>
            </w:r>
          </w:p>
        </w:tc>
        <w:tc>
          <w:tcPr>
            <w:tcW w:w="3125" w:type="dxa"/>
          </w:tcPr>
          <w:p w14:paraId="2966CDAC" w14:textId="3E149BF2" w:rsidR="00317259" w:rsidRDefault="00DD0367" w:rsidP="00317259">
            <w:pPr>
              <w:pStyle w:val="ListParagraph"/>
              <w:tabs>
                <w:tab w:val="left" w:pos="993"/>
              </w:tabs>
              <w:ind w:left="0"/>
              <w:jc w:val="both"/>
              <w:rPr>
                <w:ins w:id="2995" w:author="Windows User" w:date="2021-04-04T21:21:00Z"/>
              </w:rPr>
            </w:pPr>
            <w:ins w:id="2996" w:author="Windows User" w:date="2021-07-24T12:54:00Z">
              <w:r>
                <w:t>judul</w:t>
              </w:r>
            </w:ins>
          </w:p>
        </w:tc>
        <w:tc>
          <w:tcPr>
            <w:tcW w:w="1790" w:type="dxa"/>
          </w:tcPr>
          <w:p w14:paraId="67ED0850" w14:textId="64CD3797" w:rsidR="00317259" w:rsidRDefault="00DD0367" w:rsidP="00317259">
            <w:pPr>
              <w:pStyle w:val="ListParagraph"/>
              <w:tabs>
                <w:tab w:val="left" w:pos="993"/>
              </w:tabs>
              <w:ind w:left="0"/>
              <w:jc w:val="center"/>
              <w:rPr>
                <w:ins w:id="2997" w:author="Windows User" w:date="2021-04-04T21:21:00Z"/>
              </w:rPr>
            </w:pPr>
            <w:ins w:id="2998" w:author="Windows User" w:date="2021-07-24T12:54:00Z">
              <w:r>
                <w:t>varchar(50)</w:t>
              </w:r>
            </w:ins>
          </w:p>
        </w:tc>
        <w:tc>
          <w:tcPr>
            <w:tcW w:w="1782" w:type="dxa"/>
          </w:tcPr>
          <w:p w14:paraId="0B64D42F" w14:textId="6C18715E" w:rsidR="00317259" w:rsidRDefault="00DD0367" w:rsidP="00317259">
            <w:pPr>
              <w:pStyle w:val="ListParagraph"/>
              <w:tabs>
                <w:tab w:val="left" w:pos="993"/>
              </w:tabs>
              <w:ind w:left="0"/>
              <w:jc w:val="center"/>
              <w:rPr>
                <w:ins w:id="2999" w:author="Windows User" w:date="2021-04-04T21:21:00Z"/>
                <w:i/>
              </w:rPr>
            </w:pPr>
            <w:ins w:id="3000" w:author="Windows User" w:date="2021-07-24T12:54:00Z">
              <w:r>
                <w:t>not null</w:t>
              </w:r>
            </w:ins>
          </w:p>
        </w:tc>
      </w:tr>
      <w:tr w:rsidR="00317259" w14:paraId="7FB227F9" w14:textId="77777777" w:rsidTr="005818D9">
        <w:trPr>
          <w:ins w:id="3001" w:author="Windows User" w:date="2021-06-02T20:32:00Z"/>
        </w:trPr>
        <w:tc>
          <w:tcPr>
            <w:tcW w:w="510" w:type="dxa"/>
          </w:tcPr>
          <w:p w14:paraId="45578809" w14:textId="55B48446" w:rsidR="00317259" w:rsidRDefault="00D40FD0" w:rsidP="00317259">
            <w:pPr>
              <w:pStyle w:val="ListParagraph"/>
              <w:tabs>
                <w:tab w:val="left" w:pos="993"/>
              </w:tabs>
              <w:ind w:left="0"/>
              <w:jc w:val="both"/>
              <w:rPr>
                <w:ins w:id="3002" w:author="Windows User" w:date="2021-06-02T20:32:00Z"/>
              </w:rPr>
            </w:pPr>
            <w:r>
              <w:t>6</w:t>
            </w:r>
          </w:p>
        </w:tc>
        <w:tc>
          <w:tcPr>
            <w:tcW w:w="3125" w:type="dxa"/>
          </w:tcPr>
          <w:p w14:paraId="4A0A9111" w14:textId="2F0248C1" w:rsidR="00317259" w:rsidRDefault="00D40FD0" w:rsidP="00317259">
            <w:pPr>
              <w:pStyle w:val="ListParagraph"/>
              <w:tabs>
                <w:tab w:val="left" w:pos="993"/>
              </w:tabs>
              <w:ind w:left="0"/>
              <w:jc w:val="both"/>
              <w:rPr>
                <w:ins w:id="3003" w:author="Windows User" w:date="2021-06-02T20:32:00Z"/>
              </w:rPr>
            </w:pPr>
            <w:r>
              <w:t>tugas</w:t>
            </w:r>
          </w:p>
        </w:tc>
        <w:tc>
          <w:tcPr>
            <w:tcW w:w="1790" w:type="dxa"/>
          </w:tcPr>
          <w:p w14:paraId="126C242D" w14:textId="5BAFBF36" w:rsidR="00317259" w:rsidRDefault="00DD0367" w:rsidP="00317259">
            <w:pPr>
              <w:pStyle w:val="ListParagraph"/>
              <w:tabs>
                <w:tab w:val="left" w:pos="993"/>
              </w:tabs>
              <w:ind w:left="0"/>
              <w:jc w:val="center"/>
              <w:rPr>
                <w:ins w:id="3004" w:author="Windows User" w:date="2021-06-02T20:32:00Z"/>
              </w:rPr>
            </w:pPr>
            <w:ins w:id="3005" w:author="Windows User" w:date="2021-07-24T12:59:00Z">
              <w:r>
                <w:t>varchar(255)</w:t>
              </w:r>
            </w:ins>
          </w:p>
        </w:tc>
        <w:tc>
          <w:tcPr>
            <w:tcW w:w="1782" w:type="dxa"/>
          </w:tcPr>
          <w:p w14:paraId="59B49482" w14:textId="1FE37ACC" w:rsidR="00317259" w:rsidRPr="00CE01A3" w:rsidRDefault="00F304F8">
            <w:pPr>
              <w:pStyle w:val="ListParagraph"/>
              <w:tabs>
                <w:tab w:val="left" w:pos="993"/>
              </w:tabs>
              <w:ind w:left="0"/>
              <w:jc w:val="center"/>
              <w:rPr>
                <w:ins w:id="3006" w:author="Windows User" w:date="2021-06-02T20:32:00Z"/>
                <w:i/>
              </w:rPr>
            </w:pPr>
            <w:r>
              <w:t>null</w:t>
            </w:r>
          </w:p>
        </w:tc>
      </w:tr>
      <w:tr w:rsidR="00317259" w14:paraId="1009070D" w14:textId="77777777" w:rsidTr="005818D9">
        <w:trPr>
          <w:ins w:id="3007" w:author="Windows User" w:date="2021-07-24T12:57:00Z"/>
        </w:trPr>
        <w:tc>
          <w:tcPr>
            <w:tcW w:w="510" w:type="dxa"/>
          </w:tcPr>
          <w:p w14:paraId="250EE545" w14:textId="73C13981" w:rsidR="00317259" w:rsidRDefault="00D40FD0" w:rsidP="00317259">
            <w:pPr>
              <w:pStyle w:val="ListParagraph"/>
              <w:tabs>
                <w:tab w:val="left" w:pos="993"/>
              </w:tabs>
              <w:ind w:left="0"/>
              <w:jc w:val="both"/>
              <w:rPr>
                <w:ins w:id="3008" w:author="Windows User" w:date="2021-07-24T12:57:00Z"/>
              </w:rPr>
            </w:pPr>
            <w:r>
              <w:t>7</w:t>
            </w:r>
          </w:p>
        </w:tc>
        <w:tc>
          <w:tcPr>
            <w:tcW w:w="3125" w:type="dxa"/>
          </w:tcPr>
          <w:p w14:paraId="477E3F23" w14:textId="42119ED2" w:rsidR="00317259" w:rsidRDefault="00DD0367" w:rsidP="00317259">
            <w:pPr>
              <w:pStyle w:val="ListParagraph"/>
              <w:tabs>
                <w:tab w:val="left" w:pos="993"/>
              </w:tabs>
              <w:ind w:left="0"/>
              <w:jc w:val="both"/>
              <w:rPr>
                <w:ins w:id="3009" w:author="Windows User" w:date="2021-07-24T12:57:00Z"/>
              </w:rPr>
            </w:pPr>
            <w:ins w:id="3010" w:author="Windows User" w:date="2021-07-24T12:57:00Z">
              <w:r>
                <w:t>konten</w:t>
              </w:r>
            </w:ins>
          </w:p>
        </w:tc>
        <w:tc>
          <w:tcPr>
            <w:tcW w:w="1790" w:type="dxa"/>
          </w:tcPr>
          <w:p w14:paraId="51490EF6" w14:textId="1A6E030A" w:rsidR="00317259" w:rsidRDefault="00DD0367" w:rsidP="00317259">
            <w:pPr>
              <w:pStyle w:val="ListParagraph"/>
              <w:tabs>
                <w:tab w:val="left" w:pos="993"/>
              </w:tabs>
              <w:ind w:left="0"/>
              <w:jc w:val="center"/>
              <w:rPr>
                <w:ins w:id="3011" w:author="Windows User" w:date="2021-07-24T12:57:00Z"/>
              </w:rPr>
            </w:pPr>
            <w:ins w:id="3012" w:author="Windows User" w:date="2021-07-24T12:59:00Z">
              <w:r>
                <w:t>varchar(30)</w:t>
              </w:r>
            </w:ins>
          </w:p>
        </w:tc>
        <w:tc>
          <w:tcPr>
            <w:tcW w:w="1782" w:type="dxa"/>
          </w:tcPr>
          <w:p w14:paraId="7ACFC6C2" w14:textId="3AA20653" w:rsidR="00317259" w:rsidRDefault="00F304F8" w:rsidP="00317259">
            <w:pPr>
              <w:pStyle w:val="ListParagraph"/>
              <w:tabs>
                <w:tab w:val="left" w:pos="993"/>
              </w:tabs>
              <w:ind w:left="0"/>
              <w:jc w:val="center"/>
              <w:rPr>
                <w:ins w:id="3013" w:author="Windows User" w:date="2021-07-24T12:57:00Z"/>
              </w:rPr>
            </w:pPr>
            <w:r>
              <w:t>null</w:t>
            </w:r>
          </w:p>
        </w:tc>
      </w:tr>
      <w:tr w:rsidR="00DD0367" w14:paraId="028C6023" w14:textId="77777777" w:rsidTr="005818D9">
        <w:trPr>
          <w:ins w:id="3014" w:author="Windows User" w:date="2021-07-24T12:59:00Z"/>
        </w:trPr>
        <w:tc>
          <w:tcPr>
            <w:tcW w:w="510" w:type="dxa"/>
          </w:tcPr>
          <w:p w14:paraId="6D2DB905" w14:textId="38029617" w:rsidR="00DD0367" w:rsidRDefault="00D40FD0" w:rsidP="00DD0367">
            <w:pPr>
              <w:pStyle w:val="ListParagraph"/>
              <w:tabs>
                <w:tab w:val="left" w:pos="993"/>
              </w:tabs>
              <w:ind w:left="0"/>
              <w:jc w:val="both"/>
              <w:rPr>
                <w:ins w:id="3015" w:author="Windows User" w:date="2021-07-24T12:59:00Z"/>
              </w:rPr>
            </w:pPr>
            <w:r>
              <w:t>8</w:t>
            </w:r>
          </w:p>
        </w:tc>
        <w:tc>
          <w:tcPr>
            <w:tcW w:w="3125" w:type="dxa"/>
          </w:tcPr>
          <w:p w14:paraId="0E1FD747" w14:textId="730E09AD" w:rsidR="00DD0367" w:rsidRDefault="00DD0367" w:rsidP="00DD0367">
            <w:pPr>
              <w:pStyle w:val="ListParagraph"/>
              <w:tabs>
                <w:tab w:val="left" w:pos="993"/>
              </w:tabs>
              <w:ind w:left="0"/>
              <w:jc w:val="both"/>
              <w:rPr>
                <w:ins w:id="3016" w:author="Windows User" w:date="2021-07-24T12:59:00Z"/>
              </w:rPr>
            </w:pPr>
            <w:ins w:id="3017" w:author="Windows User" w:date="2021-07-24T12:59:00Z">
              <w:r>
                <w:t>created_at</w:t>
              </w:r>
            </w:ins>
          </w:p>
        </w:tc>
        <w:tc>
          <w:tcPr>
            <w:tcW w:w="1790" w:type="dxa"/>
          </w:tcPr>
          <w:p w14:paraId="769265FA" w14:textId="258CF69E" w:rsidR="00DD0367" w:rsidRDefault="00DD0367" w:rsidP="00DD0367">
            <w:pPr>
              <w:pStyle w:val="ListParagraph"/>
              <w:tabs>
                <w:tab w:val="left" w:pos="993"/>
              </w:tabs>
              <w:ind w:left="0"/>
              <w:jc w:val="center"/>
              <w:rPr>
                <w:ins w:id="3018" w:author="Windows User" w:date="2021-07-24T12:59:00Z"/>
              </w:rPr>
            </w:pPr>
            <w:ins w:id="3019" w:author="Windows User" w:date="2021-07-24T12:59:00Z">
              <w:r>
                <w:t>timestamp</w:t>
              </w:r>
            </w:ins>
          </w:p>
        </w:tc>
        <w:tc>
          <w:tcPr>
            <w:tcW w:w="1782" w:type="dxa"/>
          </w:tcPr>
          <w:p w14:paraId="695F27F2" w14:textId="7657768B" w:rsidR="00DD0367" w:rsidRDefault="00F304F8" w:rsidP="00DD0367">
            <w:pPr>
              <w:pStyle w:val="ListParagraph"/>
              <w:tabs>
                <w:tab w:val="left" w:pos="993"/>
              </w:tabs>
              <w:ind w:left="0"/>
              <w:jc w:val="center"/>
              <w:rPr>
                <w:ins w:id="3020" w:author="Windows User" w:date="2021-07-24T12:59:00Z"/>
              </w:rPr>
            </w:pPr>
            <w:r>
              <w:t>null</w:t>
            </w:r>
          </w:p>
        </w:tc>
      </w:tr>
      <w:tr w:rsidR="00DD0367" w14:paraId="117A0D73" w14:textId="77777777" w:rsidTr="005818D9">
        <w:trPr>
          <w:ins w:id="3021" w:author="Windows User" w:date="2021-07-24T12:59:00Z"/>
        </w:trPr>
        <w:tc>
          <w:tcPr>
            <w:tcW w:w="510" w:type="dxa"/>
          </w:tcPr>
          <w:p w14:paraId="1AA03CFC" w14:textId="5AE0F051" w:rsidR="00DD0367" w:rsidRDefault="00D40FD0" w:rsidP="00DD0367">
            <w:pPr>
              <w:pStyle w:val="ListParagraph"/>
              <w:tabs>
                <w:tab w:val="left" w:pos="993"/>
              </w:tabs>
              <w:ind w:left="0"/>
              <w:jc w:val="both"/>
              <w:rPr>
                <w:ins w:id="3022" w:author="Windows User" w:date="2021-07-24T12:59:00Z"/>
              </w:rPr>
            </w:pPr>
            <w:r>
              <w:t>9</w:t>
            </w:r>
          </w:p>
        </w:tc>
        <w:tc>
          <w:tcPr>
            <w:tcW w:w="3125" w:type="dxa"/>
          </w:tcPr>
          <w:p w14:paraId="105049EB" w14:textId="0DD5E530" w:rsidR="00DD0367" w:rsidRDefault="00DD0367" w:rsidP="00DD0367">
            <w:pPr>
              <w:pStyle w:val="ListParagraph"/>
              <w:tabs>
                <w:tab w:val="left" w:pos="993"/>
              </w:tabs>
              <w:ind w:left="0"/>
              <w:jc w:val="both"/>
              <w:rPr>
                <w:ins w:id="3023" w:author="Windows User" w:date="2021-07-24T12:59:00Z"/>
              </w:rPr>
            </w:pPr>
            <w:ins w:id="3024" w:author="Windows User" w:date="2021-07-24T12:59:00Z">
              <w:r>
                <w:t>updated_at</w:t>
              </w:r>
            </w:ins>
          </w:p>
        </w:tc>
        <w:tc>
          <w:tcPr>
            <w:tcW w:w="1790" w:type="dxa"/>
          </w:tcPr>
          <w:p w14:paraId="733082F3" w14:textId="08269977" w:rsidR="00DD0367" w:rsidRDefault="00DD0367" w:rsidP="00DD0367">
            <w:pPr>
              <w:pStyle w:val="ListParagraph"/>
              <w:tabs>
                <w:tab w:val="left" w:pos="993"/>
              </w:tabs>
              <w:ind w:left="0"/>
              <w:jc w:val="center"/>
              <w:rPr>
                <w:ins w:id="3025" w:author="Windows User" w:date="2021-07-24T12:59:00Z"/>
              </w:rPr>
            </w:pPr>
            <w:ins w:id="3026" w:author="Windows User" w:date="2021-07-24T12:59:00Z">
              <w:r>
                <w:t>timestamp</w:t>
              </w:r>
            </w:ins>
          </w:p>
        </w:tc>
        <w:tc>
          <w:tcPr>
            <w:tcW w:w="1782" w:type="dxa"/>
          </w:tcPr>
          <w:p w14:paraId="271CA887" w14:textId="02CA4DBE" w:rsidR="00DD0367" w:rsidRDefault="00F304F8" w:rsidP="00DD0367">
            <w:pPr>
              <w:pStyle w:val="ListParagraph"/>
              <w:tabs>
                <w:tab w:val="left" w:pos="993"/>
              </w:tabs>
              <w:ind w:left="0"/>
              <w:jc w:val="center"/>
              <w:rPr>
                <w:ins w:id="3027" w:author="Windows User" w:date="2021-07-24T12:59:00Z"/>
              </w:rPr>
            </w:pPr>
            <w:r>
              <w:t>null</w:t>
            </w:r>
          </w:p>
        </w:tc>
      </w:tr>
    </w:tbl>
    <w:p w14:paraId="7A8D1473" w14:textId="77777777" w:rsidR="00DD0367" w:rsidRDefault="00DD0367">
      <w:pPr>
        <w:pStyle w:val="ListParagraph"/>
        <w:tabs>
          <w:tab w:val="left" w:pos="993"/>
        </w:tabs>
        <w:jc w:val="both"/>
        <w:rPr>
          <w:ins w:id="3028" w:author="Windows User" w:date="2021-07-24T13:00:00Z"/>
        </w:rPr>
        <w:pPrChange w:id="3029" w:author="Windows User" w:date="2021-07-24T13:00:00Z">
          <w:pPr>
            <w:pStyle w:val="ListParagraph"/>
            <w:numPr>
              <w:numId w:val="57"/>
            </w:numPr>
            <w:tabs>
              <w:tab w:val="left" w:pos="993"/>
            </w:tabs>
            <w:ind w:hanging="360"/>
            <w:jc w:val="both"/>
          </w:pPr>
        </w:pPrChange>
      </w:pPr>
    </w:p>
    <w:p w14:paraId="0F7A6625" w14:textId="6AED1313" w:rsidR="00DD0367" w:rsidRDefault="008352A8">
      <w:pPr>
        <w:pStyle w:val="ListParagraph"/>
        <w:numPr>
          <w:ilvl w:val="0"/>
          <w:numId w:val="53"/>
        </w:numPr>
        <w:tabs>
          <w:tab w:val="left" w:pos="993"/>
        </w:tabs>
        <w:jc w:val="both"/>
        <w:rPr>
          <w:ins w:id="3030" w:author="Windows User" w:date="2021-07-24T13:00:00Z"/>
        </w:rPr>
        <w:pPrChange w:id="3031" w:author="Windows User" w:date="2021-07-24T13:00:00Z">
          <w:pPr>
            <w:pStyle w:val="ListParagraph"/>
            <w:numPr>
              <w:numId w:val="57"/>
            </w:numPr>
            <w:tabs>
              <w:tab w:val="left" w:pos="993"/>
            </w:tabs>
            <w:ind w:hanging="360"/>
            <w:jc w:val="both"/>
          </w:pPr>
        </w:pPrChange>
      </w:pPr>
      <w:ins w:id="3032" w:author="Windows User" w:date="2021-07-24T13:00:00Z">
        <w:r>
          <w:t xml:space="preserve">Struktur Tabel </w:t>
        </w:r>
      </w:ins>
      <w:ins w:id="3033" w:author="Windows User" w:date="2021-07-25T09:49:00Z">
        <w:r>
          <w:t>M</w:t>
        </w:r>
      </w:ins>
      <w:ins w:id="3034" w:author="Windows User" w:date="2021-07-24T13:00:00Z">
        <w:r w:rsidR="00DD0367">
          <w:t>apelkelas</w:t>
        </w:r>
      </w:ins>
    </w:p>
    <w:p w14:paraId="65AD408D" w14:textId="552D5772" w:rsidR="00DD0367" w:rsidRDefault="00DD0367" w:rsidP="00DD0367">
      <w:pPr>
        <w:pStyle w:val="ListParagraph"/>
        <w:tabs>
          <w:tab w:val="left" w:pos="993"/>
        </w:tabs>
        <w:jc w:val="both"/>
        <w:rPr>
          <w:ins w:id="3035" w:author="Windows User" w:date="2021-07-24T13:00:00Z"/>
        </w:rPr>
      </w:pPr>
      <w:ins w:id="3036" w:author="Windows User" w:date="2021-07-24T13:00:00Z">
        <w:r>
          <w:t xml:space="preserve">Struktur tabel mapelkelas berfungsi sebagai tempat menyimpan data mata pelejaran tiap kelas. Berikut merupakan </w:t>
        </w:r>
        <w:r w:rsidRPr="00CE01A3">
          <w:rPr>
            <w:i/>
          </w:rPr>
          <w:t>field</w:t>
        </w:r>
        <w:r>
          <w:t xml:space="preserve"> yang terdapat pada tabel mapel</w:t>
        </w:r>
      </w:ins>
      <w:ins w:id="3037" w:author="Windows User" w:date="2021-07-24T13:01:00Z">
        <w:r>
          <w:t>kelas.</w:t>
        </w:r>
      </w:ins>
    </w:p>
    <w:p w14:paraId="53611EED" w14:textId="4ED956A7" w:rsidR="00E145FC" w:rsidRPr="00E145FC" w:rsidRDefault="00E145FC" w:rsidP="00E145FC">
      <w:pPr>
        <w:pStyle w:val="Caption"/>
        <w:keepNext/>
        <w:rPr>
          <w:lang w:val="en-US"/>
        </w:rPr>
      </w:pPr>
      <w:bookmarkStart w:id="3038" w:name="_Toc94361181"/>
      <w:bookmarkStart w:id="3039" w:name="_Toc94361602"/>
      <w:r>
        <w:t xml:space="preserve">Tabel 4. </w:t>
      </w:r>
      <w:r>
        <w:fldChar w:fldCharType="begin"/>
      </w:r>
      <w:r>
        <w:instrText xml:space="preserve"> SEQ Tabel_4. \* ARABIC </w:instrText>
      </w:r>
      <w:r>
        <w:fldChar w:fldCharType="separate"/>
      </w:r>
      <w:r>
        <w:rPr>
          <w:noProof/>
        </w:rPr>
        <w:t>11</w:t>
      </w:r>
      <w:r>
        <w:fldChar w:fldCharType="end"/>
      </w:r>
      <w:r>
        <w:rPr>
          <w:lang w:val="en-US"/>
        </w:rPr>
        <w:t xml:space="preserve"> </w:t>
      </w:r>
      <w:ins w:id="3040" w:author="Windows User" w:date="2021-07-24T13:00:00Z">
        <w:r>
          <w:rPr>
            <w:lang w:val="en-US"/>
          </w:rPr>
          <w:t xml:space="preserve">Tabel </w:t>
        </w:r>
      </w:ins>
      <w:r>
        <w:rPr>
          <w:lang w:val="en-US"/>
        </w:rPr>
        <w:t xml:space="preserve">Matkul </w:t>
      </w:r>
      <w:ins w:id="3041" w:author="Windows User" w:date="2021-07-24T13:00:00Z">
        <w:r>
          <w:rPr>
            <w:lang w:val="en-US"/>
          </w:rPr>
          <w:t>Kelas</w:t>
        </w:r>
      </w:ins>
      <w:bookmarkEnd w:id="3038"/>
      <w:bookmarkEnd w:id="3039"/>
    </w:p>
    <w:tbl>
      <w:tblPr>
        <w:tblStyle w:val="TableGrid"/>
        <w:tblW w:w="0" w:type="auto"/>
        <w:tblInd w:w="720" w:type="dxa"/>
        <w:tblLook w:val="04A0" w:firstRow="1" w:lastRow="0" w:firstColumn="1" w:lastColumn="0" w:noHBand="0" w:noVBand="1"/>
      </w:tblPr>
      <w:tblGrid>
        <w:gridCol w:w="510"/>
        <w:gridCol w:w="3125"/>
        <w:gridCol w:w="1790"/>
        <w:gridCol w:w="1782"/>
      </w:tblGrid>
      <w:tr w:rsidR="00DD0367" w14:paraId="4DF5B018" w14:textId="77777777" w:rsidTr="003F0402">
        <w:trPr>
          <w:ins w:id="3042" w:author="Windows User" w:date="2021-07-24T13:00:00Z"/>
        </w:trPr>
        <w:tc>
          <w:tcPr>
            <w:tcW w:w="510" w:type="dxa"/>
          </w:tcPr>
          <w:p w14:paraId="03A2306E" w14:textId="71894E82" w:rsidR="00DD0367" w:rsidRPr="00CE01A3" w:rsidRDefault="00DD0367" w:rsidP="003F0402">
            <w:pPr>
              <w:pStyle w:val="ListParagraph"/>
              <w:tabs>
                <w:tab w:val="left" w:pos="993"/>
              </w:tabs>
              <w:ind w:left="0"/>
              <w:jc w:val="center"/>
              <w:rPr>
                <w:ins w:id="3043" w:author="Windows User" w:date="2021-07-24T13:00:00Z"/>
                <w:b/>
              </w:rPr>
            </w:pPr>
            <w:ins w:id="3044" w:author="Windows User" w:date="2021-07-24T13:00:00Z">
              <w:r w:rsidRPr="00CE01A3">
                <w:rPr>
                  <w:b/>
                </w:rPr>
                <w:t>no</w:t>
              </w:r>
            </w:ins>
          </w:p>
        </w:tc>
        <w:tc>
          <w:tcPr>
            <w:tcW w:w="3125" w:type="dxa"/>
          </w:tcPr>
          <w:p w14:paraId="0028A2BD" w14:textId="7CF501B0" w:rsidR="00DD0367" w:rsidRPr="00CE01A3" w:rsidRDefault="00DD0367" w:rsidP="003F0402">
            <w:pPr>
              <w:pStyle w:val="ListParagraph"/>
              <w:tabs>
                <w:tab w:val="left" w:pos="993"/>
              </w:tabs>
              <w:ind w:left="0"/>
              <w:jc w:val="center"/>
              <w:rPr>
                <w:ins w:id="3045" w:author="Windows User" w:date="2021-07-24T13:00:00Z"/>
                <w:b/>
                <w:i/>
              </w:rPr>
            </w:pPr>
            <w:ins w:id="3046" w:author="Windows User" w:date="2021-07-24T13:00:00Z">
              <w:r w:rsidRPr="00CE01A3">
                <w:rPr>
                  <w:b/>
                  <w:i/>
                </w:rPr>
                <w:t>field</w:t>
              </w:r>
            </w:ins>
          </w:p>
        </w:tc>
        <w:tc>
          <w:tcPr>
            <w:tcW w:w="1790" w:type="dxa"/>
          </w:tcPr>
          <w:p w14:paraId="31F7D7AC" w14:textId="14AE5A44" w:rsidR="00DD0367" w:rsidRPr="00CE01A3" w:rsidRDefault="00DD0367" w:rsidP="003F0402">
            <w:pPr>
              <w:pStyle w:val="ListParagraph"/>
              <w:tabs>
                <w:tab w:val="left" w:pos="993"/>
              </w:tabs>
              <w:ind w:left="0"/>
              <w:jc w:val="center"/>
              <w:rPr>
                <w:ins w:id="3047" w:author="Windows User" w:date="2021-07-24T13:00:00Z"/>
                <w:b/>
              </w:rPr>
            </w:pPr>
            <w:ins w:id="3048" w:author="Windows User" w:date="2021-07-24T13:00:00Z">
              <w:r w:rsidRPr="00CE01A3">
                <w:rPr>
                  <w:b/>
                </w:rPr>
                <w:t xml:space="preserve">data </w:t>
              </w:r>
              <w:r w:rsidRPr="00CE01A3">
                <w:rPr>
                  <w:b/>
                  <w:i/>
                </w:rPr>
                <w:t>type</w:t>
              </w:r>
            </w:ins>
          </w:p>
        </w:tc>
        <w:tc>
          <w:tcPr>
            <w:tcW w:w="1782" w:type="dxa"/>
          </w:tcPr>
          <w:p w14:paraId="0C199F01" w14:textId="73A193BC" w:rsidR="00DD0367" w:rsidRPr="00CE01A3" w:rsidRDefault="00DD0367" w:rsidP="003F0402">
            <w:pPr>
              <w:pStyle w:val="ListParagraph"/>
              <w:tabs>
                <w:tab w:val="left" w:pos="993"/>
              </w:tabs>
              <w:ind w:left="0"/>
              <w:jc w:val="center"/>
              <w:rPr>
                <w:ins w:id="3049" w:author="Windows User" w:date="2021-07-24T13:00:00Z"/>
                <w:b/>
              </w:rPr>
            </w:pPr>
            <w:ins w:id="3050" w:author="Windows User" w:date="2021-07-24T13:00:00Z">
              <w:r w:rsidRPr="00CE01A3">
                <w:rPr>
                  <w:b/>
                </w:rPr>
                <w:t>key constraint</w:t>
              </w:r>
            </w:ins>
          </w:p>
        </w:tc>
      </w:tr>
      <w:tr w:rsidR="00DD0367" w14:paraId="48B73701" w14:textId="77777777" w:rsidTr="003F0402">
        <w:trPr>
          <w:ins w:id="3051" w:author="Windows User" w:date="2021-07-24T13:00:00Z"/>
        </w:trPr>
        <w:tc>
          <w:tcPr>
            <w:tcW w:w="510" w:type="dxa"/>
          </w:tcPr>
          <w:p w14:paraId="6571748A" w14:textId="52DB8B75" w:rsidR="00DD0367" w:rsidRDefault="00DD0367" w:rsidP="003F0402">
            <w:pPr>
              <w:pStyle w:val="ListParagraph"/>
              <w:tabs>
                <w:tab w:val="left" w:pos="993"/>
              </w:tabs>
              <w:ind w:left="0"/>
              <w:jc w:val="both"/>
              <w:rPr>
                <w:ins w:id="3052" w:author="Windows User" w:date="2021-07-24T13:00:00Z"/>
              </w:rPr>
            </w:pPr>
            <w:ins w:id="3053" w:author="Windows User" w:date="2021-07-24T13:00:00Z">
              <w:r>
                <w:t>1</w:t>
              </w:r>
            </w:ins>
          </w:p>
        </w:tc>
        <w:tc>
          <w:tcPr>
            <w:tcW w:w="3125" w:type="dxa"/>
          </w:tcPr>
          <w:p w14:paraId="4C90BA95" w14:textId="0239BF94" w:rsidR="00DD0367" w:rsidRDefault="00DD0367" w:rsidP="003F0402">
            <w:pPr>
              <w:pStyle w:val="ListParagraph"/>
              <w:tabs>
                <w:tab w:val="left" w:pos="993"/>
              </w:tabs>
              <w:ind w:left="0"/>
              <w:jc w:val="both"/>
              <w:rPr>
                <w:ins w:id="3054" w:author="Windows User" w:date="2021-07-24T13:00:00Z"/>
              </w:rPr>
            </w:pPr>
            <w:ins w:id="3055" w:author="Windows User" w:date="2021-07-24T13:00:00Z">
              <w:r>
                <w:t>id_ma</w:t>
              </w:r>
            </w:ins>
            <w:r w:rsidR="00FA006F">
              <w:t>tkul</w:t>
            </w:r>
            <w:ins w:id="3056" w:author="Windows User" w:date="2021-07-24T13:00:00Z">
              <w:r>
                <w:t>kelas</w:t>
              </w:r>
            </w:ins>
          </w:p>
        </w:tc>
        <w:tc>
          <w:tcPr>
            <w:tcW w:w="1790" w:type="dxa"/>
          </w:tcPr>
          <w:p w14:paraId="6752C7E9" w14:textId="12A16498" w:rsidR="00DD0367" w:rsidRDefault="00DD0367" w:rsidP="003F0402">
            <w:pPr>
              <w:pStyle w:val="ListParagraph"/>
              <w:tabs>
                <w:tab w:val="left" w:pos="993"/>
              </w:tabs>
              <w:ind w:left="0"/>
              <w:jc w:val="center"/>
              <w:rPr>
                <w:ins w:id="3057" w:author="Windows User" w:date="2021-07-24T13:00:00Z"/>
              </w:rPr>
            </w:pPr>
            <w:ins w:id="3058" w:author="Windows User" w:date="2021-07-24T13:00:00Z">
              <w:r>
                <w:t>bigint(20)</w:t>
              </w:r>
            </w:ins>
          </w:p>
        </w:tc>
        <w:tc>
          <w:tcPr>
            <w:tcW w:w="1782" w:type="dxa"/>
          </w:tcPr>
          <w:p w14:paraId="6DCC110E" w14:textId="20E89ADC" w:rsidR="00DD0367" w:rsidRPr="00CE01A3" w:rsidRDefault="00DD0367" w:rsidP="003F0402">
            <w:pPr>
              <w:pStyle w:val="ListParagraph"/>
              <w:tabs>
                <w:tab w:val="left" w:pos="993"/>
              </w:tabs>
              <w:ind w:left="0"/>
              <w:jc w:val="center"/>
              <w:rPr>
                <w:ins w:id="3059" w:author="Windows User" w:date="2021-07-24T13:00:00Z"/>
                <w:i/>
              </w:rPr>
            </w:pPr>
            <w:ins w:id="3060" w:author="Windows User" w:date="2021-07-24T13:00:00Z">
              <w:r w:rsidRPr="00CE01A3">
                <w:rPr>
                  <w:i/>
                </w:rPr>
                <w:t>primary key</w:t>
              </w:r>
            </w:ins>
          </w:p>
        </w:tc>
      </w:tr>
      <w:tr w:rsidR="00DD0367" w14:paraId="2C15E5F8" w14:textId="77777777" w:rsidTr="003F0402">
        <w:trPr>
          <w:ins w:id="3061" w:author="Windows User" w:date="2021-07-24T13:00:00Z"/>
        </w:trPr>
        <w:tc>
          <w:tcPr>
            <w:tcW w:w="510" w:type="dxa"/>
          </w:tcPr>
          <w:p w14:paraId="37C5F103" w14:textId="3D280D06" w:rsidR="00DD0367" w:rsidRDefault="00DD0367" w:rsidP="003F0402">
            <w:pPr>
              <w:pStyle w:val="ListParagraph"/>
              <w:tabs>
                <w:tab w:val="left" w:pos="993"/>
              </w:tabs>
              <w:ind w:left="0"/>
              <w:jc w:val="both"/>
              <w:rPr>
                <w:ins w:id="3062" w:author="Windows User" w:date="2021-07-24T13:00:00Z"/>
              </w:rPr>
            </w:pPr>
            <w:ins w:id="3063" w:author="Windows User" w:date="2021-07-24T13:00:00Z">
              <w:r>
                <w:t>2</w:t>
              </w:r>
            </w:ins>
          </w:p>
        </w:tc>
        <w:tc>
          <w:tcPr>
            <w:tcW w:w="3125" w:type="dxa"/>
          </w:tcPr>
          <w:p w14:paraId="3FBBDD27" w14:textId="2AD59C95" w:rsidR="00DD0367" w:rsidRDefault="00DD0367" w:rsidP="003F0402">
            <w:pPr>
              <w:pStyle w:val="ListParagraph"/>
              <w:tabs>
                <w:tab w:val="left" w:pos="993"/>
              </w:tabs>
              <w:ind w:left="0"/>
              <w:jc w:val="both"/>
              <w:rPr>
                <w:ins w:id="3064" w:author="Windows User" w:date="2021-07-24T13:00:00Z"/>
              </w:rPr>
            </w:pPr>
            <w:ins w:id="3065" w:author="Windows User" w:date="2021-07-24T13:00:00Z">
              <w:r>
                <w:t>kelas</w:t>
              </w:r>
            </w:ins>
            <w:ins w:id="3066" w:author="Windows User" w:date="2021-07-24T13:02:00Z">
              <w:r>
                <w:t>_id</w:t>
              </w:r>
            </w:ins>
          </w:p>
        </w:tc>
        <w:tc>
          <w:tcPr>
            <w:tcW w:w="1790" w:type="dxa"/>
          </w:tcPr>
          <w:p w14:paraId="251FEB93" w14:textId="653DE24C" w:rsidR="00DD0367" w:rsidRDefault="00DD0367" w:rsidP="003F0402">
            <w:pPr>
              <w:pStyle w:val="ListParagraph"/>
              <w:tabs>
                <w:tab w:val="left" w:pos="993"/>
              </w:tabs>
              <w:ind w:left="0"/>
              <w:jc w:val="center"/>
              <w:rPr>
                <w:ins w:id="3067" w:author="Windows User" w:date="2021-07-24T13:00:00Z"/>
              </w:rPr>
            </w:pPr>
            <w:ins w:id="3068" w:author="Windows User" w:date="2021-07-24T13:00:00Z">
              <w:r>
                <w:t>bigint(20)</w:t>
              </w:r>
            </w:ins>
          </w:p>
        </w:tc>
        <w:tc>
          <w:tcPr>
            <w:tcW w:w="1782" w:type="dxa"/>
          </w:tcPr>
          <w:p w14:paraId="549D280A" w14:textId="582B3FC8" w:rsidR="00DD0367" w:rsidRPr="00CE01A3" w:rsidRDefault="00DD0367" w:rsidP="003F0402">
            <w:pPr>
              <w:pStyle w:val="ListParagraph"/>
              <w:tabs>
                <w:tab w:val="left" w:pos="993"/>
              </w:tabs>
              <w:ind w:left="0"/>
              <w:jc w:val="center"/>
              <w:rPr>
                <w:ins w:id="3069" w:author="Windows User" w:date="2021-07-24T13:00:00Z"/>
              </w:rPr>
            </w:pPr>
            <w:ins w:id="3070" w:author="Windows User" w:date="2021-07-24T13:00:00Z">
              <w:r w:rsidRPr="0053581A">
                <w:rPr>
                  <w:i/>
                </w:rPr>
                <w:t>foreign key</w:t>
              </w:r>
            </w:ins>
          </w:p>
        </w:tc>
      </w:tr>
      <w:tr w:rsidR="00DD0367" w14:paraId="30683C69" w14:textId="77777777" w:rsidTr="003F0402">
        <w:trPr>
          <w:ins w:id="3071" w:author="Windows User" w:date="2021-07-24T13:00:00Z"/>
        </w:trPr>
        <w:tc>
          <w:tcPr>
            <w:tcW w:w="510" w:type="dxa"/>
          </w:tcPr>
          <w:p w14:paraId="5F2428DE" w14:textId="01DDC670" w:rsidR="00DD0367" w:rsidRDefault="00DD0367" w:rsidP="003F0402">
            <w:pPr>
              <w:pStyle w:val="ListParagraph"/>
              <w:tabs>
                <w:tab w:val="left" w:pos="993"/>
              </w:tabs>
              <w:ind w:left="0"/>
              <w:jc w:val="both"/>
              <w:rPr>
                <w:ins w:id="3072" w:author="Windows User" w:date="2021-07-24T13:00:00Z"/>
              </w:rPr>
            </w:pPr>
            <w:ins w:id="3073" w:author="Windows User" w:date="2021-07-24T13:00:00Z">
              <w:r>
                <w:t>3</w:t>
              </w:r>
            </w:ins>
          </w:p>
        </w:tc>
        <w:tc>
          <w:tcPr>
            <w:tcW w:w="3125" w:type="dxa"/>
          </w:tcPr>
          <w:p w14:paraId="0940BB52" w14:textId="4F8B90FC" w:rsidR="00DD0367" w:rsidRDefault="00DD0367" w:rsidP="003F0402">
            <w:pPr>
              <w:pStyle w:val="ListParagraph"/>
              <w:tabs>
                <w:tab w:val="left" w:pos="993"/>
              </w:tabs>
              <w:ind w:left="0"/>
              <w:jc w:val="both"/>
              <w:rPr>
                <w:ins w:id="3074" w:author="Windows User" w:date="2021-07-24T13:00:00Z"/>
              </w:rPr>
            </w:pPr>
            <w:ins w:id="3075" w:author="Windows User" w:date="2021-07-24T13:00:00Z">
              <w:r>
                <w:t>studi_id</w:t>
              </w:r>
            </w:ins>
          </w:p>
        </w:tc>
        <w:tc>
          <w:tcPr>
            <w:tcW w:w="1790" w:type="dxa"/>
          </w:tcPr>
          <w:p w14:paraId="135EF722" w14:textId="6D9401ED" w:rsidR="00DD0367" w:rsidRDefault="00DD0367" w:rsidP="003F0402">
            <w:pPr>
              <w:pStyle w:val="ListParagraph"/>
              <w:tabs>
                <w:tab w:val="left" w:pos="993"/>
              </w:tabs>
              <w:ind w:left="0"/>
              <w:jc w:val="center"/>
              <w:rPr>
                <w:ins w:id="3076" w:author="Windows User" w:date="2021-07-24T13:00:00Z"/>
              </w:rPr>
            </w:pPr>
            <w:ins w:id="3077" w:author="Windows User" w:date="2021-07-24T13:00:00Z">
              <w:r>
                <w:t>bigint(20)</w:t>
              </w:r>
            </w:ins>
          </w:p>
        </w:tc>
        <w:tc>
          <w:tcPr>
            <w:tcW w:w="1782" w:type="dxa"/>
          </w:tcPr>
          <w:p w14:paraId="3D3B8BA0" w14:textId="3C9E1495" w:rsidR="00DD0367" w:rsidRDefault="00DD0367" w:rsidP="003F0402">
            <w:pPr>
              <w:pStyle w:val="ListParagraph"/>
              <w:tabs>
                <w:tab w:val="left" w:pos="993"/>
              </w:tabs>
              <w:ind w:left="0"/>
              <w:jc w:val="center"/>
              <w:rPr>
                <w:ins w:id="3078" w:author="Windows User" w:date="2021-07-24T13:00:00Z"/>
                <w:i/>
              </w:rPr>
            </w:pPr>
            <w:ins w:id="3079" w:author="Windows User" w:date="2021-07-24T13:00:00Z">
              <w:r w:rsidRPr="0053581A">
                <w:rPr>
                  <w:i/>
                </w:rPr>
                <w:t>foreign key</w:t>
              </w:r>
            </w:ins>
          </w:p>
        </w:tc>
      </w:tr>
      <w:tr w:rsidR="00DD0367" w14:paraId="2D2F51D9" w14:textId="77777777" w:rsidTr="003F0402">
        <w:trPr>
          <w:ins w:id="3080" w:author="Windows User" w:date="2021-07-24T13:00:00Z"/>
        </w:trPr>
        <w:tc>
          <w:tcPr>
            <w:tcW w:w="510" w:type="dxa"/>
          </w:tcPr>
          <w:p w14:paraId="7276D7B7" w14:textId="66FF3A7B" w:rsidR="00DD0367" w:rsidRDefault="00DD0367" w:rsidP="003F0402">
            <w:pPr>
              <w:pStyle w:val="ListParagraph"/>
              <w:tabs>
                <w:tab w:val="left" w:pos="993"/>
              </w:tabs>
              <w:ind w:left="0"/>
              <w:jc w:val="both"/>
              <w:rPr>
                <w:ins w:id="3081" w:author="Windows User" w:date="2021-07-24T13:00:00Z"/>
              </w:rPr>
            </w:pPr>
            <w:ins w:id="3082" w:author="Windows User" w:date="2021-07-24T13:00:00Z">
              <w:r>
                <w:t>4</w:t>
              </w:r>
            </w:ins>
          </w:p>
        </w:tc>
        <w:tc>
          <w:tcPr>
            <w:tcW w:w="3125" w:type="dxa"/>
          </w:tcPr>
          <w:p w14:paraId="543E8CC7" w14:textId="307249AB" w:rsidR="00DD0367" w:rsidRDefault="00DD0367" w:rsidP="003F0402">
            <w:pPr>
              <w:pStyle w:val="ListParagraph"/>
              <w:tabs>
                <w:tab w:val="left" w:pos="993"/>
              </w:tabs>
              <w:ind w:left="0"/>
              <w:jc w:val="both"/>
              <w:rPr>
                <w:ins w:id="3083" w:author="Windows User" w:date="2021-07-24T13:00:00Z"/>
              </w:rPr>
            </w:pPr>
            <w:ins w:id="3084" w:author="Windows User" w:date="2021-07-24T13:00:00Z">
              <w:r>
                <w:t>created_at</w:t>
              </w:r>
            </w:ins>
          </w:p>
        </w:tc>
        <w:tc>
          <w:tcPr>
            <w:tcW w:w="1790" w:type="dxa"/>
          </w:tcPr>
          <w:p w14:paraId="7EAB8D86" w14:textId="0A35C96B" w:rsidR="00DD0367" w:rsidRDefault="00DD0367" w:rsidP="003F0402">
            <w:pPr>
              <w:pStyle w:val="ListParagraph"/>
              <w:tabs>
                <w:tab w:val="left" w:pos="993"/>
              </w:tabs>
              <w:ind w:left="0"/>
              <w:jc w:val="center"/>
              <w:rPr>
                <w:ins w:id="3085" w:author="Windows User" w:date="2021-07-24T13:00:00Z"/>
              </w:rPr>
            </w:pPr>
            <w:ins w:id="3086" w:author="Windows User" w:date="2021-07-24T13:00:00Z">
              <w:r>
                <w:t>timestamp</w:t>
              </w:r>
            </w:ins>
          </w:p>
        </w:tc>
        <w:tc>
          <w:tcPr>
            <w:tcW w:w="1782" w:type="dxa"/>
          </w:tcPr>
          <w:p w14:paraId="166148B7" w14:textId="46EABE93" w:rsidR="00DD0367" w:rsidRDefault="00F304F8" w:rsidP="003F0402">
            <w:pPr>
              <w:pStyle w:val="ListParagraph"/>
              <w:tabs>
                <w:tab w:val="left" w:pos="993"/>
              </w:tabs>
              <w:ind w:left="0"/>
              <w:jc w:val="center"/>
              <w:rPr>
                <w:ins w:id="3087" w:author="Windows User" w:date="2021-07-24T13:00:00Z"/>
              </w:rPr>
            </w:pPr>
            <w:r>
              <w:t>null</w:t>
            </w:r>
          </w:p>
        </w:tc>
      </w:tr>
      <w:tr w:rsidR="00DD0367" w14:paraId="5D39FE78" w14:textId="77777777" w:rsidTr="003F0402">
        <w:trPr>
          <w:ins w:id="3088" w:author="Windows User" w:date="2021-07-24T13:00:00Z"/>
        </w:trPr>
        <w:tc>
          <w:tcPr>
            <w:tcW w:w="510" w:type="dxa"/>
          </w:tcPr>
          <w:p w14:paraId="0B63C29C" w14:textId="1670CDCB" w:rsidR="00DD0367" w:rsidRDefault="00DD0367" w:rsidP="003F0402">
            <w:pPr>
              <w:pStyle w:val="ListParagraph"/>
              <w:tabs>
                <w:tab w:val="left" w:pos="993"/>
              </w:tabs>
              <w:ind w:left="0"/>
              <w:jc w:val="both"/>
              <w:rPr>
                <w:ins w:id="3089" w:author="Windows User" w:date="2021-07-24T13:00:00Z"/>
              </w:rPr>
            </w:pPr>
            <w:ins w:id="3090" w:author="Windows User" w:date="2021-07-24T13:00:00Z">
              <w:r>
                <w:t>5</w:t>
              </w:r>
            </w:ins>
          </w:p>
        </w:tc>
        <w:tc>
          <w:tcPr>
            <w:tcW w:w="3125" w:type="dxa"/>
          </w:tcPr>
          <w:p w14:paraId="0D2D86CF" w14:textId="37F62362" w:rsidR="00DD0367" w:rsidRDefault="00DD0367" w:rsidP="003F0402">
            <w:pPr>
              <w:pStyle w:val="ListParagraph"/>
              <w:tabs>
                <w:tab w:val="left" w:pos="993"/>
              </w:tabs>
              <w:ind w:left="0"/>
              <w:jc w:val="both"/>
              <w:rPr>
                <w:ins w:id="3091" w:author="Windows User" w:date="2021-07-24T13:00:00Z"/>
              </w:rPr>
            </w:pPr>
            <w:ins w:id="3092" w:author="Windows User" w:date="2021-07-24T13:00:00Z">
              <w:r>
                <w:t>updated_at</w:t>
              </w:r>
            </w:ins>
          </w:p>
        </w:tc>
        <w:tc>
          <w:tcPr>
            <w:tcW w:w="1790" w:type="dxa"/>
          </w:tcPr>
          <w:p w14:paraId="26996627" w14:textId="4C6270A8" w:rsidR="00DD0367" w:rsidRDefault="00DD0367" w:rsidP="003F0402">
            <w:pPr>
              <w:pStyle w:val="ListParagraph"/>
              <w:tabs>
                <w:tab w:val="left" w:pos="993"/>
              </w:tabs>
              <w:ind w:left="0"/>
              <w:jc w:val="center"/>
              <w:rPr>
                <w:ins w:id="3093" w:author="Windows User" w:date="2021-07-24T13:00:00Z"/>
              </w:rPr>
            </w:pPr>
            <w:ins w:id="3094" w:author="Windows User" w:date="2021-07-24T13:00:00Z">
              <w:r>
                <w:t>timestamp</w:t>
              </w:r>
            </w:ins>
          </w:p>
        </w:tc>
        <w:tc>
          <w:tcPr>
            <w:tcW w:w="1782" w:type="dxa"/>
          </w:tcPr>
          <w:p w14:paraId="65F0AD6C" w14:textId="611F19D1" w:rsidR="00DD0367" w:rsidRDefault="00F304F8" w:rsidP="003F0402">
            <w:pPr>
              <w:pStyle w:val="ListParagraph"/>
              <w:tabs>
                <w:tab w:val="left" w:pos="993"/>
              </w:tabs>
              <w:ind w:left="0"/>
              <w:jc w:val="center"/>
              <w:rPr>
                <w:ins w:id="3095" w:author="Windows User" w:date="2021-07-24T13:00:00Z"/>
              </w:rPr>
            </w:pPr>
            <w:r>
              <w:t>null</w:t>
            </w:r>
          </w:p>
        </w:tc>
      </w:tr>
    </w:tbl>
    <w:p w14:paraId="08E53E50" w14:textId="472E785E" w:rsidR="00FB3E53" w:rsidRDefault="00FB3E53">
      <w:pPr>
        <w:ind w:firstLine="709"/>
        <w:jc w:val="both"/>
        <w:rPr>
          <w:ins w:id="3096" w:author="Windows User" w:date="2021-04-04T21:23:00Z"/>
        </w:rPr>
        <w:pPrChange w:id="3097" w:author="Windows User" w:date="2021-03-23T13:44:00Z">
          <w:pPr>
            <w:pStyle w:val="Heading2"/>
            <w:numPr>
              <w:ilvl w:val="2"/>
              <w:numId w:val="23"/>
            </w:numPr>
            <w:ind w:left="709" w:hanging="709"/>
          </w:pPr>
        </w:pPrChange>
      </w:pPr>
    </w:p>
    <w:p w14:paraId="570E048B" w14:textId="06268F00" w:rsidR="00062BF0" w:rsidRDefault="00062BF0">
      <w:pPr>
        <w:pStyle w:val="Heading2"/>
        <w:numPr>
          <w:ilvl w:val="0"/>
          <w:numId w:val="55"/>
        </w:numPr>
        <w:ind w:left="1134" w:hanging="850"/>
        <w:jc w:val="both"/>
        <w:rPr>
          <w:ins w:id="3098" w:author="Windows User" w:date="2021-06-03T19:18:00Z"/>
        </w:rPr>
        <w:pPrChange w:id="3099" w:author="Windows User" w:date="2021-06-03T19:18:00Z">
          <w:pPr>
            <w:pStyle w:val="Heading2"/>
            <w:numPr>
              <w:numId w:val="54"/>
            </w:numPr>
            <w:ind w:left="720" w:hanging="360"/>
            <w:jc w:val="both"/>
          </w:pPr>
        </w:pPrChange>
      </w:pPr>
      <w:bookmarkStart w:id="3100" w:name="_Toc72497128"/>
      <w:bookmarkStart w:id="3101" w:name="_Toc94356975"/>
      <w:ins w:id="3102" w:author="Windows User" w:date="2021-06-03T19:17:00Z">
        <w:r>
          <w:t>Perancangan Antarmuka</w:t>
        </w:r>
      </w:ins>
      <w:bookmarkEnd w:id="3100"/>
      <w:bookmarkEnd w:id="3101"/>
    </w:p>
    <w:p w14:paraId="42CBCA50" w14:textId="76A427FD" w:rsidR="0077794D" w:rsidRDefault="006774EF" w:rsidP="006774EF">
      <w:pPr>
        <w:pStyle w:val="ListParagraph"/>
        <w:tabs>
          <w:tab w:val="left" w:pos="1134"/>
        </w:tabs>
        <w:ind w:left="284"/>
        <w:jc w:val="both"/>
      </w:pPr>
      <w:r>
        <w:tab/>
      </w:r>
      <w:r w:rsidR="0077794D">
        <w:t xml:space="preserve">Perancangan antarmuka merupakan pembuatan rancangan gambaran </w:t>
      </w:r>
      <w:r w:rsidR="0077794D" w:rsidRPr="00BF2663">
        <w:rPr>
          <w:i/>
        </w:rPr>
        <w:t>design</w:t>
      </w:r>
      <w:r w:rsidR="0077794D">
        <w:t xml:space="preserve"> sistem, tujuan dari perancangan antar muka yaitu agar pembuatan </w:t>
      </w:r>
      <w:r w:rsidR="0077794D" w:rsidRPr="0077794D">
        <w:rPr>
          <w:i/>
          <w:iCs/>
        </w:rPr>
        <w:t>design</w:t>
      </w:r>
      <w:r w:rsidR="0077794D">
        <w:t xml:space="preserve"> sistem lebih terarah. Pembuatan rancangan antarmuka dilakukan berdasarkan analisa-analisa yang telah diterapkan pada tahap sebelumnya. Perancangan antarmuka dari Sistem Informasi </w:t>
      </w:r>
      <w:r w:rsidR="0077794D" w:rsidRPr="0077794D">
        <w:rPr>
          <w:i/>
        </w:rPr>
        <w:t>E-Learning</w:t>
      </w:r>
      <w:r w:rsidR="0077794D">
        <w:t xml:space="preserve"> di SMK TI Bali Global Karangasem adalah sebagai berikut:</w:t>
      </w:r>
    </w:p>
    <w:p w14:paraId="129F1D6F" w14:textId="77777777" w:rsidR="00EC1085" w:rsidRDefault="00EC1085" w:rsidP="006774EF">
      <w:pPr>
        <w:pStyle w:val="ListParagraph"/>
        <w:tabs>
          <w:tab w:val="left" w:pos="1134"/>
        </w:tabs>
        <w:ind w:left="284"/>
        <w:jc w:val="both"/>
      </w:pPr>
    </w:p>
    <w:p w14:paraId="7AB5C9C9" w14:textId="00C481EF" w:rsidR="00887A4D" w:rsidRDefault="00A21002" w:rsidP="00A21002">
      <w:pPr>
        <w:pStyle w:val="Heading3"/>
        <w:ind w:left="709" w:hanging="284"/>
      </w:pPr>
      <w:bookmarkStart w:id="3103" w:name="_Toc94356976"/>
      <w:r>
        <w:t xml:space="preserve">4.3.1 </w:t>
      </w:r>
      <w:ins w:id="3104" w:author="Windows User" w:date="2021-06-03T19:17:00Z">
        <w:r w:rsidR="00887A4D">
          <w:t>Perancangan Antarmuka</w:t>
        </w:r>
      </w:ins>
      <w:r w:rsidR="00887A4D">
        <w:t xml:space="preserve"> Login</w:t>
      </w:r>
      <w:bookmarkEnd w:id="3103"/>
    </w:p>
    <w:p w14:paraId="52706CF6" w14:textId="773EA6AC" w:rsidR="006944B8" w:rsidRDefault="006944B8" w:rsidP="006944B8">
      <w:pPr>
        <w:ind w:left="284" w:firstLine="720"/>
        <w:jc w:val="both"/>
      </w:pPr>
      <w:r>
        <w:t xml:space="preserve">Perancangan Antarmuka Login merupakan rancangan gambaran desain sistem yang akan diakses oleh Admin, Guru, dan Siswa yang ada di </w:t>
      </w:r>
      <w:r>
        <w:lastRenderedPageBreak/>
        <w:t xml:space="preserve">SMK TI Bali Global Karangasem. Berikut merupakan rancangan antarmuka </w:t>
      </w:r>
      <w:r w:rsidRPr="006944B8">
        <w:rPr>
          <w:i/>
        </w:rPr>
        <w:t>login</w:t>
      </w:r>
      <w:r w:rsidR="00B93F33">
        <w:t>:</w:t>
      </w:r>
    </w:p>
    <w:p w14:paraId="398D1463" w14:textId="77777777" w:rsidR="00EC1085" w:rsidRDefault="00EC1085" w:rsidP="006944B8">
      <w:pPr>
        <w:ind w:left="284" w:firstLine="720"/>
        <w:jc w:val="both"/>
      </w:pPr>
    </w:p>
    <w:p w14:paraId="0D23F33F" w14:textId="1A1E48D8" w:rsidR="006944B8" w:rsidRPr="006944B8" w:rsidRDefault="006944B8" w:rsidP="006944B8">
      <w:pPr>
        <w:pStyle w:val="ListParagraph"/>
        <w:numPr>
          <w:ilvl w:val="0"/>
          <w:numId w:val="59"/>
        </w:numPr>
        <w:jc w:val="both"/>
        <w:rPr>
          <w:i/>
        </w:rPr>
      </w:pPr>
      <w:r>
        <w:t xml:space="preserve">Halaman </w:t>
      </w:r>
      <w:r w:rsidRPr="006944B8">
        <w:rPr>
          <w:i/>
        </w:rPr>
        <w:t>Login</w:t>
      </w:r>
    </w:p>
    <w:p w14:paraId="5CDD31D1" w14:textId="46B08817" w:rsidR="006944B8" w:rsidRDefault="00E145FC" w:rsidP="00B93F33">
      <w:pPr>
        <w:ind w:left="709"/>
        <w:jc w:val="both"/>
      </w:pPr>
      <w:r>
        <w:rPr>
          <w:noProof/>
        </w:rPr>
        <mc:AlternateContent>
          <mc:Choice Requires="wps">
            <w:drawing>
              <wp:anchor distT="0" distB="0" distL="114300" distR="114300" simplePos="0" relativeHeight="251915264" behindDoc="0" locked="0" layoutInCell="1" allowOverlap="1" wp14:anchorId="7D61AC79" wp14:editId="09A5A9A6">
                <wp:simplePos x="0" y="0"/>
                <wp:positionH relativeFrom="column">
                  <wp:posOffset>617220</wp:posOffset>
                </wp:positionH>
                <wp:positionV relativeFrom="paragraph">
                  <wp:posOffset>3680460</wp:posOffset>
                </wp:positionV>
                <wp:extent cx="3867150" cy="635"/>
                <wp:effectExtent l="0" t="0" r="0" b="6985"/>
                <wp:wrapTopAndBottom/>
                <wp:docPr id="36" name="Text Box 36"/>
                <wp:cNvGraphicFramePr/>
                <a:graphic xmlns:a="http://schemas.openxmlformats.org/drawingml/2006/main">
                  <a:graphicData uri="http://schemas.microsoft.com/office/word/2010/wordprocessingShape">
                    <wps:wsp>
                      <wps:cNvSpPr txBox="1"/>
                      <wps:spPr>
                        <a:xfrm>
                          <a:off x="0" y="0"/>
                          <a:ext cx="3867150" cy="635"/>
                        </a:xfrm>
                        <a:prstGeom prst="rect">
                          <a:avLst/>
                        </a:prstGeom>
                        <a:noFill/>
                        <a:ln>
                          <a:noFill/>
                        </a:ln>
                      </wps:spPr>
                      <wps:txbx>
                        <w:txbxContent>
                          <w:p w14:paraId="4A4EA8DA" w14:textId="2FF9DA84" w:rsidR="00460EF3" w:rsidRPr="002008D4" w:rsidRDefault="00460EF3" w:rsidP="00E145FC">
                            <w:pPr>
                              <w:pStyle w:val="Caption"/>
                              <w:rPr>
                                <w:noProof/>
                              </w:rPr>
                            </w:pPr>
                            <w:bookmarkStart w:id="3105" w:name="_Toc94361527"/>
                            <w:r>
                              <w:t xml:space="preserve">Gambar 4. </w:t>
                            </w:r>
                            <w:r>
                              <w:fldChar w:fldCharType="begin"/>
                            </w:r>
                            <w:r>
                              <w:instrText xml:space="preserve"> SEQ Gambar_4. \* ARABIC </w:instrText>
                            </w:r>
                            <w:r>
                              <w:fldChar w:fldCharType="separate"/>
                            </w:r>
                            <w:r>
                              <w:rPr>
                                <w:noProof/>
                              </w:rPr>
                              <w:t>13</w:t>
                            </w:r>
                            <w:r>
                              <w:fldChar w:fldCharType="end"/>
                            </w:r>
                            <w:r w:rsidRPr="00E145FC">
                              <w:rPr>
                                <w:lang w:val="en-US"/>
                              </w:rPr>
                              <w:t xml:space="preserve"> </w:t>
                            </w:r>
                            <w:r>
                              <w:rPr>
                                <w:lang w:val="en-US"/>
                              </w:rPr>
                              <w:t xml:space="preserve">Perancangan Antarmuka </w:t>
                            </w:r>
                            <w:del w:id="3106" w:author="Windows User" w:date="2021-06-03T06:44:00Z">
                              <w:r w:rsidDel="003132A6">
                                <w:rPr>
                                  <w:lang w:val="en-US"/>
                                </w:rPr>
                                <w:delText xml:space="preserve">Metode </w:delText>
                              </w:r>
                              <w:r w:rsidRPr="008B7A13" w:rsidDel="003132A6">
                                <w:rPr>
                                  <w:i/>
                                  <w:lang w:val="en-US"/>
                                </w:rPr>
                                <w:delText>Waterfall</w:delText>
                              </w:r>
                            </w:del>
                            <w:r>
                              <w:rPr>
                                <w:lang w:val="en-US"/>
                              </w:rPr>
                              <w:t>Halaman Login</w:t>
                            </w:r>
                            <w:bookmarkEnd w:id="3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1AC79" id="Text Box 36" o:spid="_x0000_s1035" type="#_x0000_t202" style="position:absolute;left:0;text-align:left;margin-left:48.6pt;margin-top:289.8pt;width:304.5pt;height:.05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" filled="f" stroked="f">
                <v:textbox style="mso-fit-shape-to-text:t" inset="0,0,0,0">
                  <w:txbxContent>
                    <w:p w14:paraId="4A4EA8DA" w14:textId="2FF9DA84" w:rsidR="00460EF3" w:rsidRPr="002008D4" w:rsidRDefault="00460EF3" w:rsidP="00E145FC">
                      <w:pPr>
                        <w:pStyle w:val="Caption"/>
                        <w:rPr>
                          <w:noProof/>
                        </w:rPr>
                      </w:pPr>
                      <w:bookmarkStart w:id="3122" w:name="_Toc94361527"/>
                      <w:r>
                        <w:t xml:space="preserve">Gambar 4. </w:t>
                      </w:r>
                      <w:r>
                        <w:fldChar w:fldCharType="begin"/>
                      </w:r>
                      <w:r>
                        <w:instrText xml:space="preserve"> SEQ Gambar_4. \* ARABIC </w:instrText>
                      </w:r>
                      <w:r>
                        <w:fldChar w:fldCharType="separate"/>
                      </w:r>
                      <w:r>
                        <w:rPr>
                          <w:noProof/>
                        </w:rPr>
                        <w:t>13</w:t>
                      </w:r>
                      <w:r>
                        <w:fldChar w:fldCharType="end"/>
                      </w:r>
                      <w:r w:rsidRPr="00E145FC">
                        <w:rPr>
                          <w:lang w:val="en-US"/>
                        </w:rPr>
                        <w:t xml:space="preserve"> </w:t>
                      </w:r>
                      <w:r>
                        <w:rPr>
                          <w:lang w:val="en-US"/>
                        </w:rPr>
                        <w:t xml:space="preserve">Perancangan Antarmuka </w:t>
                      </w:r>
                      <w:del w:id="3123" w:author="Windows User" w:date="2021-06-03T06:44:00Z">
                        <w:r w:rsidDel="003132A6">
                          <w:rPr>
                            <w:lang w:val="en-US"/>
                          </w:rPr>
                          <w:delText xml:space="preserve">Metode </w:delText>
                        </w:r>
                        <w:r w:rsidRPr="008B7A13" w:rsidDel="003132A6">
                          <w:rPr>
                            <w:i/>
                            <w:lang w:val="en-US"/>
                          </w:rPr>
                          <w:delText>Waterfall</w:delText>
                        </w:r>
                      </w:del>
                      <w:r>
                        <w:rPr>
                          <w:lang w:val="en-US"/>
                        </w:rPr>
                        <w:t>Halaman Login</w:t>
                      </w:r>
                      <w:bookmarkEnd w:id="3122"/>
                    </w:p>
                  </w:txbxContent>
                </v:textbox>
                <w10:wrap type="topAndBottom"/>
              </v:shape>
            </w:pict>
          </mc:Fallback>
        </mc:AlternateContent>
      </w:r>
      <w:r w:rsidR="00273FA1" w:rsidRPr="00273FA1">
        <w:rPr>
          <w:noProof/>
        </w:rPr>
        <w:drawing>
          <wp:anchor distT="0" distB="0" distL="114300" distR="114300" simplePos="0" relativeHeight="251724800" behindDoc="0" locked="0" layoutInCell="1" allowOverlap="1" wp14:anchorId="4F821BC1" wp14:editId="04912FFB">
            <wp:simplePos x="0" y="0"/>
            <wp:positionH relativeFrom="margin">
              <wp:align>center</wp:align>
            </wp:positionH>
            <wp:positionV relativeFrom="paragraph">
              <wp:posOffset>1028488</wp:posOffset>
            </wp:positionV>
            <wp:extent cx="2159635" cy="2593975"/>
            <wp:effectExtent l="0" t="0" r="0" b="0"/>
            <wp:wrapTopAndBottom/>
            <wp:docPr id="50" name="Picture 50" descr="C:\Users\adip\Downloads\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p\Downloads\interfac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59635" cy="2593975"/>
                    </a:xfrm>
                    <a:prstGeom prst="rect">
                      <a:avLst/>
                    </a:prstGeom>
                    <a:noFill/>
                    <a:ln>
                      <a:noFill/>
                    </a:ln>
                  </pic:spPr>
                </pic:pic>
              </a:graphicData>
            </a:graphic>
            <wp14:sizeRelH relativeFrom="page">
              <wp14:pctWidth>0</wp14:pctWidth>
            </wp14:sizeRelH>
            <wp14:sizeRelV relativeFrom="page">
              <wp14:pctHeight>0</wp14:pctHeight>
            </wp14:sizeRelV>
          </wp:anchor>
        </w:drawing>
      </w:r>
      <w:r w:rsidR="006944B8">
        <w:t xml:space="preserve">Halaman </w:t>
      </w:r>
      <w:r w:rsidR="006944B8" w:rsidRPr="006944B8">
        <w:rPr>
          <w:i/>
          <w:iCs/>
        </w:rPr>
        <w:t>Login</w:t>
      </w:r>
      <w:r w:rsidR="00CD29FC">
        <w:rPr>
          <w:i/>
          <w:iCs/>
        </w:rPr>
        <w:t xml:space="preserve"> </w:t>
      </w:r>
      <w:r w:rsidR="006944B8">
        <w:t xml:space="preserve">merupakan halaman yang akan diakses oleh </w:t>
      </w:r>
      <w:r w:rsidR="00CD29FC">
        <w:t>Admin, Guru dan Siswa</w:t>
      </w:r>
      <w:r w:rsidR="006944B8">
        <w:t xml:space="preserve">. Pada halaman ini, </w:t>
      </w:r>
      <w:r w:rsidR="00CD29FC">
        <w:t>Guru dan Siswa</w:t>
      </w:r>
      <w:r w:rsidR="006944B8">
        <w:t xml:space="preserve"> akan memasukkan </w:t>
      </w:r>
      <w:r w:rsidR="00D6286E">
        <w:rPr>
          <w:i/>
          <w:iCs/>
        </w:rPr>
        <w:t xml:space="preserve">email </w:t>
      </w:r>
      <w:r w:rsidR="006944B8">
        <w:t xml:space="preserve">dan </w:t>
      </w:r>
      <w:r w:rsidR="006944B8" w:rsidRPr="006944B8">
        <w:rPr>
          <w:i/>
          <w:iCs/>
        </w:rPr>
        <w:t xml:space="preserve">password </w:t>
      </w:r>
      <w:r w:rsidR="006944B8">
        <w:t xml:space="preserve">yang telah terdaftar kemudian mengklik tombol </w:t>
      </w:r>
      <w:r w:rsidR="006944B8" w:rsidRPr="006944B8">
        <w:rPr>
          <w:i/>
          <w:iCs/>
        </w:rPr>
        <w:t xml:space="preserve">login </w:t>
      </w:r>
      <w:r w:rsidR="006944B8">
        <w:t xml:space="preserve">untuk menuju ke halaman </w:t>
      </w:r>
      <w:r w:rsidR="006944B8" w:rsidRPr="006944B8">
        <w:rPr>
          <w:i/>
          <w:iCs/>
        </w:rPr>
        <w:t>home</w:t>
      </w:r>
      <w:r w:rsidR="006944B8">
        <w:t xml:space="preserve"> sistem.</w:t>
      </w:r>
    </w:p>
    <w:p w14:paraId="1E8A3DAE" w14:textId="5722D294" w:rsidR="00EC1085" w:rsidRDefault="00EC1085" w:rsidP="00E145FC">
      <w:pPr>
        <w:jc w:val="both"/>
      </w:pPr>
    </w:p>
    <w:p w14:paraId="7013B09A" w14:textId="311F72F7" w:rsidR="00833CCD" w:rsidRPr="00833CCD" w:rsidRDefault="00833CCD" w:rsidP="00B93F33">
      <w:pPr>
        <w:pStyle w:val="ListParagraph"/>
        <w:numPr>
          <w:ilvl w:val="0"/>
          <w:numId w:val="59"/>
        </w:numPr>
        <w:jc w:val="both"/>
      </w:pPr>
      <w:r>
        <w:t xml:space="preserve">Halaman </w:t>
      </w:r>
      <w:r w:rsidRPr="00833CCD">
        <w:rPr>
          <w:i/>
        </w:rPr>
        <w:t>Forgot Password</w:t>
      </w:r>
    </w:p>
    <w:p w14:paraId="13BF0AC0" w14:textId="51D79C1C" w:rsidR="00833CCD" w:rsidRDefault="00833CCD" w:rsidP="00B93F33">
      <w:pPr>
        <w:pStyle w:val="ListParagraph"/>
        <w:ind w:left="724"/>
        <w:jc w:val="both"/>
      </w:pPr>
      <w:r>
        <w:t xml:space="preserve">Halaman </w:t>
      </w:r>
      <w:r w:rsidRPr="00833CCD">
        <w:rPr>
          <w:i/>
        </w:rPr>
        <w:t>Forgot Password</w:t>
      </w:r>
      <w:r w:rsidRPr="00833CCD">
        <w:rPr>
          <w:i/>
          <w:iCs/>
        </w:rPr>
        <w:t xml:space="preserve"> </w:t>
      </w:r>
      <w:r>
        <w:t xml:space="preserve">merupakan halaman yang akan diakses oleh Admin, Guru dan Siswa jika melupakan </w:t>
      </w:r>
      <w:r w:rsidRPr="00833CCD">
        <w:rPr>
          <w:i/>
        </w:rPr>
        <w:t>password</w:t>
      </w:r>
      <w:r>
        <w:t xml:space="preserve">. Pada halaman ini, Admin, Guru dan Siswa akan memasukkan </w:t>
      </w:r>
      <w:r w:rsidR="00D6286E">
        <w:rPr>
          <w:i/>
          <w:iCs/>
        </w:rPr>
        <w:t xml:space="preserve">email </w:t>
      </w:r>
      <w:r>
        <w:t xml:space="preserve">yang telah terdaftar kemudian mengklik tombol </w:t>
      </w:r>
      <w:r w:rsidR="00D6286E">
        <w:rPr>
          <w:i/>
          <w:iCs/>
        </w:rPr>
        <w:t>Send Password Reset Link</w:t>
      </w:r>
      <w:r w:rsidRPr="00833CCD">
        <w:rPr>
          <w:i/>
          <w:iCs/>
        </w:rPr>
        <w:t xml:space="preserve"> </w:t>
      </w:r>
      <w:r>
        <w:t>untuk</w:t>
      </w:r>
      <w:r w:rsidR="00D6286E">
        <w:t xml:space="preserve"> mendapatkan email </w:t>
      </w:r>
      <w:r w:rsidR="00D6286E" w:rsidRPr="0002494C">
        <w:rPr>
          <w:i/>
        </w:rPr>
        <w:t>link reset password</w:t>
      </w:r>
      <w:r>
        <w:t>.</w:t>
      </w:r>
    </w:p>
    <w:p w14:paraId="75D82068" w14:textId="6C1A845F" w:rsidR="00BE7E0F" w:rsidRDefault="005B3A9F" w:rsidP="00BE7E0F">
      <w:pPr>
        <w:pStyle w:val="ListParagraph"/>
        <w:keepNext/>
        <w:ind w:left="724"/>
        <w:jc w:val="both"/>
      </w:pPr>
      <w:r w:rsidRPr="005B3A9F">
        <w:rPr>
          <w:noProof/>
        </w:rPr>
        <w:drawing>
          <wp:inline distT="0" distB="0" distL="0" distR="0" wp14:anchorId="22465708" wp14:editId="50551A76">
            <wp:extent cx="4544907" cy="1386205"/>
            <wp:effectExtent l="0" t="0" r="8255" b="4445"/>
            <wp:docPr id="57" name="Picture 57" descr="C:\Users\adip\Downloads\interface-res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p\Downloads\interface-reset passwor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51334" cy="1388165"/>
                    </a:xfrm>
                    <a:prstGeom prst="rect">
                      <a:avLst/>
                    </a:prstGeom>
                    <a:noFill/>
                    <a:ln>
                      <a:noFill/>
                    </a:ln>
                  </pic:spPr>
                </pic:pic>
              </a:graphicData>
            </a:graphic>
          </wp:inline>
        </w:drawing>
      </w:r>
    </w:p>
    <w:p w14:paraId="578CC74C" w14:textId="73126BF6" w:rsidR="005B3A9F" w:rsidRPr="00BE7E0F" w:rsidRDefault="00BE7E0F" w:rsidP="00BE7E0F">
      <w:pPr>
        <w:pStyle w:val="Caption"/>
        <w:rPr>
          <w:lang w:val="en-US"/>
        </w:rPr>
      </w:pPr>
      <w:bookmarkStart w:id="3107" w:name="_Toc94361528"/>
      <w:r>
        <w:t xml:space="preserve">Gambar 4. </w:t>
      </w:r>
      <w:r>
        <w:fldChar w:fldCharType="begin"/>
      </w:r>
      <w:r>
        <w:instrText xml:space="preserve"> SEQ Gambar_4. \* ARABIC </w:instrText>
      </w:r>
      <w:r>
        <w:fldChar w:fldCharType="separate"/>
      </w:r>
      <w:r w:rsidR="005F031C">
        <w:rPr>
          <w:noProof/>
        </w:rPr>
        <w:t>14</w:t>
      </w:r>
      <w:r>
        <w:fldChar w:fldCharType="end"/>
      </w:r>
      <w:r>
        <w:rPr>
          <w:lang w:val="en-US"/>
        </w:rPr>
        <w:t xml:space="preserve"> Perancangan Antarmuka</w:t>
      </w:r>
      <w:r w:rsidRPr="005B3A9F" w:rsidDel="003132A6">
        <w:rPr>
          <w:i/>
          <w:lang w:val="en-US"/>
        </w:rPr>
        <w:t xml:space="preserve"> </w:t>
      </w:r>
      <w:del w:id="3108" w:author="Windows User" w:date="2021-06-03T06:44:00Z">
        <w:r w:rsidRPr="005B3A9F" w:rsidDel="003132A6">
          <w:rPr>
            <w:i/>
            <w:lang w:val="en-US"/>
          </w:rPr>
          <w:delText>Metode Waterfall</w:delText>
        </w:r>
      </w:del>
      <w:r w:rsidRPr="005B3A9F">
        <w:rPr>
          <w:i/>
          <w:lang w:val="en-US"/>
        </w:rPr>
        <w:t>Forgot Password</w:t>
      </w:r>
      <w:bookmarkEnd w:id="3107"/>
    </w:p>
    <w:p w14:paraId="57B0483C" w14:textId="77777777" w:rsidR="001C3298" w:rsidRDefault="001C3298" w:rsidP="0002494C">
      <w:pPr>
        <w:jc w:val="both"/>
      </w:pPr>
    </w:p>
    <w:p w14:paraId="0F7B3B58" w14:textId="2DE861FC" w:rsidR="00D6286E" w:rsidRPr="00833CCD" w:rsidRDefault="00D6286E" w:rsidP="00B93F33">
      <w:pPr>
        <w:pStyle w:val="ListParagraph"/>
        <w:numPr>
          <w:ilvl w:val="0"/>
          <w:numId w:val="59"/>
        </w:numPr>
        <w:jc w:val="both"/>
      </w:pPr>
      <w:r>
        <w:lastRenderedPageBreak/>
        <w:t xml:space="preserve">Halaman </w:t>
      </w:r>
      <w:r>
        <w:rPr>
          <w:i/>
        </w:rPr>
        <w:t>Reset</w:t>
      </w:r>
      <w:r w:rsidRPr="00833CCD">
        <w:rPr>
          <w:i/>
        </w:rPr>
        <w:t xml:space="preserve"> Password</w:t>
      </w:r>
    </w:p>
    <w:p w14:paraId="1BE52E28" w14:textId="2FCB58AA" w:rsidR="006944B8" w:rsidRDefault="00D6286E" w:rsidP="00B93F33">
      <w:pPr>
        <w:pStyle w:val="ListParagraph"/>
        <w:ind w:left="724"/>
        <w:jc w:val="both"/>
      </w:pPr>
      <w:r>
        <w:t xml:space="preserve">Halaman </w:t>
      </w:r>
      <w:r>
        <w:rPr>
          <w:i/>
        </w:rPr>
        <w:t>Reset</w:t>
      </w:r>
      <w:r w:rsidRPr="00833CCD">
        <w:rPr>
          <w:i/>
        </w:rPr>
        <w:t xml:space="preserve"> Password</w:t>
      </w:r>
      <w:r w:rsidRPr="00833CCD">
        <w:rPr>
          <w:i/>
          <w:iCs/>
        </w:rPr>
        <w:t xml:space="preserve"> </w:t>
      </w:r>
      <w:r>
        <w:t xml:space="preserve">merupakan halaman yang digunakan untuk mereset </w:t>
      </w:r>
      <w:r w:rsidRPr="00D6286E">
        <w:rPr>
          <w:i/>
        </w:rPr>
        <w:t>password</w:t>
      </w:r>
      <w:r>
        <w:t xml:space="preserve">. Pada halaman ini, Admin, Guru dan Siswa akan memasukkan </w:t>
      </w:r>
      <w:r>
        <w:rPr>
          <w:i/>
          <w:iCs/>
        </w:rPr>
        <w:t xml:space="preserve">password </w:t>
      </w:r>
      <w:r>
        <w:rPr>
          <w:iCs/>
        </w:rPr>
        <w:t>baru</w:t>
      </w:r>
      <w:r>
        <w:t xml:space="preserve"> kemudian mengklik tombol </w:t>
      </w:r>
      <w:r>
        <w:rPr>
          <w:i/>
          <w:iCs/>
        </w:rPr>
        <w:t xml:space="preserve">Reset Password </w:t>
      </w:r>
      <w:r>
        <w:t xml:space="preserve">untuk mengubah </w:t>
      </w:r>
      <w:r>
        <w:rPr>
          <w:i/>
        </w:rPr>
        <w:t>P</w:t>
      </w:r>
      <w:r w:rsidRPr="00D6286E">
        <w:rPr>
          <w:i/>
        </w:rPr>
        <w:t>assword</w:t>
      </w:r>
      <w:r>
        <w:t>.</w:t>
      </w:r>
    </w:p>
    <w:p w14:paraId="18DED35A" w14:textId="77777777" w:rsidR="00BE7E0F" w:rsidRDefault="00D43654" w:rsidP="00BE7E0F">
      <w:pPr>
        <w:pStyle w:val="ListParagraph"/>
        <w:keepNext/>
        <w:ind w:left="724"/>
        <w:jc w:val="both"/>
      </w:pPr>
      <w:r w:rsidRPr="00D43654">
        <w:rPr>
          <w:noProof/>
        </w:rPr>
        <w:drawing>
          <wp:inline distT="0" distB="0" distL="0" distR="0" wp14:anchorId="0A1B458B" wp14:editId="5EBF5D5F">
            <wp:extent cx="4551680" cy="2067560"/>
            <wp:effectExtent l="0" t="0" r="1270" b="8890"/>
            <wp:docPr id="60" name="Picture 60" descr="C:\Users\adip\Downloads\interface-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p\Downloads\interface-change passwor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54225" cy="2068716"/>
                    </a:xfrm>
                    <a:prstGeom prst="rect">
                      <a:avLst/>
                    </a:prstGeom>
                    <a:noFill/>
                    <a:ln>
                      <a:noFill/>
                    </a:ln>
                  </pic:spPr>
                </pic:pic>
              </a:graphicData>
            </a:graphic>
          </wp:inline>
        </w:drawing>
      </w:r>
    </w:p>
    <w:p w14:paraId="2715411C" w14:textId="73F7CF0F" w:rsidR="005B3A9F" w:rsidRPr="00BE7E0F" w:rsidRDefault="00BE7E0F" w:rsidP="00BE7E0F">
      <w:pPr>
        <w:pStyle w:val="Caption"/>
        <w:rPr>
          <w:lang w:val="en-US"/>
        </w:rPr>
      </w:pPr>
      <w:bookmarkStart w:id="3109" w:name="_Toc94361529"/>
      <w:r>
        <w:t xml:space="preserve">Gambar 4. </w:t>
      </w:r>
      <w:r>
        <w:fldChar w:fldCharType="begin"/>
      </w:r>
      <w:r>
        <w:instrText xml:space="preserve"> SEQ Gambar_4. \* ARABIC </w:instrText>
      </w:r>
      <w:r>
        <w:fldChar w:fldCharType="separate"/>
      </w:r>
      <w:r w:rsidR="005F031C">
        <w:rPr>
          <w:noProof/>
        </w:rPr>
        <w:t>15</w:t>
      </w:r>
      <w:r>
        <w:fldChar w:fldCharType="end"/>
      </w:r>
      <w:r>
        <w:rPr>
          <w:lang w:val="en-US"/>
        </w:rPr>
        <w:t xml:space="preserve"> Perancangan Antarmuka</w:t>
      </w:r>
      <w:r w:rsidRPr="005B3A9F" w:rsidDel="003132A6">
        <w:rPr>
          <w:i/>
          <w:lang w:val="en-US"/>
        </w:rPr>
        <w:t xml:space="preserve"> </w:t>
      </w:r>
      <w:del w:id="3110" w:author="Windows User" w:date="2021-06-03T06:44:00Z">
        <w:r w:rsidRPr="005B3A9F" w:rsidDel="003132A6">
          <w:rPr>
            <w:i/>
            <w:lang w:val="en-US"/>
          </w:rPr>
          <w:delText>Metode Waterfall</w:delText>
        </w:r>
      </w:del>
      <w:r>
        <w:rPr>
          <w:i/>
          <w:lang w:val="en-US"/>
        </w:rPr>
        <w:t>Reset Password</w:t>
      </w:r>
      <w:bookmarkEnd w:id="3109"/>
    </w:p>
    <w:p w14:paraId="7578B261" w14:textId="77777777" w:rsidR="00910C75" w:rsidRDefault="00910C75" w:rsidP="00B93F33">
      <w:pPr>
        <w:pStyle w:val="ListParagraph"/>
        <w:ind w:left="724"/>
        <w:jc w:val="both"/>
      </w:pPr>
    </w:p>
    <w:p w14:paraId="30CEED18" w14:textId="65458539" w:rsidR="00B870D8" w:rsidRDefault="00B870D8" w:rsidP="00610083">
      <w:pPr>
        <w:pStyle w:val="Heading3"/>
        <w:numPr>
          <w:ilvl w:val="0"/>
          <w:numId w:val="77"/>
        </w:numPr>
        <w:ind w:left="360"/>
      </w:pPr>
      <w:bookmarkStart w:id="3111" w:name="_Toc94356977"/>
      <w:ins w:id="3112" w:author="Windows User" w:date="2021-06-03T19:17:00Z">
        <w:r>
          <w:t>Perancangan Antarmuka</w:t>
        </w:r>
      </w:ins>
      <w:r>
        <w:t xml:space="preserve"> Admin</w:t>
      </w:r>
      <w:bookmarkEnd w:id="3111"/>
    </w:p>
    <w:p w14:paraId="21739B49" w14:textId="6810712F" w:rsidR="00840978" w:rsidRDefault="00840978" w:rsidP="002E7C5E">
      <w:pPr>
        <w:ind w:firstLine="720"/>
        <w:jc w:val="both"/>
      </w:pPr>
      <w:r>
        <w:t>Perancangan antarmuka Admin merupakan rancangan gambaran desain sistem yang akan diakses oleh Admin. Berikut merupakan beberapa rancangan antarmuka desain sistem yang terdapat pada bagian Admin.</w:t>
      </w:r>
    </w:p>
    <w:p w14:paraId="29715BCE" w14:textId="0DCCB1C4" w:rsidR="002E7C5E" w:rsidRDefault="002E7C5E" w:rsidP="002E7C5E">
      <w:pPr>
        <w:pStyle w:val="ListParagraph"/>
        <w:numPr>
          <w:ilvl w:val="0"/>
          <w:numId w:val="61"/>
        </w:numPr>
        <w:ind w:left="709" w:hanging="709"/>
      </w:pPr>
      <w:r>
        <w:t xml:space="preserve">Halaman </w:t>
      </w:r>
      <w:r w:rsidRPr="002E7C5E">
        <w:rPr>
          <w:i/>
        </w:rPr>
        <w:t xml:space="preserve">Dashboard </w:t>
      </w:r>
      <w:r>
        <w:t>Admin</w:t>
      </w:r>
    </w:p>
    <w:p w14:paraId="32801566" w14:textId="53E09127" w:rsidR="00161BBE" w:rsidRDefault="00161BBE" w:rsidP="001C3298">
      <w:pPr>
        <w:ind w:left="709" w:firstLine="11"/>
        <w:jc w:val="both"/>
        <w:rPr>
          <w:i/>
        </w:rPr>
      </w:pPr>
      <w:r>
        <w:t xml:space="preserve">Halaman </w:t>
      </w:r>
      <w:r w:rsidRPr="002E7C5E">
        <w:rPr>
          <w:i/>
        </w:rPr>
        <w:t xml:space="preserve">Dashboard </w:t>
      </w:r>
      <w:r>
        <w:t xml:space="preserve">Admin merupakan halaman yang pertama kali muncul saat Admin berhasil melakukan </w:t>
      </w:r>
      <w:r w:rsidRPr="00161BBE">
        <w:rPr>
          <w:i/>
        </w:rPr>
        <w:t>Login</w:t>
      </w:r>
      <w:r>
        <w:rPr>
          <w:i/>
        </w:rPr>
        <w:t>.</w:t>
      </w:r>
    </w:p>
    <w:p w14:paraId="09C442FB" w14:textId="77777777" w:rsidR="00BE7E0F" w:rsidRDefault="004412BB" w:rsidP="00BE7E0F">
      <w:pPr>
        <w:keepNext/>
        <w:ind w:firstLine="709"/>
        <w:jc w:val="both"/>
      </w:pPr>
      <w:r w:rsidRPr="004412BB">
        <w:rPr>
          <w:noProof/>
        </w:rPr>
        <w:drawing>
          <wp:inline distT="0" distB="0" distL="0" distR="0" wp14:anchorId="335C8D17" wp14:editId="47BEDC3C">
            <wp:extent cx="5039995" cy="2070980"/>
            <wp:effectExtent l="0" t="0" r="8255" b="5715"/>
            <wp:docPr id="75" name="Picture 75" descr="C:\Users\adip\Downloads\interface-Page-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p\Downloads\interface-Page-4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9995" cy="2070980"/>
                    </a:xfrm>
                    <a:prstGeom prst="rect">
                      <a:avLst/>
                    </a:prstGeom>
                    <a:noFill/>
                    <a:ln>
                      <a:noFill/>
                    </a:ln>
                  </pic:spPr>
                </pic:pic>
              </a:graphicData>
            </a:graphic>
          </wp:inline>
        </w:drawing>
      </w:r>
    </w:p>
    <w:p w14:paraId="494A5F44" w14:textId="0B834450" w:rsidR="00BE7E0F" w:rsidRPr="00BE7E0F" w:rsidRDefault="00BE7E0F" w:rsidP="00BE7E0F">
      <w:pPr>
        <w:pStyle w:val="Caption"/>
        <w:rPr>
          <w:lang w:val="en-US"/>
        </w:rPr>
      </w:pPr>
      <w:bookmarkStart w:id="3113" w:name="_Toc94361530"/>
      <w:r>
        <w:t xml:space="preserve">Gambar 4. </w:t>
      </w:r>
      <w:r>
        <w:fldChar w:fldCharType="begin"/>
      </w:r>
      <w:r>
        <w:instrText xml:space="preserve"> SEQ Gambar_4. \* ARABIC </w:instrText>
      </w:r>
      <w:r>
        <w:fldChar w:fldCharType="separate"/>
      </w:r>
      <w:r w:rsidR="005F031C">
        <w:rPr>
          <w:noProof/>
        </w:rPr>
        <w:t>16</w:t>
      </w:r>
      <w:r>
        <w:fldChar w:fldCharType="end"/>
      </w:r>
      <w:r>
        <w:rPr>
          <w:lang w:val="en-US"/>
        </w:rPr>
        <w:t xml:space="preserve"> Perancangan Antarmuka</w:t>
      </w:r>
      <w:r w:rsidRPr="00F87EF5" w:rsidDel="003132A6">
        <w:rPr>
          <w:i/>
          <w:lang w:val="en-US"/>
        </w:rPr>
        <w:t xml:space="preserve"> </w:t>
      </w:r>
      <w:del w:id="3114" w:author="Windows User" w:date="2021-06-03T06:44:00Z">
        <w:r w:rsidRPr="00F87EF5" w:rsidDel="003132A6">
          <w:rPr>
            <w:i/>
            <w:lang w:val="en-US"/>
          </w:rPr>
          <w:delText>Metode Waterfall</w:delText>
        </w:r>
      </w:del>
      <w:r>
        <w:rPr>
          <w:lang w:val="en-US"/>
        </w:rPr>
        <w:t>Halaman Admin</w:t>
      </w:r>
      <w:bookmarkEnd w:id="3113"/>
    </w:p>
    <w:p w14:paraId="00CC5259" w14:textId="73BACEDE" w:rsidR="00161BBE" w:rsidRDefault="00161BBE" w:rsidP="00B42EEB">
      <w:pPr>
        <w:ind w:firstLine="709"/>
        <w:jc w:val="both"/>
      </w:pPr>
    </w:p>
    <w:p w14:paraId="67CB9BD0" w14:textId="77777777" w:rsidR="00EC1085" w:rsidRDefault="00EC1085" w:rsidP="00EC1085">
      <w:pPr>
        <w:pStyle w:val="ListParagraph"/>
        <w:ind w:left="709"/>
      </w:pPr>
    </w:p>
    <w:p w14:paraId="630D0845" w14:textId="565075FF" w:rsidR="002E7C5E" w:rsidRDefault="00E23A0F" w:rsidP="002E7C5E">
      <w:pPr>
        <w:pStyle w:val="ListParagraph"/>
        <w:numPr>
          <w:ilvl w:val="0"/>
          <w:numId w:val="61"/>
        </w:numPr>
        <w:ind w:left="709" w:hanging="709"/>
      </w:pPr>
      <w:r>
        <w:lastRenderedPageBreak/>
        <w:t>Halaman Guru</w:t>
      </w:r>
    </w:p>
    <w:p w14:paraId="13E5F949" w14:textId="1DACE11F" w:rsidR="00B42EEB" w:rsidRDefault="00B42EEB" w:rsidP="001C3298">
      <w:pPr>
        <w:ind w:left="709" w:firstLine="11"/>
        <w:jc w:val="both"/>
      </w:pPr>
      <w:r>
        <w:t>Halaman Guru merupakan halaman yang berisi informasi data guru</w:t>
      </w:r>
      <w:r w:rsidR="00921842">
        <w:t>. Pada halaman ini terdapat 5 tombol y</w:t>
      </w:r>
      <w:r w:rsidR="00DB67F4">
        <w:t xml:space="preserve">aitu : </w:t>
      </w:r>
      <w:r w:rsidR="00921842">
        <w:rPr>
          <w:i/>
        </w:rPr>
        <w:t xml:space="preserve">Search, </w:t>
      </w:r>
      <w:r w:rsidR="00921842">
        <w:t>detail, edit, hapus</w:t>
      </w:r>
      <w:r w:rsidR="00DB67F4">
        <w:t xml:space="preserve"> dan </w:t>
      </w:r>
      <w:r w:rsidR="00921842">
        <w:rPr>
          <w:i/>
        </w:rPr>
        <w:t>Add</w:t>
      </w:r>
      <w:r w:rsidR="00DB67F4" w:rsidRPr="00B5549C">
        <w:rPr>
          <w:i/>
        </w:rPr>
        <w:t>.</w:t>
      </w:r>
    </w:p>
    <w:p w14:paraId="694D03ED" w14:textId="7B336566" w:rsidR="00BE7E0F" w:rsidRDefault="00001F4F" w:rsidP="00BE7E0F">
      <w:pPr>
        <w:pStyle w:val="ListParagraph"/>
        <w:keepNext/>
        <w:ind w:left="709"/>
      </w:pPr>
      <w:r w:rsidRPr="00001F4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001F4F">
        <w:rPr>
          <w:noProof/>
        </w:rPr>
        <w:drawing>
          <wp:inline distT="0" distB="0" distL="0" distR="0" wp14:anchorId="137E66DC" wp14:editId="22960193">
            <wp:extent cx="4599094" cy="2067560"/>
            <wp:effectExtent l="0" t="0" r="0" b="8890"/>
            <wp:docPr id="71" name="Picture 71" descr="C:\Users\adip\Downloads\interface-admin gur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ip\Downloads\interface-admin guru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03897" cy="2069719"/>
                    </a:xfrm>
                    <a:prstGeom prst="rect">
                      <a:avLst/>
                    </a:prstGeom>
                    <a:noFill/>
                    <a:ln>
                      <a:noFill/>
                    </a:ln>
                  </pic:spPr>
                </pic:pic>
              </a:graphicData>
            </a:graphic>
          </wp:inline>
        </w:drawing>
      </w:r>
    </w:p>
    <w:p w14:paraId="04B63DD0" w14:textId="51E099CC" w:rsidR="003B3F1D" w:rsidRPr="00BE7E0F" w:rsidRDefault="00BE7E0F" w:rsidP="00BE7E0F">
      <w:pPr>
        <w:pStyle w:val="Caption"/>
        <w:rPr>
          <w:rFonts w:ascii="Times New Roman" w:eastAsia="Times New Roman" w:hAnsi="Times New Roman"/>
          <w:snapToGrid w:val="0"/>
          <w:color w:val="000000"/>
          <w:w w:val="0"/>
          <w:sz w:val="0"/>
          <w:szCs w:val="0"/>
          <w:u w:color="000000"/>
          <w:bdr w:val="none" w:sz="0" w:space="0" w:color="000000"/>
          <w:shd w:val="clear" w:color="000000" w:fill="000000"/>
          <w:lang w:val="en-US" w:eastAsia="x-none" w:bidi="x-none"/>
        </w:rPr>
      </w:pPr>
      <w:bookmarkStart w:id="3115" w:name="_Toc94361531"/>
      <w:r>
        <w:t xml:space="preserve">Gambar 4. </w:t>
      </w:r>
      <w:r>
        <w:fldChar w:fldCharType="begin"/>
      </w:r>
      <w:r>
        <w:instrText xml:space="preserve"> SEQ Gambar_4. \* ARABIC </w:instrText>
      </w:r>
      <w:r>
        <w:fldChar w:fldCharType="separate"/>
      </w:r>
      <w:r w:rsidR="005F031C">
        <w:rPr>
          <w:noProof/>
        </w:rPr>
        <w:t>17</w:t>
      </w:r>
      <w:r>
        <w:fldChar w:fldCharType="end"/>
      </w:r>
      <w:r>
        <w:rPr>
          <w:lang w:val="en-US"/>
        </w:rPr>
        <w:t xml:space="preserve"> Perancangan Antarmuka</w:t>
      </w:r>
      <w:r w:rsidRPr="00F87EF5" w:rsidDel="003132A6">
        <w:rPr>
          <w:i/>
          <w:lang w:val="en-US"/>
        </w:rPr>
        <w:t xml:space="preserve"> </w:t>
      </w:r>
      <w:del w:id="3116" w:author="Windows User" w:date="2021-06-03T06:44:00Z">
        <w:r w:rsidRPr="00F87EF5" w:rsidDel="003132A6">
          <w:rPr>
            <w:i/>
            <w:lang w:val="en-US"/>
          </w:rPr>
          <w:delText>Metode Waterfall</w:delText>
        </w:r>
      </w:del>
      <w:r>
        <w:rPr>
          <w:lang w:val="en-US"/>
        </w:rPr>
        <w:t>Halaman Guru</w:t>
      </w:r>
      <w:bookmarkEnd w:id="3115"/>
    </w:p>
    <w:p w14:paraId="5DD17DE5" w14:textId="77777777" w:rsidR="00602EE4" w:rsidRDefault="00602EE4" w:rsidP="00AF5E2F">
      <w:pPr>
        <w:pStyle w:val="ListParagraph"/>
        <w:ind w:left="709"/>
      </w:pPr>
    </w:p>
    <w:p w14:paraId="50084206" w14:textId="0D4D21E1" w:rsidR="00EC1085" w:rsidRDefault="003F0644" w:rsidP="003F0644">
      <w:pPr>
        <w:pStyle w:val="ListParagraph"/>
        <w:numPr>
          <w:ilvl w:val="0"/>
          <w:numId w:val="61"/>
        </w:numPr>
        <w:ind w:hanging="720"/>
      </w:pPr>
      <w:r>
        <w:t>Halaman Tambah Guru</w:t>
      </w:r>
    </w:p>
    <w:p w14:paraId="656D7EE9" w14:textId="77777777" w:rsidR="004E56A0" w:rsidRDefault="004E56A0" w:rsidP="004E56A0">
      <w:pPr>
        <w:pStyle w:val="ListParagraph"/>
        <w:jc w:val="both"/>
      </w:pPr>
      <w:r>
        <w:t>Halaman Tambah Guru merupakan halaman yang berfungsi menambah data Guru. Berikut merupakan gambar perancangan antarmuka Halaman Tambah Guru.</w:t>
      </w:r>
    </w:p>
    <w:p w14:paraId="11BB640E" w14:textId="087A04BF" w:rsidR="00602EE4" w:rsidRDefault="004E56A0" w:rsidP="00602EE4">
      <w:pPr>
        <w:pStyle w:val="ListParagraph"/>
      </w:pPr>
      <w:r w:rsidRPr="000E15B0">
        <w:rPr>
          <w:noProof/>
        </w:rPr>
        <w:drawing>
          <wp:anchor distT="0" distB="0" distL="114300" distR="114300" simplePos="0" relativeHeight="251853824" behindDoc="0" locked="0" layoutInCell="1" allowOverlap="1" wp14:anchorId="6A1E24CE" wp14:editId="68B4E5F2">
            <wp:simplePos x="0" y="0"/>
            <wp:positionH relativeFrom="page">
              <wp:posOffset>2386330</wp:posOffset>
            </wp:positionH>
            <wp:positionV relativeFrom="paragraph">
              <wp:posOffset>24765</wp:posOffset>
            </wp:positionV>
            <wp:extent cx="3495749" cy="2817707"/>
            <wp:effectExtent l="0" t="0" r="0" b="1905"/>
            <wp:wrapThrough wrapText="bothSides">
              <wp:wrapPolygon edited="0">
                <wp:start x="0" y="0"/>
                <wp:lineTo x="0" y="21469"/>
                <wp:lineTo x="21423" y="21469"/>
                <wp:lineTo x="21423" y="0"/>
                <wp:lineTo x="0" y="0"/>
              </wp:wrapPolygon>
            </wp:wrapThrough>
            <wp:docPr id="145" name="Picture 145" descr="C:\Users\adip\Downloads\interface-admin tambah gu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ip\Downloads\interface-admin tambah guru.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95749" cy="28177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0C071" w14:textId="77777777" w:rsidR="00602EE4" w:rsidRDefault="00602EE4" w:rsidP="00602EE4">
      <w:pPr>
        <w:pStyle w:val="ListParagraph"/>
        <w:ind w:left="709"/>
      </w:pPr>
    </w:p>
    <w:p w14:paraId="2E4BA9A8" w14:textId="77777777" w:rsidR="004E56A0" w:rsidRDefault="004E56A0" w:rsidP="00602EE4">
      <w:pPr>
        <w:pStyle w:val="ListParagraph"/>
        <w:ind w:left="709"/>
      </w:pPr>
    </w:p>
    <w:p w14:paraId="10082335" w14:textId="77777777" w:rsidR="004E56A0" w:rsidRDefault="004E56A0" w:rsidP="00602EE4">
      <w:pPr>
        <w:pStyle w:val="ListParagraph"/>
        <w:ind w:left="709"/>
      </w:pPr>
    </w:p>
    <w:p w14:paraId="233B5151" w14:textId="77777777" w:rsidR="004E56A0" w:rsidRDefault="004E56A0" w:rsidP="00602EE4">
      <w:pPr>
        <w:pStyle w:val="ListParagraph"/>
        <w:ind w:left="709"/>
      </w:pPr>
    </w:p>
    <w:p w14:paraId="35AB5895" w14:textId="77777777" w:rsidR="004E56A0" w:rsidRDefault="004E56A0" w:rsidP="00602EE4">
      <w:pPr>
        <w:pStyle w:val="ListParagraph"/>
        <w:ind w:left="709"/>
      </w:pPr>
    </w:p>
    <w:p w14:paraId="097222E6" w14:textId="77777777" w:rsidR="004E56A0" w:rsidRDefault="004E56A0" w:rsidP="00602EE4">
      <w:pPr>
        <w:pStyle w:val="ListParagraph"/>
        <w:ind w:left="709"/>
      </w:pPr>
    </w:p>
    <w:p w14:paraId="7AB19211" w14:textId="77777777" w:rsidR="004E56A0" w:rsidRDefault="004E56A0" w:rsidP="00602EE4">
      <w:pPr>
        <w:pStyle w:val="ListParagraph"/>
        <w:ind w:left="709"/>
      </w:pPr>
    </w:p>
    <w:p w14:paraId="093D7F14" w14:textId="5700C426" w:rsidR="004E56A0" w:rsidRDefault="004E56A0" w:rsidP="00602EE4">
      <w:pPr>
        <w:pStyle w:val="ListParagraph"/>
        <w:ind w:left="709"/>
      </w:pPr>
    </w:p>
    <w:p w14:paraId="1740E122" w14:textId="0A116998" w:rsidR="004E56A0" w:rsidRDefault="004E56A0" w:rsidP="00602EE4">
      <w:pPr>
        <w:pStyle w:val="ListParagraph"/>
        <w:ind w:left="709"/>
      </w:pPr>
    </w:p>
    <w:p w14:paraId="4B9F5CCE" w14:textId="77777777" w:rsidR="004E56A0" w:rsidRDefault="004E56A0" w:rsidP="004E56A0"/>
    <w:p w14:paraId="6B3295F8" w14:textId="7B5CEFA0" w:rsidR="004E56A0" w:rsidRDefault="004E56A0" w:rsidP="004E56A0"/>
    <w:p w14:paraId="7D031CD0" w14:textId="3761D007" w:rsidR="00610083" w:rsidRDefault="00BE7E0F" w:rsidP="004E56A0">
      <w:r>
        <w:rPr>
          <w:noProof/>
        </w:rPr>
        <mc:AlternateContent>
          <mc:Choice Requires="wps">
            <w:drawing>
              <wp:anchor distT="0" distB="0" distL="114300" distR="114300" simplePos="0" relativeHeight="251917312" behindDoc="0" locked="0" layoutInCell="1" allowOverlap="1" wp14:anchorId="26084B2B" wp14:editId="4BB477AA">
                <wp:simplePos x="0" y="0"/>
                <wp:positionH relativeFrom="column">
                  <wp:posOffset>569595</wp:posOffset>
                </wp:positionH>
                <wp:positionV relativeFrom="paragraph">
                  <wp:posOffset>16510</wp:posOffset>
                </wp:positionV>
                <wp:extent cx="4181475" cy="635"/>
                <wp:effectExtent l="0" t="0" r="9525" b="6985"/>
                <wp:wrapThrough wrapText="bothSides">
                  <wp:wrapPolygon edited="0">
                    <wp:start x="0" y="0"/>
                    <wp:lineTo x="0" y="20517"/>
                    <wp:lineTo x="21551" y="20517"/>
                    <wp:lineTo x="21551" y="0"/>
                    <wp:lineTo x="0" y="0"/>
                  </wp:wrapPolygon>
                </wp:wrapThrough>
                <wp:docPr id="37" name="Text Box 37"/>
                <wp:cNvGraphicFramePr/>
                <a:graphic xmlns:a="http://schemas.openxmlformats.org/drawingml/2006/main">
                  <a:graphicData uri="http://schemas.microsoft.com/office/word/2010/wordprocessingShape">
                    <wps:wsp>
                      <wps:cNvSpPr txBox="1"/>
                      <wps:spPr>
                        <a:xfrm>
                          <a:off x="0" y="0"/>
                          <a:ext cx="4181475" cy="635"/>
                        </a:xfrm>
                        <a:prstGeom prst="rect">
                          <a:avLst/>
                        </a:prstGeom>
                        <a:noFill/>
                        <a:ln>
                          <a:noFill/>
                        </a:ln>
                      </wps:spPr>
                      <wps:txbx>
                        <w:txbxContent>
                          <w:p w14:paraId="0380E2C0" w14:textId="4B13FD50" w:rsidR="00460EF3" w:rsidRPr="00BE7E0F" w:rsidRDefault="00460EF3" w:rsidP="00BE7E0F">
                            <w:pPr>
                              <w:pStyle w:val="Caption"/>
                              <w:rPr>
                                <w:noProof/>
                                <w:lang w:val="en-US"/>
                              </w:rPr>
                            </w:pPr>
                            <w:bookmarkStart w:id="3117" w:name="_Toc94361532"/>
                            <w:r>
                              <w:t xml:space="preserve">Gambar 4. </w:t>
                            </w:r>
                            <w:r>
                              <w:fldChar w:fldCharType="begin"/>
                            </w:r>
                            <w:r>
                              <w:instrText xml:space="preserve"> SEQ Gambar_4. \* ARABIC </w:instrText>
                            </w:r>
                            <w:r>
                              <w:fldChar w:fldCharType="separate"/>
                            </w:r>
                            <w:r>
                              <w:rPr>
                                <w:noProof/>
                              </w:rPr>
                              <w:t>18</w:t>
                            </w:r>
                            <w:r>
                              <w:fldChar w:fldCharType="end"/>
                            </w:r>
                            <w:r>
                              <w:rPr>
                                <w:lang w:val="en-US"/>
                              </w:rPr>
                              <w:t xml:space="preserve"> Perancangan Antarmuka</w:t>
                            </w:r>
                            <w:r w:rsidRPr="00F87EF5" w:rsidDel="003132A6">
                              <w:rPr>
                                <w:i/>
                                <w:lang w:val="en-US"/>
                              </w:rPr>
                              <w:t xml:space="preserve"> </w:t>
                            </w:r>
                            <w:del w:id="3118" w:author="Windows User" w:date="2021-06-03T06:44:00Z">
                              <w:r w:rsidRPr="00F87EF5" w:rsidDel="003132A6">
                                <w:rPr>
                                  <w:i/>
                                  <w:lang w:val="en-US"/>
                                </w:rPr>
                                <w:delText>Metode Waterfall</w:delText>
                              </w:r>
                            </w:del>
                            <w:r>
                              <w:rPr>
                                <w:lang w:val="en-US"/>
                              </w:rPr>
                              <w:t>Halaman Tambah Guru</w:t>
                            </w:r>
                            <w:bookmarkEnd w:id="3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84B2B" id="Text Box 37" o:spid="_x0000_s1036" type="#_x0000_t202" style="position:absolute;margin-left:44.85pt;margin-top:1.3pt;width:329.25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" filled="f" stroked="f">
                <v:textbox style="mso-fit-shape-to-text:t" inset="0,0,0,0">
                  <w:txbxContent>
                    <w:p w14:paraId="0380E2C0" w14:textId="4B13FD50" w:rsidR="00460EF3" w:rsidRPr="00BE7E0F" w:rsidRDefault="00460EF3" w:rsidP="00BE7E0F">
                      <w:pPr>
                        <w:pStyle w:val="Caption"/>
                        <w:rPr>
                          <w:noProof/>
                          <w:lang w:val="en-US"/>
                        </w:rPr>
                      </w:pPr>
                      <w:bookmarkStart w:id="3136" w:name="_Toc94361532"/>
                      <w:r>
                        <w:t xml:space="preserve">Gambar 4. </w:t>
                      </w:r>
                      <w:r>
                        <w:fldChar w:fldCharType="begin"/>
                      </w:r>
                      <w:r>
                        <w:instrText xml:space="preserve"> SEQ Gambar_4. \* ARABIC </w:instrText>
                      </w:r>
                      <w:r>
                        <w:fldChar w:fldCharType="separate"/>
                      </w:r>
                      <w:r>
                        <w:rPr>
                          <w:noProof/>
                        </w:rPr>
                        <w:t>18</w:t>
                      </w:r>
                      <w:r>
                        <w:fldChar w:fldCharType="end"/>
                      </w:r>
                      <w:r>
                        <w:rPr>
                          <w:lang w:val="en-US"/>
                        </w:rPr>
                        <w:t xml:space="preserve"> Perancangan Antarmuka</w:t>
                      </w:r>
                      <w:r w:rsidRPr="00F87EF5" w:rsidDel="003132A6">
                        <w:rPr>
                          <w:i/>
                          <w:lang w:val="en-US"/>
                        </w:rPr>
                        <w:t xml:space="preserve"> </w:t>
                      </w:r>
                      <w:del w:id="3137" w:author="Windows User" w:date="2021-06-03T06:44:00Z">
                        <w:r w:rsidRPr="00F87EF5" w:rsidDel="003132A6">
                          <w:rPr>
                            <w:i/>
                            <w:lang w:val="en-US"/>
                          </w:rPr>
                          <w:delText>Metode Waterfall</w:delText>
                        </w:r>
                      </w:del>
                      <w:r>
                        <w:rPr>
                          <w:lang w:val="en-US"/>
                        </w:rPr>
                        <w:t>Halaman Tambah Guru</w:t>
                      </w:r>
                      <w:bookmarkEnd w:id="3136"/>
                    </w:p>
                  </w:txbxContent>
                </v:textbox>
                <w10:wrap type="through"/>
              </v:shape>
            </w:pict>
          </mc:Fallback>
        </mc:AlternateContent>
      </w:r>
    </w:p>
    <w:p w14:paraId="242410A0" w14:textId="4F6E85D3" w:rsidR="00BE7E0F" w:rsidRDefault="00BE7E0F" w:rsidP="00BE7E0F">
      <w:pPr>
        <w:pStyle w:val="ListParagraph"/>
        <w:ind w:left="709"/>
      </w:pPr>
    </w:p>
    <w:p w14:paraId="5E10BDA7" w14:textId="0F4EFE12" w:rsidR="00BE7E0F" w:rsidRDefault="00BE7E0F" w:rsidP="00BE7E0F">
      <w:pPr>
        <w:pStyle w:val="ListParagraph"/>
        <w:ind w:left="709"/>
      </w:pPr>
    </w:p>
    <w:p w14:paraId="6475A86B" w14:textId="25C93854" w:rsidR="00BE7E0F" w:rsidRDefault="00BE7E0F" w:rsidP="00BE7E0F">
      <w:pPr>
        <w:pStyle w:val="ListParagraph"/>
        <w:ind w:left="709"/>
      </w:pPr>
    </w:p>
    <w:p w14:paraId="3382AF54" w14:textId="77777777" w:rsidR="00BE7E0F" w:rsidRDefault="00BE7E0F" w:rsidP="00BE7E0F">
      <w:pPr>
        <w:pStyle w:val="ListParagraph"/>
        <w:ind w:left="709"/>
      </w:pPr>
    </w:p>
    <w:p w14:paraId="201DA5B1" w14:textId="30FAE4B0" w:rsidR="00E23A0F" w:rsidRDefault="00E23A0F" w:rsidP="002E7C5E">
      <w:pPr>
        <w:pStyle w:val="ListParagraph"/>
        <w:numPr>
          <w:ilvl w:val="0"/>
          <w:numId w:val="61"/>
        </w:numPr>
        <w:ind w:left="709" w:hanging="709"/>
      </w:pPr>
      <w:r>
        <w:lastRenderedPageBreak/>
        <w:t>Halaman Mapel</w:t>
      </w:r>
    </w:p>
    <w:p w14:paraId="6166C1AB" w14:textId="712DC3D1" w:rsidR="00190971" w:rsidRDefault="00190971" w:rsidP="001C3298">
      <w:pPr>
        <w:ind w:left="709" w:firstLine="11"/>
        <w:jc w:val="both"/>
      </w:pPr>
      <w:r>
        <w:t>Halaman Mapel merupakan halaman yang berisi informasi mata pelajaran yang ada di sekolah</w:t>
      </w:r>
      <w:r w:rsidR="006738F2">
        <w:t xml:space="preserve">. Pada halaman ini terdapat 5 tombol yaitu : </w:t>
      </w:r>
      <w:r w:rsidR="006738F2">
        <w:rPr>
          <w:i/>
        </w:rPr>
        <w:t xml:space="preserve">Search, </w:t>
      </w:r>
      <w:r w:rsidR="006738F2">
        <w:t xml:space="preserve">edit, hapus dan </w:t>
      </w:r>
      <w:r w:rsidR="006738F2">
        <w:rPr>
          <w:i/>
        </w:rPr>
        <w:t>Add</w:t>
      </w:r>
      <w:r w:rsidR="006738F2" w:rsidRPr="00B5549C">
        <w:rPr>
          <w:i/>
        </w:rPr>
        <w:t>.</w:t>
      </w:r>
    </w:p>
    <w:p w14:paraId="4A441E11" w14:textId="408611B4" w:rsidR="00190971" w:rsidRDefault="00602EE4" w:rsidP="00FD5F67">
      <w:r w:rsidRPr="00832146">
        <w:rPr>
          <w:noProof/>
        </w:rPr>
        <w:drawing>
          <wp:anchor distT="0" distB="0" distL="114300" distR="114300" simplePos="0" relativeHeight="251837440" behindDoc="0" locked="0" layoutInCell="1" allowOverlap="1" wp14:anchorId="06A2EBE7" wp14:editId="7DDF4F51">
            <wp:simplePos x="0" y="0"/>
            <wp:positionH relativeFrom="margin">
              <wp:align>right</wp:align>
            </wp:positionH>
            <wp:positionV relativeFrom="paragraph">
              <wp:posOffset>0</wp:posOffset>
            </wp:positionV>
            <wp:extent cx="4541520" cy="1753870"/>
            <wp:effectExtent l="0" t="0" r="0" b="0"/>
            <wp:wrapThrough wrapText="bothSides">
              <wp:wrapPolygon edited="0">
                <wp:start x="0" y="0"/>
                <wp:lineTo x="0" y="21350"/>
                <wp:lineTo x="21473" y="21350"/>
                <wp:lineTo x="21473" y="0"/>
                <wp:lineTo x="0" y="0"/>
              </wp:wrapPolygon>
            </wp:wrapThrough>
            <wp:docPr id="69" name="Picture 69" descr="C:\Users\adip\Downloads\interface-admin map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p\Downloads\interface-admin mapel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1520" cy="1753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A3BF3" w14:textId="77777777" w:rsidR="00C132B1" w:rsidRDefault="00C132B1" w:rsidP="0002494C"/>
    <w:p w14:paraId="58F11942" w14:textId="77777777" w:rsidR="0002494C" w:rsidRDefault="0002494C" w:rsidP="0002494C"/>
    <w:p w14:paraId="3462D969" w14:textId="77777777" w:rsidR="0002494C" w:rsidRDefault="0002494C" w:rsidP="0002494C"/>
    <w:p w14:paraId="4F3B6237" w14:textId="77777777" w:rsidR="0002494C" w:rsidRDefault="0002494C" w:rsidP="0002494C"/>
    <w:p w14:paraId="3433C65A" w14:textId="77777777" w:rsidR="0002494C" w:rsidRDefault="0002494C" w:rsidP="0002494C"/>
    <w:p w14:paraId="414D3387" w14:textId="3CA66964" w:rsidR="0002494C" w:rsidRDefault="0002494C" w:rsidP="0002494C"/>
    <w:p w14:paraId="300D92BE" w14:textId="24EE4EB7" w:rsidR="00821C29" w:rsidRDefault="00F03029" w:rsidP="00DC2A44">
      <w:r>
        <w:rPr>
          <w:noProof/>
        </w:rPr>
        <mc:AlternateContent>
          <mc:Choice Requires="wps">
            <w:drawing>
              <wp:anchor distT="0" distB="0" distL="114300" distR="114300" simplePos="0" relativeHeight="251919360" behindDoc="0" locked="0" layoutInCell="1" allowOverlap="1" wp14:anchorId="68196E03" wp14:editId="2F05EAC0">
                <wp:simplePos x="0" y="0"/>
                <wp:positionH relativeFrom="column">
                  <wp:posOffset>450850</wp:posOffset>
                </wp:positionH>
                <wp:positionV relativeFrom="paragraph">
                  <wp:posOffset>172085</wp:posOffset>
                </wp:positionV>
                <wp:extent cx="4541520" cy="635"/>
                <wp:effectExtent l="0" t="0" r="11430" b="6985"/>
                <wp:wrapThrough wrapText="bothSides">
                  <wp:wrapPolygon edited="0">
                    <wp:start x="0" y="0"/>
                    <wp:lineTo x="0" y="20517"/>
                    <wp:lineTo x="21564" y="20517"/>
                    <wp:lineTo x="21564"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4541520" cy="635"/>
                        </a:xfrm>
                        <a:prstGeom prst="rect">
                          <a:avLst/>
                        </a:prstGeom>
                        <a:noFill/>
                        <a:ln>
                          <a:noFill/>
                        </a:ln>
                      </wps:spPr>
                      <wps:txbx>
                        <w:txbxContent>
                          <w:p w14:paraId="2A8B748D" w14:textId="23F36975" w:rsidR="00460EF3" w:rsidRPr="00F03029" w:rsidRDefault="00460EF3" w:rsidP="00F03029">
                            <w:pPr>
                              <w:pStyle w:val="Caption"/>
                              <w:rPr>
                                <w:noProof/>
                                <w:lang w:val="en-US"/>
                              </w:rPr>
                            </w:pPr>
                            <w:bookmarkStart w:id="3119" w:name="_Toc94361533"/>
                            <w:r>
                              <w:t xml:space="preserve">Gambar 4. </w:t>
                            </w:r>
                            <w:r>
                              <w:fldChar w:fldCharType="begin"/>
                            </w:r>
                            <w:r>
                              <w:instrText xml:space="preserve"> SEQ Gambar_4. \* ARABIC </w:instrText>
                            </w:r>
                            <w:r>
                              <w:fldChar w:fldCharType="separate"/>
                            </w:r>
                            <w:r>
                              <w:rPr>
                                <w:noProof/>
                              </w:rPr>
                              <w:t>19</w:t>
                            </w:r>
                            <w:r>
                              <w:fldChar w:fldCharType="end"/>
                            </w:r>
                            <w:r>
                              <w:rPr>
                                <w:lang w:val="en-US"/>
                              </w:rPr>
                              <w:t xml:space="preserve"> Perancangan Antarmuka</w:t>
                            </w:r>
                            <w:r w:rsidRPr="00F87EF5" w:rsidDel="003132A6">
                              <w:rPr>
                                <w:i/>
                                <w:lang w:val="en-US"/>
                              </w:rPr>
                              <w:t xml:space="preserve"> </w:t>
                            </w:r>
                            <w:del w:id="3120" w:author="Windows User" w:date="2021-06-03T06:44:00Z">
                              <w:r w:rsidRPr="00F87EF5" w:rsidDel="003132A6">
                                <w:rPr>
                                  <w:i/>
                                  <w:lang w:val="en-US"/>
                                </w:rPr>
                                <w:delText>Metode Waterfall</w:delText>
                              </w:r>
                            </w:del>
                            <w:r>
                              <w:rPr>
                                <w:lang w:val="en-US"/>
                              </w:rPr>
                              <w:t>Halaman Mapel</w:t>
                            </w:r>
                            <w:bookmarkEnd w:id="3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96E03" id="Text Box 41" o:spid="_x0000_s1037" type="#_x0000_t202" style="position:absolute;margin-left:35.5pt;margin-top:13.55pt;width:357.6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" filled="f" stroked="f">
                <v:textbox style="mso-fit-shape-to-text:t" inset="0,0,0,0">
                  <w:txbxContent>
                    <w:p w14:paraId="2A8B748D" w14:textId="23F36975" w:rsidR="00460EF3" w:rsidRPr="00F03029" w:rsidRDefault="00460EF3" w:rsidP="00F03029">
                      <w:pPr>
                        <w:pStyle w:val="Caption"/>
                        <w:rPr>
                          <w:noProof/>
                          <w:lang w:val="en-US"/>
                        </w:rPr>
                      </w:pPr>
                      <w:bookmarkStart w:id="3140" w:name="_Toc94361533"/>
                      <w:r>
                        <w:t xml:space="preserve">Gambar 4. </w:t>
                      </w:r>
                      <w:r>
                        <w:fldChar w:fldCharType="begin"/>
                      </w:r>
                      <w:r>
                        <w:instrText xml:space="preserve"> SEQ Gambar_4. \* ARABIC </w:instrText>
                      </w:r>
                      <w:r>
                        <w:fldChar w:fldCharType="separate"/>
                      </w:r>
                      <w:r>
                        <w:rPr>
                          <w:noProof/>
                        </w:rPr>
                        <w:t>19</w:t>
                      </w:r>
                      <w:r>
                        <w:fldChar w:fldCharType="end"/>
                      </w:r>
                      <w:r>
                        <w:rPr>
                          <w:lang w:val="en-US"/>
                        </w:rPr>
                        <w:t xml:space="preserve"> Perancangan Antarmuka</w:t>
                      </w:r>
                      <w:r w:rsidRPr="00F87EF5" w:rsidDel="003132A6">
                        <w:rPr>
                          <w:i/>
                          <w:lang w:val="en-US"/>
                        </w:rPr>
                        <w:t xml:space="preserve"> </w:t>
                      </w:r>
                      <w:del w:id="3141" w:author="Windows User" w:date="2021-06-03T06:44:00Z">
                        <w:r w:rsidRPr="00F87EF5" w:rsidDel="003132A6">
                          <w:rPr>
                            <w:i/>
                            <w:lang w:val="en-US"/>
                          </w:rPr>
                          <w:delText>Metode Waterfall</w:delText>
                        </w:r>
                      </w:del>
                      <w:r>
                        <w:rPr>
                          <w:lang w:val="en-US"/>
                        </w:rPr>
                        <w:t>Halaman Mapel</w:t>
                      </w:r>
                      <w:bookmarkEnd w:id="3140"/>
                    </w:p>
                  </w:txbxContent>
                </v:textbox>
                <w10:wrap type="through"/>
              </v:shape>
            </w:pict>
          </mc:Fallback>
        </mc:AlternateContent>
      </w:r>
    </w:p>
    <w:p w14:paraId="64372380" w14:textId="77777777" w:rsidR="00F03029" w:rsidRDefault="00F03029" w:rsidP="00F03029">
      <w:pPr>
        <w:pStyle w:val="ListParagraph"/>
        <w:ind w:left="709"/>
      </w:pPr>
    </w:p>
    <w:p w14:paraId="217C98EB" w14:textId="77777777" w:rsidR="00F03029" w:rsidRDefault="00F03029" w:rsidP="00F03029">
      <w:pPr>
        <w:pStyle w:val="ListParagraph"/>
        <w:ind w:left="709"/>
      </w:pPr>
    </w:p>
    <w:p w14:paraId="1340DBB3" w14:textId="2E342502" w:rsidR="000230CE" w:rsidRDefault="000230CE" w:rsidP="000230CE">
      <w:pPr>
        <w:pStyle w:val="ListParagraph"/>
        <w:numPr>
          <w:ilvl w:val="0"/>
          <w:numId w:val="61"/>
        </w:numPr>
        <w:ind w:left="709" w:hanging="709"/>
      </w:pPr>
      <w:r>
        <w:t>Halaman Siswa</w:t>
      </w:r>
    </w:p>
    <w:p w14:paraId="37A9F839" w14:textId="396D0979" w:rsidR="00AB1332" w:rsidRDefault="00DB67F4" w:rsidP="001C3298">
      <w:pPr>
        <w:ind w:left="709" w:firstLine="11"/>
        <w:jc w:val="both"/>
      </w:pPr>
      <w:r>
        <w:t>Halaman Siswa merupakan halaman ya</w:t>
      </w:r>
      <w:r w:rsidR="00AB1332">
        <w:t xml:space="preserve">ng berisi informasi data Siswa. Pada halaman ini terdapat 5 tombol yaitu : </w:t>
      </w:r>
      <w:r w:rsidR="00AB1332">
        <w:rPr>
          <w:i/>
        </w:rPr>
        <w:t xml:space="preserve">Search, </w:t>
      </w:r>
      <w:r w:rsidR="00AB1332">
        <w:t xml:space="preserve">detail, edit, hapus dan </w:t>
      </w:r>
      <w:r w:rsidR="00AB1332">
        <w:rPr>
          <w:i/>
        </w:rPr>
        <w:t>Add</w:t>
      </w:r>
      <w:r w:rsidR="00AB1332" w:rsidRPr="00B5549C">
        <w:rPr>
          <w:i/>
        </w:rPr>
        <w:t>.</w:t>
      </w:r>
    </w:p>
    <w:p w14:paraId="5387D269" w14:textId="7886FEBC" w:rsidR="00F03029" w:rsidRDefault="002523A9" w:rsidP="00F03029">
      <w:pPr>
        <w:pStyle w:val="ListParagraph"/>
        <w:keepNext/>
        <w:ind w:left="709"/>
      </w:pPr>
      <w:r w:rsidRPr="002523A9">
        <w:rPr>
          <w:noProof/>
        </w:rPr>
        <w:drawing>
          <wp:inline distT="0" distB="0" distL="0" distR="0" wp14:anchorId="55D2F9A7" wp14:editId="6DE76AB4">
            <wp:extent cx="4565015" cy="2067466"/>
            <wp:effectExtent l="0" t="0" r="6985" b="9525"/>
            <wp:docPr id="77" name="Picture 77" descr="C:\Users\adip\Downloads\interface-P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p\Downloads\interface-Page-1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6584" cy="2077235"/>
                    </a:xfrm>
                    <a:prstGeom prst="rect">
                      <a:avLst/>
                    </a:prstGeom>
                    <a:noFill/>
                    <a:ln>
                      <a:noFill/>
                    </a:ln>
                  </pic:spPr>
                </pic:pic>
              </a:graphicData>
            </a:graphic>
          </wp:inline>
        </w:drawing>
      </w:r>
    </w:p>
    <w:p w14:paraId="472B6726" w14:textId="4E3E3BBF" w:rsidR="00610083" w:rsidRPr="00F03029" w:rsidRDefault="00F03029" w:rsidP="00F03029">
      <w:pPr>
        <w:pStyle w:val="Caption"/>
        <w:rPr>
          <w:lang w:val="en-US"/>
        </w:rPr>
      </w:pPr>
      <w:bookmarkStart w:id="3121" w:name="_Toc94361534"/>
      <w:r>
        <w:t xml:space="preserve">Gambar 4. </w:t>
      </w:r>
      <w:r>
        <w:fldChar w:fldCharType="begin"/>
      </w:r>
      <w:r>
        <w:instrText xml:space="preserve"> SEQ Gambar_4. \* ARABIC </w:instrText>
      </w:r>
      <w:r>
        <w:fldChar w:fldCharType="separate"/>
      </w:r>
      <w:r w:rsidR="005F031C">
        <w:rPr>
          <w:noProof/>
        </w:rPr>
        <w:t>20</w:t>
      </w:r>
      <w:r>
        <w:fldChar w:fldCharType="end"/>
      </w:r>
      <w:r>
        <w:rPr>
          <w:lang w:val="en-US"/>
        </w:rPr>
        <w:t xml:space="preserve"> Perancangan Antarmuka</w:t>
      </w:r>
      <w:r w:rsidRPr="00F87EF5" w:rsidDel="003132A6">
        <w:rPr>
          <w:i/>
          <w:lang w:val="en-US"/>
        </w:rPr>
        <w:t xml:space="preserve"> </w:t>
      </w:r>
      <w:del w:id="3122" w:author="Windows User" w:date="2021-06-03T06:44:00Z">
        <w:r w:rsidRPr="00F87EF5" w:rsidDel="003132A6">
          <w:rPr>
            <w:i/>
            <w:lang w:val="en-US"/>
          </w:rPr>
          <w:delText>Metode Waterfall</w:delText>
        </w:r>
      </w:del>
      <w:r>
        <w:rPr>
          <w:lang w:val="en-US"/>
        </w:rPr>
        <w:t>Halaman Siswa</w:t>
      </w:r>
      <w:bookmarkEnd w:id="3121"/>
    </w:p>
    <w:p w14:paraId="3406BE1A" w14:textId="6CE66EDF" w:rsidR="0002494C" w:rsidRDefault="0002494C" w:rsidP="0002494C">
      <w:pPr>
        <w:pStyle w:val="ListParagraph"/>
        <w:ind w:left="709"/>
      </w:pPr>
    </w:p>
    <w:p w14:paraId="5F385F57" w14:textId="624FFD5E" w:rsidR="00F03029" w:rsidRDefault="00F03029" w:rsidP="0002494C">
      <w:pPr>
        <w:pStyle w:val="ListParagraph"/>
        <w:ind w:left="709"/>
      </w:pPr>
    </w:p>
    <w:p w14:paraId="31B7F6CF" w14:textId="1E2211E2" w:rsidR="00F03029" w:rsidRDefault="00F03029" w:rsidP="0002494C">
      <w:pPr>
        <w:pStyle w:val="ListParagraph"/>
        <w:ind w:left="709"/>
      </w:pPr>
    </w:p>
    <w:p w14:paraId="1C14D6A2" w14:textId="3E252594" w:rsidR="00F03029" w:rsidRDefault="00F03029" w:rsidP="0002494C">
      <w:pPr>
        <w:pStyle w:val="ListParagraph"/>
        <w:ind w:left="709"/>
      </w:pPr>
    </w:p>
    <w:p w14:paraId="321F7EFA" w14:textId="1BEB7B55" w:rsidR="00F03029" w:rsidRDefault="00F03029" w:rsidP="0002494C">
      <w:pPr>
        <w:pStyle w:val="ListParagraph"/>
        <w:ind w:left="709"/>
      </w:pPr>
    </w:p>
    <w:p w14:paraId="33E72CEB" w14:textId="5B25A514" w:rsidR="00F03029" w:rsidRDefault="00F03029" w:rsidP="0002494C">
      <w:pPr>
        <w:pStyle w:val="ListParagraph"/>
        <w:ind w:left="709"/>
      </w:pPr>
    </w:p>
    <w:p w14:paraId="4E3ACAC7" w14:textId="77777777" w:rsidR="00F03029" w:rsidRDefault="00F03029" w:rsidP="0002494C">
      <w:pPr>
        <w:pStyle w:val="ListParagraph"/>
        <w:ind w:left="709"/>
      </w:pPr>
    </w:p>
    <w:p w14:paraId="656C53BD" w14:textId="3E939B95" w:rsidR="00314246" w:rsidRDefault="00314246" w:rsidP="00314246">
      <w:pPr>
        <w:pStyle w:val="ListParagraph"/>
        <w:numPr>
          <w:ilvl w:val="0"/>
          <w:numId w:val="61"/>
        </w:numPr>
        <w:ind w:hanging="720"/>
      </w:pPr>
      <w:r>
        <w:lastRenderedPageBreak/>
        <w:t>Halaman Tambah Siswa</w:t>
      </w:r>
    </w:p>
    <w:p w14:paraId="17698F55" w14:textId="73972D09" w:rsidR="00314246" w:rsidRDefault="00F03029" w:rsidP="00314246">
      <w:pPr>
        <w:pStyle w:val="ListParagraph"/>
        <w:jc w:val="both"/>
      </w:pPr>
      <w:r>
        <w:rPr>
          <w:noProof/>
        </w:rPr>
        <mc:AlternateContent>
          <mc:Choice Requires="wps">
            <w:drawing>
              <wp:anchor distT="0" distB="0" distL="114300" distR="114300" simplePos="0" relativeHeight="251921408" behindDoc="0" locked="0" layoutInCell="1" allowOverlap="1" wp14:anchorId="52416962" wp14:editId="1936A5D0">
                <wp:simplePos x="0" y="0"/>
                <wp:positionH relativeFrom="column">
                  <wp:posOffset>379095</wp:posOffset>
                </wp:positionH>
                <wp:positionV relativeFrom="paragraph">
                  <wp:posOffset>3660775</wp:posOffset>
                </wp:positionV>
                <wp:extent cx="4210050" cy="635"/>
                <wp:effectExtent l="0" t="0" r="0" b="6985"/>
                <wp:wrapTopAndBottom/>
                <wp:docPr id="43" name="Text Box 43"/>
                <wp:cNvGraphicFramePr/>
                <a:graphic xmlns:a="http://schemas.openxmlformats.org/drawingml/2006/main">
                  <a:graphicData uri="http://schemas.microsoft.com/office/word/2010/wordprocessingShape">
                    <wps:wsp>
                      <wps:cNvSpPr txBox="1"/>
                      <wps:spPr>
                        <a:xfrm>
                          <a:off x="0" y="0"/>
                          <a:ext cx="4210050" cy="635"/>
                        </a:xfrm>
                        <a:prstGeom prst="rect">
                          <a:avLst/>
                        </a:prstGeom>
                        <a:noFill/>
                        <a:ln>
                          <a:noFill/>
                        </a:ln>
                      </wps:spPr>
                      <wps:txbx>
                        <w:txbxContent>
                          <w:p w14:paraId="7D1A964B" w14:textId="471565C4" w:rsidR="00460EF3" w:rsidRPr="00F03029" w:rsidRDefault="00460EF3" w:rsidP="00F03029">
                            <w:pPr>
                              <w:pStyle w:val="Caption"/>
                              <w:rPr>
                                <w:noProof/>
                                <w:lang w:val="en-US"/>
                              </w:rPr>
                            </w:pPr>
                            <w:bookmarkStart w:id="3123" w:name="_Toc94361535"/>
                            <w:r>
                              <w:t xml:space="preserve">Gambar 4. </w:t>
                            </w:r>
                            <w:r>
                              <w:fldChar w:fldCharType="begin"/>
                            </w:r>
                            <w:r>
                              <w:instrText xml:space="preserve"> SEQ Gambar_4. \* ARABIC </w:instrText>
                            </w:r>
                            <w:r>
                              <w:fldChar w:fldCharType="separate"/>
                            </w:r>
                            <w:r>
                              <w:rPr>
                                <w:noProof/>
                              </w:rPr>
                              <w:t>21</w:t>
                            </w:r>
                            <w:r>
                              <w:fldChar w:fldCharType="end"/>
                            </w:r>
                            <w:r>
                              <w:rPr>
                                <w:lang w:val="en-US"/>
                              </w:rPr>
                              <w:t xml:space="preserve"> Perancangan Antarmuka</w:t>
                            </w:r>
                            <w:r w:rsidRPr="00F87EF5" w:rsidDel="003132A6">
                              <w:rPr>
                                <w:i/>
                                <w:lang w:val="en-US"/>
                              </w:rPr>
                              <w:t xml:space="preserve"> </w:t>
                            </w:r>
                            <w:del w:id="3124" w:author="Windows User" w:date="2021-06-03T06:44:00Z">
                              <w:r w:rsidRPr="00F87EF5" w:rsidDel="003132A6">
                                <w:rPr>
                                  <w:i/>
                                  <w:lang w:val="en-US"/>
                                </w:rPr>
                                <w:delText>Metode Waterfall</w:delText>
                              </w:r>
                            </w:del>
                            <w:r>
                              <w:rPr>
                                <w:lang w:val="en-US"/>
                              </w:rPr>
                              <w:t>Halaman Tambah Siswa</w:t>
                            </w:r>
                            <w:bookmarkEnd w:id="3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16962" id="Text Box 43" o:spid="_x0000_s1038" type="#_x0000_t202" style="position:absolute;left:0;text-align:left;margin-left:29.85pt;margin-top:288.25pt;width:331.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" filled="f" stroked="f">
                <v:textbox style="mso-fit-shape-to-text:t" inset="0,0,0,0">
                  <w:txbxContent>
                    <w:p w14:paraId="7D1A964B" w14:textId="471565C4" w:rsidR="00460EF3" w:rsidRPr="00F03029" w:rsidRDefault="00460EF3" w:rsidP="00F03029">
                      <w:pPr>
                        <w:pStyle w:val="Caption"/>
                        <w:rPr>
                          <w:noProof/>
                          <w:lang w:val="en-US"/>
                        </w:rPr>
                      </w:pPr>
                      <w:bookmarkStart w:id="3146" w:name="_Toc94361535"/>
                      <w:r>
                        <w:t xml:space="preserve">Gambar 4. </w:t>
                      </w:r>
                      <w:r>
                        <w:fldChar w:fldCharType="begin"/>
                      </w:r>
                      <w:r>
                        <w:instrText xml:space="preserve"> SEQ Gambar_4. \* ARABIC </w:instrText>
                      </w:r>
                      <w:r>
                        <w:fldChar w:fldCharType="separate"/>
                      </w:r>
                      <w:r>
                        <w:rPr>
                          <w:noProof/>
                        </w:rPr>
                        <w:t>21</w:t>
                      </w:r>
                      <w:r>
                        <w:fldChar w:fldCharType="end"/>
                      </w:r>
                      <w:r>
                        <w:rPr>
                          <w:lang w:val="en-US"/>
                        </w:rPr>
                        <w:t xml:space="preserve"> Perancangan Antarmuka</w:t>
                      </w:r>
                      <w:r w:rsidRPr="00F87EF5" w:rsidDel="003132A6">
                        <w:rPr>
                          <w:i/>
                          <w:lang w:val="en-US"/>
                        </w:rPr>
                        <w:t xml:space="preserve"> </w:t>
                      </w:r>
                      <w:del w:id="3147" w:author="Windows User" w:date="2021-06-03T06:44:00Z">
                        <w:r w:rsidRPr="00F87EF5" w:rsidDel="003132A6">
                          <w:rPr>
                            <w:i/>
                            <w:lang w:val="en-US"/>
                          </w:rPr>
                          <w:delText>Metode Waterfall</w:delText>
                        </w:r>
                      </w:del>
                      <w:r>
                        <w:rPr>
                          <w:lang w:val="en-US"/>
                        </w:rPr>
                        <w:t>Halaman Tambah Siswa</w:t>
                      </w:r>
                      <w:bookmarkEnd w:id="3146"/>
                    </w:p>
                  </w:txbxContent>
                </v:textbox>
                <w10:wrap type="topAndBottom"/>
              </v:shape>
            </w:pict>
          </mc:Fallback>
        </mc:AlternateContent>
      </w:r>
      <w:r w:rsidR="00314246" w:rsidRPr="00613AF0">
        <w:rPr>
          <w:noProof/>
        </w:rPr>
        <w:drawing>
          <wp:anchor distT="0" distB="0" distL="114300" distR="114300" simplePos="0" relativeHeight="251840512" behindDoc="0" locked="0" layoutInCell="1" allowOverlap="1" wp14:anchorId="2023F6DF" wp14:editId="6554874B">
            <wp:simplePos x="0" y="0"/>
            <wp:positionH relativeFrom="margin">
              <wp:align>center</wp:align>
            </wp:positionH>
            <wp:positionV relativeFrom="paragraph">
              <wp:posOffset>751205</wp:posOffset>
            </wp:positionV>
            <wp:extent cx="2959100" cy="2826385"/>
            <wp:effectExtent l="0" t="0" r="0" b="0"/>
            <wp:wrapTopAndBottom/>
            <wp:docPr id="133" name="Picture 133" descr="C:\Users\adip\Downloads\interface-admin tambah sisw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p\Downloads\interface-admin tambah siswa (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59100" cy="2826385"/>
                    </a:xfrm>
                    <a:prstGeom prst="rect">
                      <a:avLst/>
                    </a:prstGeom>
                    <a:noFill/>
                    <a:ln>
                      <a:noFill/>
                    </a:ln>
                  </pic:spPr>
                </pic:pic>
              </a:graphicData>
            </a:graphic>
            <wp14:sizeRelH relativeFrom="page">
              <wp14:pctWidth>0</wp14:pctWidth>
            </wp14:sizeRelH>
            <wp14:sizeRelV relativeFrom="page">
              <wp14:pctHeight>0</wp14:pctHeight>
            </wp14:sizeRelV>
          </wp:anchor>
        </w:drawing>
      </w:r>
      <w:r w:rsidR="00314246">
        <w:t>Halaman Tambah Siswa merupakan halaman yang berfungsi menambah data Siswa. Berikut merupakan gambar perancangan antarmuka Halaman Tambah Siswa.</w:t>
      </w:r>
    </w:p>
    <w:p w14:paraId="1DF9E6B7" w14:textId="345D1FBC" w:rsidR="00314246" w:rsidRDefault="00314246" w:rsidP="00314246">
      <w:pPr>
        <w:pStyle w:val="ListParagraph"/>
      </w:pPr>
    </w:p>
    <w:p w14:paraId="5844B5D1" w14:textId="4E236E8B" w:rsidR="000230CE" w:rsidRDefault="000230CE" w:rsidP="000230CE">
      <w:pPr>
        <w:pStyle w:val="ListParagraph"/>
        <w:numPr>
          <w:ilvl w:val="0"/>
          <w:numId w:val="61"/>
        </w:numPr>
        <w:ind w:left="709" w:hanging="709"/>
      </w:pPr>
      <w:r>
        <w:t>Halaman Kelas</w:t>
      </w:r>
    </w:p>
    <w:p w14:paraId="7AF4C94E" w14:textId="511231F8" w:rsidR="00E520BD" w:rsidRDefault="00E520BD" w:rsidP="001C3298">
      <w:pPr>
        <w:ind w:left="709" w:firstLine="11"/>
        <w:jc w:val="both"/>
      </w:pPr>
      <w:r>
        <w:t xml:space="preserve">Halaman Kelas merupakan halaman yang berisi informasi kelas yang ada di sekolah. Pada halaman ini terdapat 5 tombol yaitu : </w:t>
      </w:r>
      <w:r w:rsidRPr="00E520BD">
        <w:rPr>
          <w:i/>
        </w:rPr>
        <w:t xml:space="preserve">Search, </w:t>
      </w:r>
      <w:r>
        <w:t xml:space="preserve">edit, hapus dan </w:t>
      </w:r>
      <w:r w:rsidRPr="00E520BD">
        <w:rPr>
          <w:i/>
        </w:rPr>
        <w:t>Add.</w:t>
      </w:r>
    </w:p>
    <w:p w14:paraId="33F3A58B" w14:textId="699AD17B" w:rsidR="00F03029" w:rsidRDefault="00542210" w:rsidP="00F03029">
      <w:pPr>
        <w:pStyle w:val="ListParagraph"/>
        <w:keepNext/>
        <w:ind w:left="709"/>
      </w:pPr>
      <w:r w:rsidRPr="00542210">
        <w:rPr>
          <w:noProof/>
        </w:rPr>
        <w:drawing>
          <wp:inline distT="0" distB="0" distL="0" distR="0" wp14:anchorId="442A4FC1" wp14:editId="73634315">
            <wp:extent cx="4565227" cy="2067377"/>
            <wp:effectExtent l="0" t="0" r="6985" b="9525"/>
            <wp:docPr id="91" name="Picture 91" descr="C:\Users\adip\Downloads\interface-admin ke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ip\Downloads\interface-admin kela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5626" cy="2072086"/>
                    </a:xfrm>
                    <a:prstGeom prst="rect">
                      <a:avLst/>
                    </a:prstGeom>
                    <a:noFill/>
                    <a:ln>
                      <a:noFill/>
                    </a:ln>
                  </pic:spPr>
                </pic:pic>
              </a:graphicData>
            </a:graphic>
          </wp:inline>
        </w:drawing>
      </w:r>
    </w:p>
    <w:p w14:paraId="5532F670" w14:textId="22CFDDB5" w:rsidR="00314246" w:rsidRPr="00F03029" w:rsidRDefault="00F03029" w:rsidP="00F03029">
      <w:pPr>
        <w:pStyle w:val="Caption"/>
        <w:rPr>
          <w:lang w:val="en-US"/>
        </w:rPr>
      </w:pPr>
      <w:bookmarkStart w:id="3125" w:name="_Toc94361536"/>
      <w:r>
        <w:t xml:space="preserve">Gambar 4. </w:t>
      </w:r>
      <w:r>
        <w:fldChar w:fldCharType="begin"/>
      </w:r>
      <w:r>
        <w:instrText xml:space="preserve"> SEQ Gambar_4. \* ARABIC </w:instrText>
      </w:r>
      <w:r>
        <w:fldChar w:fldCharType="separate"/>
      </w:r>
      <w:r w:rsidR="005F031C">
        <w:rPr>
          <w:noProof/>
        </w:rPr>
        <w:t>22</w:t>
      </w:r>
      <w:r>
        <w:fldChar w:fldCharType="end"/>
      </w:r>
      <w:r>
        <w:rPr>
          <w:lang w:val="en-US"/>
        </w:rPr>
        <w:t xml:space="preserve"> Perancangan Antarmuka</w:t>
      </w:r>
      <w:r w:rsidRPr="00F87EF5" w:rsidDel="003132A6">
        <w:rPr>
          <w:i/>
          <w:lang w:val="en-US"/>
        </w:rPr>
        <w:t xml:space="preserve"> </w:t>
      </w:r>
      <w:del w:id="3126" w:author="Windows User" w:date="2021-06-03T06:44:00Z">
        <w:r w:rsidRPr="00F87EF5" w:rsidDel="003132A6">
          <w:rPr>
            <w:i/>
            <w:lang w:val="en-US"/>
          </w:rPr>
          <w:delText>Metode Waterfall</w:delText>
        </w:r>
      </w:del>
      <w:r>
        <w:rPr>
          <w:lang w:val="en-US"/>
        </w:rPr>
        <w:t>Halaman Kelas</w:t>
      </w:r>
      <w:bookmarkEnd w:id="3125"/>
    </w:p>
    <w:p w14:paraId="143E2403" w14:textId="371BDC1F" w:rsidR="0002494C" w:rsidRDefault="0002494C" w:rsidP="0002494C">
      <w:pPr>
        <w:pStyle w:val="ListParagraph"/>
        <w:ind w:left="709"/>
      </w:pPr>
    </w:p>
    <w:p w14:paraId="42D853CC" w14:textId="34CC340D" w:rsidR="00F03029" w:rsidRDefault="00F03029" w:rsidP="0002494C">
      <w:pPr>
        <w:pStyle w:val="ListParagraph"/>
        <w:ind w:left="709"/>
      </w:pPr>
    </w:p>
    <w:p w14:paraId="18F59ED3" w14:textId="77777777" w:rsidR="00F03029" w:rsidRDefault="00F03029" w:rsidP="0002494C">
      <w:pPr>
        <w:pStyle w:val="ListParagraph"/>
        <w:ind w:left="709"/>
      </w:pPr>
    </w:p>
    <w:p w14:paraId="562C940F" w14:textId="3F81C679" w:rsidR="000230CE" w:rsidRDefault="000230CE" w:rsidP="000230CE">
      <w:pPr>
        <w:pStyle w:val="ListParagraph"/>
        <w:numPr>
          <w:ilvl w:val="0"/>
          <w:numId w:val="61"/>
        </w:numPr>
        <w:ind w:left="709" w:hanging="709"/>
      </w:pPr>
      <w:r>
        <w:lastRenderedPageBreak/>
        <w:t>Halaman Detail Kelas</w:t>
      </w:r>
      <w:r w:rsidR="008723F4">
        <w:t xml:space="preserve">    </w:t>
      </w:r>
    </w:p>
    <w:p w14:paraId="731EF258" w14:textId="68A33619" w:rsidR="00C47107" w:rsidRDefault="00C47107" w:rsidP="001C3298">
      <w:pPr>
        <w:ind w:left="709" w:firstLine="11"/>
        <w:jc w:val="both"/>
      </w:pPr>
      <w:r>
        <w:t>Halaman Detail Kelas merupakan halaman yang berfungsi menampilkan daftar Siswa yang ada di kelas. Berikut merupakan gambar perancangan antarmuka Halaman Detail Kelas.</w:t>
      </w:r>
    </w:p>
    <w:p w14:paraId="49D19667" w14:textId="5E799333" w:rsidR="00F03029" w:rsidRDefault="00F61FF1" w:rsidP="00F03029">
      <w:pPr>
        <w:pStyle w:val="ListParagraph"/>
        <w:keepNext/>
        <w:ind w:left="709"/>
      </w:pPr>
      <w:r w:rsidRPr="00F61FF1">
        <w:rPr>
          <w:noProof/>
        </w:rPr>
        <w:drawing>
          <wp:inline distT="0" distB="0" distL="0" distR="0" wp14:anchorId="5CC50A6A" wp14:editId="7910F27A">
            <wp:extent cx="4517390" cy="2067560"/>
            <wp:effectExtent l="0" t="0" r="0" b="8890"/>
            <wp:docPr id="99" name="Picture 99" descr="C:\Users\adip\Downloads\interface-Admin detail kela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p\Downloads\interface-Admin detail kelas (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19956" cy="2068734"/>
                    </a:xfrm>
                    <a:prstGeom prst="rect">
                      <a:avLst/>
                    </a:prstGeom>
                    <a:noFill/>
                    <a:ln>
                      <a:noFill/>
                    </a:ln>
                  </pic:spPr>
                </pic:pic>
              </a:graphicData>
            </a:graphic>
          </wp:inline>
        </w:drawing>
      </w:r>
    </w:p>
    <w:p w14:paraId="30273154" w14:textId="08BAC063" w:rsidR="00C47107" w:rsidRPr="00F03029" w:rsidRDefault="00F03029" w:rsidP="00F03029">
      <w:pPr>
        <w:pStyle w:val="Caption"/>
        <w:rPr>
          <w:lang w:val="en-US"/>
        </w:rPr>
      </w:pPr>
      <w:bookmarkStart w:id="3127" w:name="_Toc94361537"/>
      <w:r>
        <w:t xml:space="preserve">Gambar 4. </w:t>
      </w:r>
      <w:r>
        <w:fldChar w:fldCharType="begin"/>
      </w:r>
      <w:r>
        <w:instrText xml:space="preserve"> SEQ Gambar_4. \* ARABIC </w:instrText>
      </w:r>
      <w:r>
        <w:fldChar w:fldCharType="separate"/>
      </w:r>
      <w:r w:rsidR="005F031C">
        <w:rPr>
          <w:noProof/>
        </w:rPr>
        <w:t>23</w:t>
      </w:r>
      <w:r>
        <w:fldChar w:fldCharType="end"/>
      </w:r>
      <w:r>
        <w:rPr>
          <w:lang w:val="en-US"/>
        </w:rPr>
        <w:t xml:space="preserve"> Perancangan Antarmuka</w:t>
      </w:r>
      <w:r w:rsidRPr="00F87EF5" w:rsidDel="003132A6">
        <w:rPr>
          <w:i/>
          <w:lang w:val="en-US"/>
        </w:rPr>
        <w:t xml:space="preserve"> </w:t>
      </w:r>
      <w:del w:id="3128" w:author="Windows User" w:date="2021-06-03T06:44:00Z">
        <w:r w:rsidRPr="00F87EF5" w:rsidDel="003132A6">
          <w:rPr>
            <w:i/>
            <w:lang w:val="en-US"/>
          </w:rPr>
          <w:delText>Metode Waterfall</w:delText>
        </w:r>
      </w:del>
      <w:r>
        <w:rPr>
          <w:lang w:val="en-US"/>
        </w:rPr>
        <w:t>Halaman Detail Kelas</w:t>
      </w:r>
      <w:bookmarkEnd w:id="3127"/>
    </w:p>
    <w:p w14:paraId="1A8259A3" w14:textId="77777777" w:rsidR="00EC1085" w:rsidRDefault="00EC1085" w:rsidP="00EC1085">
      <w:pPr>
        <w:pStyle w:val="ListParagraph"/>
        <w:ind w:left="709"/>
      </w:pPr>
    </w:p>
    <w:p w14:paraId="25F5DEED" w14:textId="6F7299C7" w:rsidR="000230CE" w:rsidRDefault="000230CE" w:rsidP="000230CE">
      <w:pPr>
        <w:pStyle w:val="ListParagraph"/>
        <w:numPr>
          <w:ilvl w:val="0"/>
          <w:numId w:val="61"/>
        </w:numPr>
        <w:ind w:left="709" w:hanging="709"/>
      </w:pPr>
      <w:r>
        <w:t>Halaman Mapelkelas</w:t>
      </w:r>
    </w:p>
    <w:p w14:paraId="2EB88CDB" w14:textId="5E88B5B2" w:rsidR="004F215D" w:rsidRDefault="004F215D" w:rsidP="001C3298">
      <w:pPr>
        <w:ind w:left="709" w:firstLine="11"/>
        <w:jc w:val="both"/>
      </w:pPr>
      <w:r>
        <w:t xml:space="preserve">Halaman Mapelkelas merupakan halaman yang menampilkan data kelas yang ada di sekolah. Pada halaman ini terdapat 1 tombol yaitu : </w:t>
      </w:r>
      <w:r>
        <w:rPr>
          <w:i/>
        </w:rPr>
        <w:t>Show</w:t>
      </w:r>
      <w:r w:rsidRPr="004F215D">
        <w:rPr>
          <w:i/>
        </w:rPr>
        <w:t>.</w:t>
      </w:r>
    </w:p>
    <w:p w14:paraId="18550092" w14:textId="5C03372F" w:rsidR="00F03029" w:rsidRDefault="009763F4" w:rsidP="00F03029">
      <w:pPr>
        <w:pStyle w:val="ListParagraph"/>
        <w:keepNext/>
        <w:ind w:left="709"/>
      </w:pPr>
      <w:r w:rsidRPr="009763F4">
        <w:rPr>
          <w:noProof/>
        </w:rPr>
        <w:drawing>
          <wp:inline distT="0" distB="0" distL="0" distR="0" wp14:anchorId="18DBEDEC" wp14:editId="0268F02D">
            <wp:extent cx="4517814" cy="2067560"/>
            <wp:effectExtent l="0" t="0" r="0" b="8890"/>
            <wp:docPr id="101" name="Picture 101" descr="C:\Users\adip\Downloads\interface-Admin mapelke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ip\Downloads\interface-Admin mapelkela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0517" cy="2068797"/>
                    </a:xfrm>
                    <a:prstGeom prst="rect">
                      <a:avLst/>
                    </a:prstGeom>
                    <a:noFill/>
                    <a:ln>
                      <a:noFill/>
                    </a:ln>
                  </pic:spPr>
                </pic:pic>
              </a:graphicData>
            </a:graphic>
          </wp:inline>
        </w:drawing>
      </w:r>
    </w:p>
    <w:p w14:paraId="048E110C" w14:textId="48A8D2FE" w:rsidR="00F61FF1" w:rsidRPr="00F03029" w:rsidRDefault="00F03029" w:rsidP="00F03029">
      <w:pPr>
        <w:pStyle w:val="Caption"/>
        <w:rPr>
          <w:lang w:val="en-US"/>
        </w:rPr>
      </w:pPr>
      <w:bookmarkStart w:id="3129" w:name="_Toc94361538"/>
      <w:r>
        <w:t xml:space="preserve">Gambar 4. </w:t>
      </w:r>
      <w:r>
        <w:fldChar w:fldCharType="begin"/>
      </w:r>
      <w:r>
        <w:instrText xml:space="preserve"> SEQ Gambar_4. \* ARABIC </w:instrText>
      </w:r>
      <w:r>
        <w:fldChar w:fldCharType="separate"/>
      </w:r>
      <w:r w:rsidR="005F031C">
        <w:rPr>
          <w:noProof/>
        </w:rPr>
        <w:t>24</w:t>
      </w:r>
      <w:r>
        <w:fldChar w:fldCharType="end"/>
      </w:r>
      <w:r>
        <w:rPr>
          <w:lang w:val="en-US"/>
        </w:rPr>
        <w:t xml:space="preserve"> Perancangan Antarmuka</w:t>
      </w:r>
      <w:r w:rsidRPr="00F87EF5" w:rsidDel="003132A6">
        <w:rPr>
          <w:i/>
          <w:lang w:val="en-US"/>
        </w:rPr>
        <w:t xml:space="preserve"> </w:t>
      </w:r>
      <w:del w:id="3130" w:author="Windows User" w:date="2021-06-03T06:44:00Z">
        <w:r w:rsidRPr="00F87EF5" w:rsidDel="003132A6">
          <w:rPr>
            <w:i/>
            <w:lang w:val="en-US"/>
          </w:rPr>
          <w:delText>Metode Waterfall</w:delText>
        </w:r>
      </w:del>
      <w:r>
        <w:rPr>
          <w:lang w:val="en-US"/>
        </w:rPr>
        <w:t>Halaman Mapelkelas</w:t>
      </w:r>
      <w:bookmarkEnd w:id="3129"/>
    </w:p>
    <w:p w14:paraId="75E4FAAE" w14:textId="77777777" w:rsidR="00EC1085" w:rsidRDefault="00EC1085" w:rsidP="00EC1085">
      <w:pPr>
        <w:pStyle w:val="ListParagraph"/>
        <w:ind w:left="709"/>
      </w:pPr>
    </w:p>
    <w:p w14:paraId="6475E5E3" w14:textId="0019B943" w:rsidR="000230CE" w:rsidRDefault="009763F4" w:rsidP="000230CE">
      <w:pPr>
        <w:pStyle w:val="ListParagraph"/>
        <w:numPr>
          <w:ilvl w:val="0"/>
          <w:numId w:val="61"/>
        </w:numPr>
        <w:ind w:left="709" w:hanging="709"/>
      </w:pPr>
      <w:r>
        <w:t>Halaman Detail</w:t>
      </w:r>
      <w:r w:rsidR="000230CE">
        <w:t xml:space="preserve"> Mapelkelas</w:t>
      </w:r>
    </w:p>
    <w:p w14:paraId="72566237" w14:textId="4EE6A25B" w:rsidR="009763F4" w:rsidRDefault="009763F4" w:rsidP="001C3298">
      <w:pPr>
        <w:ind w:left="709" w:firstLine="11"/>
        <w:jc w:val="both"/>
      </w:pPr>
      <w:r>
        <w:t>Halaman Detail Mapelkelas merupakan halaman yang berfungsi menambah data Mat</w:t>
      </w:r>
      <w:r w:rsidR="00A522FC">
        <w:t>a pelajaran kelas, menampilkan</w:t>
      </w:r>
      <w:r>
        <w:t xml:space="preserve"> data mata pelajaran kelas dan menghapus data pelajaran kelas. Berikut merupakan gambar pera</w:t>
      </w:r>
      <w:r w:rsidR="0097074F">
        <w:t>ncangan antarmuka Halaman Detail Mapelk</w:t>
      </w:r>
      <w:r>
        <w:t>elas.</w:t>
      </w:r>
    </w:p>
    <w:p w14:paraId="200FF1D9" w14:textId="755D7B92" w:rsidR="00F03029" w:rsidRDefault="00596BDC" w:rsidP="00F03029">
      <w:pPr>
        <w:pStyle w:val="ListParagraph"/>
        <w:keepNext/>
        <w:ind w:left="709"/>
      </w:pPr>
      <w:r w:rsidRPr="00596BDC">
        <w:rPr>
          <w:noProof/>
        </w:rPr>
        <w:lastRenderedPageBreak/>
        <w:drawing>
          <wp:inline distT="0" distB="0" distL="0" distR="0" wp14:anchorId="7C1F602D" wp14:editId="1E5A9796">
            <wp:extent cx="4592320" cy="2067560"/>
            <wp:effectExtent l="0" t="0" r="0" b="8890"/>
            <wp:docPr id="103" name="Picture 103" descr="C:\Users\adip\Downloads\interface-Admin detail mapel ke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ip\Downloads\interface-Admin detail mapel kela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95694" cy="2069079"/>
                    </a:xfrm>
                    <a:prstGeom prst="rect">
                      <a:avLst/>
                    </a:prstGeom>
                    <a:noFill/>
                    <a:ln>
                      <a:noFill/>
                    </a:ln>
                  </pic:spPr>
                </pic:pic>
              </a:graphicData>
            </a:graphic>
          </wp:inline>
        </w:drawing>
      </w:r>
    </w:p>
    <w:p w14:paraId="70C790FC" w14:textId="34C04C97" w:rsidR="009763F4" w:rsidRPr="00F03029" w:rsidRDefault="00F03029" w:rsidP="00F03029">
      <w:pPr>
        <w:pStyle w:val="Caption"/>
        <w:rPr>
          <w:lang w:val="en-US"/>
        </w:rPr>
      </w:pPr>
      <w:bookmarkStart w:id="3131" w:name="_Toc94361539"/>
      <w:r>
        <w:t xml:space="preserve">Gambar 4. </w:t>
      </w:r>
      <w:r>
        <w:fldChar w:fldCharType="begin"/>
      </w:r>
      <w:r>
        <w:instrText xml:space="preserve"> SEQ Gambar_4. \* ARABIC </w:instrText>
      </w:r>
      <w:r>
        <w:fldChar w:fldCharType="separate"/>
      </w:r>
      <w:r w:rsidR="005F031C">
        <w:rPr>
          <w:noProof/>
        </w:rPr>
        <w:t>25</w:t>
      </w:r>
      <w:r>
        <w:fldChar w:fldCharType="end"/>
      </w:r>
      <w:r>
        <w:rPr>
          <w:lang w:val="en-US"/>
        </w:rPr>
        <w:t xml:space="preserve"> Perancangan Antarmuka</w:t>
      </w:r>
      <w:r w:rsidRPr="00F87EF5" w:rsidDel="003132A6">
        <w:rPr>
          <w:i/>
          <w:lang w:val="en-US"/>
        </w:rPr>
        <w:t xml:space="preserve"> </w:t>
      </w:r>
      <w:del w:id="3132" w:author="Windows User" w:date="2021-06-03T06:44:00Z">
        <w:r w:rsidRPr="00F87EF5" w:rsidDel="003132A6">
          <w:rPr>
            <w:i/>
            <w:lang w:val="en-US"/>
          </w:rPr>
          <w:delText>Metode Waterfall</w:delText>
        </w:r>
      </w:del>
      <w:r>
        <w:rPr>
          <w:lang w:val="en-US"/>
        </w:rPr>
        <w:t>Halaman Detail Mapelkelas</w:t>
      </w:r>
      <w:bookmarkEnd w:id="3131"/>
    </w:p>
    <w:p w14:paraId="424E686E" w14:textId="77777777" w:rsidR="00EC1085" w:rsidRDefault="00EC1085" w:rsidP="00EC1085">
      <w:pPr>
        <w:pStyle w:val="ListParagraph"/>
        <w:ind w:left="709"/>
      </w:pPr>
    </w:p>
    <w:p w14:paraId="50CA3B1B" w14:textId="1E4B1AC3" w:rsidR="000230CE" w:rsidRDefault="000230CE" w:rsidP="000230CE">
      <w:pPr>
        <w:pStyle w:val="ListParagraph"/>
        <w:numPr>
          <w:ilvl w:val="0"/>
          <w:numId w:val="61"/>
        </w:numPr>
        <w:ind w:left="709" w:hanging="709"/>
      </w:pPr>
      <w:r>
        <w:t>Halaman Jadwal</w:t>
      </w:r>
    </w:p>
    <w:p w14:paraId="1F7D0F28" w14:textId="2ED2E623" w:rsidR="00C60E5D" w:rsidRDefault="00C60E5D" w:rsidP="001C3298">
      <w:pPr>
        <w:ind w:left="709" w:firstLine="11"/>
        <w:jc w:val="both"/>
      </w:pPr>
      <w:r>
        <w:t xml:space="preserve">Halaman Jadwal merupakan halaman yang menampilkan data kelas yang ada di sekolah. Pada halaman ini terdapat 1 tombol yaitu : </w:t>
      </w:r>
      <w:r w:rsidRPr="00C60E5D">
        <w:rPr>
          <w:i/>
        </w:rPr>
        <w:t>Show.</w:t>
      </w:r>
    </w:p>
    <w:p w14:paraId="385CD722" w14:textId="03FAC9F0" w:rsidR="00F03029" w:rsidRDefault="005C5C6B" w:rsidP="005F031C">
      <w:pPr>
        <w:pStyle w:val="ListParagraph"/>
        <w:keepNext/>
        <w:ind w:left="709"/>
      </w:pPr>
      <w:r w:rsidRPr="005C5C6B">
        <w:rPr>
          <w:noProof/>
        </w:rPr>
        <w:drawing>
          <wp:inline distT="0" distB="0" distL="0" distR="0" wp14:anchorId="22F91CC3" wp14:editId="4721B6C8">
            <wp:extent cx="4572000" cy="2067560"/>
            <wp:effectExtent l="0" t="0" r="0" b="8890"/>
            <wp:docPr id="105" name="Picture 105" descr="C:\Users\adip\Downloads\interface-Admin 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ip\Downloads\interface-Admin jadwal.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3920" cy="2068428"/>
                    </a:xfrm>
                    <a:prstGeom prst="rect">
                      <a:avLst/>
                    </a:prstGeom>
                    <a:noFill/>
                    <a:ln>
                      <a:noFill/>
                    </a:ln>
                  </pic:spPr>
                </pic:pic>
              </a:graphicData>
            </a:graphic>
          </wp:inline>
        </w:drawing>
      </w:r>
    </w:p>
    <w:p w14:paraId="6E1E8E4A" w14:textId="43E4893E" w:rsidR="00791624" w:rsidRPr="00F03029" w:rsidRDefault="00F03029" w:rsidP="00F03029">
      <w:pPr>
        <w:pStyle w:val="Caption"/>
        <w:rPr>
          <w:lang w:val="en-US"/>
        </w:rPr>
      </w:pPr>
      <w:bookmarkStart w:id="3133" w:name="_Toc94361540"/>
      <w:r>
        <w:t xml:space="preserve">Gambar 4. </w:t>
      </w:r>
      <w:r>
        <w:fldChar w:fldCharType="begin"/>
      </w:r>
      <w:r>
        <w:instrText xml:space="preserve"> SEQ Gambar_4. \* ARABIC </w:instrText>
      </w:r>
      <w:r>
        <w:fldChar w:fldCharType="separate"/>
      </w:r>
      <w:r w:rsidR="005F031C">
        <w:rPr>
          <w:noProof/>
        </w:rPr>
        <w:t>26</w:t>
      </w:r>
      <w:r>
        <w:fldChar w:fldCharType="end"/>
      </w:r>
      <w:r>
        <w:rPr>
          <w:lang w:val="en-US"/>
        </w:rPr>
        <w:t xml:space="preserve"> Perancangan Antarmuka</w:t>
      </w:r>
      <w:r w:rsidRPr="00F87EF5" w:rsidDel="003132A6">
        <w:rPr>
          <w:i/>
          <w:lang w:val="en-US"/>
        </w:rPr>
        <w:t xml:space="preserve"> </w:t>
      </w:r>
      <w:del w:id="3134" w:author="Windows User" w:date="2021-06-03T06:44:00Z">
        <w:r w:rsidRPr="00F87EF5" w:rsidDel="003132A6">
          <w:rPr>
            <w:i/>
            <w:lang w:val="en-US"/>
          </w:rPr>
          <w:delText>Metode Waterfall</w:delText>
        </w:r>
      </w:del>
      <w:r>
        <w:rPr>
          <w:lang w:val="en-US"/>
        </w:rPr>
        <w:t>Halaman Jadwal</w:t>
      </w:r>
      <w:bookmarkEnd w:id="3133"/>
    </w:p>
    <w:p w14:paraId="5C45D92D" w14:textId="77777777" w:rsidR="00EC1085" w:rsidRDefault="00EC1085" w:rsidP="00EC1085">
      <w:pPr>
        <w:pStyle w:val="ListParagraph"/>
        <w:ind w:left="709"/>
      </w:pPr>
    </w:p>
    <w:p w14:paraId="794A4DE7" w14:textId="5CBD1119" w:rsidR="000230CE" w:rsidRDefault="00B823DE" w:rsidP="000230CE">
      <w:pPr>
        <w:pStyle w:val="ListParagraph"/>
        <w:numPr>
          <w:ilvl w:val="0"/>
          <w:numId w:val="61"/>
        </w:numPr>
        <w:ind w:left="709" w:hanging="709"/>
      </w:pPr>
      <w:r>
        <w:t>Halaman Detail</w:t>
      </w:r>
      <w:r w:rsidR="000230CE">
        <w:t xml:space="preserve"> Jadwal</w:t>
      </w:r>
    </w:p>
    <w:p w14:paraId="7A10D560" w14:textId="5126CF96" w:rsidR="00B823DE" w:rsidRDefault="00B823DE" w:rsidP="001C3298">
      <w:pPr>
        <w:ind w:left="709" w:firstLine="11"/>
        <w:jc w:val="both"/>
      </w:pPr>
      <w:r>
        <w:t>Halaman Detail Jadwal merupakan halaman yang berfungsi menambah data Jadwal mata pelajaran, menampilkan Jadwal mata pelajaran dan menghapus jadwal data pelajara</w:t>
      </w:r>
      <w:r w:rsidR="00081780">
        <w:t>n</w:t>
      </w:r>
      <w:r>
        <w:t>. Berikut merupakan gambar perancangan antarmuka Halaman Tambah Jadwal.</w:t>
      </w:r>
    </w:p>
    <w:p w14:paraId="557E68B2" w14:textId="5FCC3DC8" w:rsidR="00F03029" w:rsidRDefault="0059017A" w:rsidP="00F03029">
      <w:pPr>
        <w:pStyle w:val="ListParagraph"/>
        <w:keepNext/>
        <w:ind w:left="709"/>
      </w:pPr>
      <w:r w:rsidRPr="0059017A">
        <w:rPr>
          <w:noProof/>
        </w:rPr>
        <w:lastRenderedPageBreak/>
        <w:drawing>
          <wp:inline distT="0" distB="0" distL="0" distR="0" wp14:anchorId="2E03CF50" wp14:editId="396B13EC">
            <wp:extent cx="4639734" cy="2067560"/>
            <wp:effectExtent l="0" t="0" r="8890" b="8890"/>
            <wp:docPr id="109" name="Picture 109" descr="C:\Users\adip\Downloads\interface-Admin detail jadw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ip\Downloads\interface-Admin detail jadwal (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46981" cy="2070789"/>
                    </a:xfrm>
                    <a:prstGeom prst="rect">
                      <a:avLst/>
                    </a:prstGeom>
                    <a:noFill/>
                    <a:ln>
                      <a:noFill/>
                    </a:ln>
                  </pic:spPr>
                </pic:pic>
              </a:graphicData>
            </a:graphic>
          </wp:inline>
        </w:drawing>
      </w:r>
    </w:p>
    <w:p w14:paraId="5F6AF82A" w14:textId="52727F78" w:rsidR="0059017A" w:rsidRPr="00F03029" w:rsidRDefault="00F03029" w:rsidP="00F03029">
      <w:pPr>
        <w:pStyle w:val="Caption"/>
        <w:rPr>
          <w:lang w:val="en-US"/>
        </w:rPr>
      </w:pPr>
      <w:bookmarkStart w:id="3135" w:name="_Toc94361541"/>
      <w:r>
        <w:t xml:space="preserve">Gambar 4. </w:t>
      </w:r>
      <w:r>
        <w:fldChar w:fldCharType="begin"/>
      </w:r>
      <w:r>
        <w:instrText xml:space="preserve"> SEQ Gambar_4. \* ARABIC </w:instrText>
      </w:r>
      <w:r>
        <w:fldChar w:fldCharType="separate"/>
      </w:r>
      <w:r w:rsidR="005F031C">
        <w:rPr>
          <w:noProof/>
        </w:rPr>
        <w:t>27</w:t>
      </w:r>
      <w:r>
        <w:fldChar w:fldCharType="end"/>
      </w:r>
      <w:r>
        <w:rPr>
          <w:lang w:val="en-US"/>
        </w:rPr>
        <w:t xml:space="preserve"> Perancangan Antarmuka</w:t>
      </w:r>
      <w:r w:rsidRPr="00F87EF5" w:rsidDel="003132A6">
        <w:rPr>
          <w:i/>
          <w:lang w:val="en-US"/>
        </w:rPr>
        <w:t xml:space="preserve"> </w:t>
      </w:r>
      <w:del w:id="3136" w:author="Windows User" w:date="2021-06-03T06:44:00Z">
        <w:r w:rsidRPr="00F87EF5" w:rsidDel="003132A6">
          <w:rPr>
            <w:i/>
            <w:lang w:val="en-US"/>
          </w:rPr>
          <w:delText>Metode Waterfall</w:delText>
        </w:r>
      </w:del>
      <w:r>
        <w:rPr>
          <w:lang w:val="en-US"/>
        </w:rPr>
        <w:t>Halaman Detail Jadwal</w:t>
      </w:r>
      <w:bookmarkEnd w:id="3135"/>
    </w:p>
    <w:p w14:paraId="42939552" w14:textId="77777777" w:rsidR="00F03029" w:rsidRDefault="00F03029" w:rsidP="00F03029">
      <w:bookmarkStart w:id="3137" w:name="_Toc94356978"/>
    </w:p>
    <w:p w14:paraId="1421887B" w14:textId="42228D4D" w:rsidR="0051109A" w:rsidRDefault="0051109A" w:rsidP="00610083">
      <w:pPr>
        <w:pStyle w:val="Heading3"/>
        <w:numPr>
          <w:ilvl w:val="0"/>
          <w:numId w:val="79"/>
        </w:numPr>
        <w:ind w:left="270" w:hanging="270"/>
      </w:pPr>
      <w:ins w:id="3138" w:author="Windows User" w:date="2021-06-03T19:17:00Z">
        <w:r>
          <w:t>Perancangan Antarmuka</w:t>
        </w:r>
      </w:ins>
      <w:r>
        <w:t xml:space="preserve"> Guru</w:t>
      </w:r>
      <w:bookmarkEnd w:id="3137"/>
    </w:p>
    <w:p w14:paraId="2AD501B6" w14:textId="31D7E9FD" w:rsidR="00B97D8E" w:rsidRDefault="00B97D8E" w:rsidP="00B97D8E">
      <w:pPr>
        <w:ind w:firstLine="720"/>
        <w:jc w:val="both"/>
      </w:pPr>
      <w:r>
        <w:t xml:space="preserve">Perancangan antarmuka </w:t>
      </w:r>
      <w:r w:rsidR="0048580C">
        <w:t>Guru</w:t>
      </w:r>
      <w:r>
        <w:t xml:space="preserve"> merupakan rancangan gambaran desain sistem yang akan diakses oleh </w:t>
      </w:r>
      <w:r w:rsidR="0048580C">
        <w:t>Guru</w:t>
      </w:r>
      <w:r>
        <w:t xml:space="preserve">. Berikut merupakan beberapa rancangan antarmuka desain sistem yang terdapat pada bagian </w:t>
      </w:r>
      <w:r w:rsidR="0048580C">
        <w:t>Guru</w:t>
      </w:r>
      <w:r>
        <w:t>.</w:t>
      </w:r>
    </w:p>
    <w:p w14:paraId="43386D9F" w14:textId="77777777" w:rsidR="00EC1085" w:rsidRDefault="00EC1085" w:rsidP="00B97D8E">
      <w:pPr>
        <w:ind w:firstLine="720"/>
        <w:jc w:val="both"/>
      </w:pPr>
    </w:p>
    <w:p w14:paraId="374DACC0" w14:textId="10C0C369" w:rsidR="007954D6" w:rsidRDefault="007954D6" w:rsidP="007954D6">
      <w:pPr>
        <w:pStyle w:val="ListParagraph"/>
        <w:numPr>
          <w:ilvl w:val="0"/>
          <w:numId w:val="62"/>
        </w:numPr>
        <w:ind w:left="709" w:hanging="709"/>
      </w:pPr>
      <w:r>
        <w:t xml:space="preserve">Halaman </w:t>
      </w:r>
      <w:r w:rsidRPr="002E7C5E">
        <w:rPr>
          <w:i/>
        </w:rPr>
        <w:t xml:space="preserve">Dashboard </w:t>
      </w:r>
      <w:r>
        <w:t>Guru</w:t>
      </w:r>
    </w:p>
    <w:p w14:paraId="74643FDF" w14:textId="689575AF" w:rsidR="00FF0BDD" w:rsidRPr="00FF0BDD" w:rsidRDefault="00FF0BDD" w:rsidP="001C3298">
      <w:pPr>
        <w:ind w:left="709" w:firstLine="11"/>
        <w:jc w:val="both"/>
      </w:pPr>
      <w:r>
        <w:t xml:space="preserve">Halaman </w:t>
      </w:r>
      <w:r w:rsidRPr="00FF0BDD">
        <w:rPr>
          <w:i/>
        </w:rPr>
        <w:t xml:space="preserve">Dashboard </w:t>
      </w:r>
      <w:r>
        <w:t>Guru merupakan halaman yan</w:t>
      </w:r>
      <w:r w:rsidR="005557A9">
        <w:t>g pertama kali muncul saat Guru</w:t>
      </w:r>
      <w:r>
        <w:t xml:space="preserve"> berhasil melakukan </w:t>
      </w:r>
      <w:r w:rsidRPr="00FF0BDD">
        <w:rPr>
          <w:i/>
        </w:rPr>
        <w:t>Login.</w:t>
      </w:r>
      <w:r>
        <w:rPr>
          <w:i/>
        </w:rPr>
        <w:t xml:space="preserve"> </w:t>
      </w:r>
      <w:r>
        <w:t>Di halaman ini akan menampilkan jadwal yang akan di ajar oleh Guru, dan menampilkan tombol detail kelas.</w:t>
      </w:r>
    </w:p>
    <w:p w14:paraId="40B9EF53" w14:textId="77777777" w:rsidR="005F031C" w:rsidRDefault="00F76E52" w:rsidP="005F031C">
      <w:pPr>
        <w:pStyle w:val="ListParagraph"/>
        <w:keepNext/>
        <w:ind w:left="709"/>
        <w:jc w:val="center"/>
      </w:pPr>
      <w:r w:rsidRPr="00F76E52">
        <w:rPr>
          <w:noProof/>
        </w:rPr>
        <w:drawing>
          <wp:inline distT="0" distB="0" distL="0" distR="0" wp14:anchorId="2F71D003" wp14:editId="3AF12F99">
            <wp:extent cx="4544907" cy="2067560"/>
            <wp:effectExtent l="0" t="0" r="8255" b="8890"/>
            <wp:docPr id="112" name="Picture 112" descr="C:\Users\adip\Downloads\interface-Guru detail ke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p\Downloads\interface-Guru detail kela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44907" cy="2067560"/>
                    </a:xfrm>
                    <a:prstGeom prst="rect">
                      <a:avLst/>
                    </a:prstGeom>
                    <a:noFill/>
                    <a:ln>
                      <a:noFill/>
                    </a:ln>
                  </pic:spPr>
                </pic:pic>
              </a:graphicData>
            </a:graphic>
          </wp:inline>
        </w:drawing>
      </w:r>
    </w:p>
    <w:p w14:paraId="381F2562" w14:textId="67482F73" w:rsidR="005F031C" w:rsidRPr="005F031C" w:rsidRDefault="005F031C" w:rsidP="005F031C">
      <w:pPr>
        <w:pStyle w:val="Caption"/>
        <w:rPr>
          <w:lang w:val="en-US"/>
        </w:rPr>
      </w:pPr>
      <w:bookmarkStart w:id="3139" w:name="_Toc94361542"/>
      <w:r>
        <w:t xml:space="preserve">Gambar 4. </w:t>
      </w:r>
      <w:r>
        <w:fldChar w:fldCharType="begin"/>
      </w:r>
      <w:r>
        <w:instrText xml:space="preserve"> SEQ Gambar_4. \* ARABIC </w:instrText>
      </w:r>
      <w:r>
        <w:fldChar w:fldCharType="separate"/>
      </w:r>
      <w:r>
        <w:rPr>
          <w:noProof/>
        </w:rPr>
        <w:t>28</w:t>
      </w:r>
      <w:r>
        <w:fldChar w:fldCharType="end"/>
      </w:r>
      <w:r>
        <w:rPr>
          <w:lang w:val="en-US"/>
        </w:rPr>
        <w:t xml:space="preserve"> </w:t>
      </w:r>
      <w:r>
        <w:t>Perancangan Antarmuka</w:t>
      </w:r>
      <w:r w:rsidRPr="00F87EF5" w:rsidDel="003132A6">
        <w:rPr>
          <w:i/>
        </w:rPr>
        <w:t xml:space="preserve"> </w:t>
      </w:r>
      <w:del w:id="3140" w:author="Windows User" w:date="2021-06-03T06:44:00Z">
        <w:r w:rsidRPr="00F87EF5" w:rsidDel="003132A6">
          <w:rPr>
            <w:i/>
          </w:rPr>
          <w:delText>Metode Waterfall</w:delText>
        </w:r>
      </w:del>
      <w:r>
        <w:t>Halaman Dashboard Guru</w:t>
      </w:r>
      <w:bookmarkEnd w:id="3139"/>
    </w:p>
    <w:p w14:paraId="486E6B31" w14:textId="0C418439" w:rsidR="00EC1085" w:rsidRDefault="00EC1085" w:rsidP="00827586"/>
    <w:p w14:paraId="39E906E9" w14:textId="23F08924" w:rsidR="007954D6" w:rsidRDefault="007954D6" w:rsidP="007954D6">
      <w:pPr>
        <w:pStyle w:val="ListParagraph"/>
        <w:numPr>
          <w:ilvl w:val="0"/>
          <w:numId w:val="62"/>
        </w:numPr>
        <w:ind w:left="709" w:hanging="709"/>
      </w:pPr>
      <w:r>
        <w:t>Halaman Detail Kelas</w:t>
      </w:r>
      <w:r w:rsidR="00E1035B">
        <w:t xml:space="preserve"> Guru</w:t>
      </w:r>
    </w:p>
    <w:p w14:paraId="7BBFCD98" w14:textId="3B41F39A" w:rsidR="00FF0BDD" w:rsidRPr="00FF0BDD" w:rsidRDefault="00FF0BDD" w:rsidP="001C3298">
      <w:pPr>
        <w:ind w:left="709" w:firstLine="11"/>
        <w:jc w:val="both"/>
      </w:pPr>
      <w:r>
        <w:t xml:space="preserve">Halaman Detail Kelas </w:t>
      </w:r>
      <w:r w:rsidR="00E1035B">
        <w:t xml:space="preserve">Guru </w:t>
      </w:r>
      <w:r>
        <w:t xml:space="preserve">merupakan halaman yang menampilkan daftar siswa yang </w:t>
      </w:r>
      <w:r w:rsidR="001C3298">
        <w:t>akan di ajar di jadwal tersebut</w:t>
      </w:r>
      <w:r>
        <w:t>.</w:t>
      </w:r>
    </w:p>
    <w:p w14:paraId="13027391" w14:textId="41D3EC2F" w:rsidR="00827586" w:rsidRDefault="00F76E52" w:rsidP="00827586">
      <w:pPr>
        <w:pStyle w:val="ListParagraph"/>
        <w:keepNext/>
        <w:ind w:left="709"/>
      </w:pPr>
      <w:r w:rsidRPr="00F76E52">
        <w:rPr>
          <w:noProof/>
        </w:rPr>
        <w:lastRenderedPageBreak/>
        <w:drawing>
          <wp:inline distT="0" distB="0" distL="0" distR="0" wp14:anchorId="6EB095C4" wp14:editId="7A18B00C">
            <wp:extent cx="4605867" cy="2067560"/>
            <wp:effectExtent l="0" t="0" r="4445" b="8890"/>
            <wp:docPr id="114" name="Picture 114" descr="C:\Users\adip\Downloads\interface-Guru detail kela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p\Downloads\interface-Guru detail kelas (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08861" cy="2068904"/>
                    </a:xfrm>
                    <a:prstGeom prst="rect">
                      <a:avLst/>
                    </a:prstGeom>
                    <a:noFill/>
                    <a:ln>
                      <a:noFill/>
                    </a:ln>
                  </pic:spPr>
                </pic:pic>
              </a:graphicData>
            </a:graphic>
          </wp:inline>
        </w:drawing>
      </w:r>
    </w:p>
    <w:p w14:paraId="0C64DE3C" w14:textId="60B16F8F" w:rsidR="006F2F8C" w:rsidRPr="00827586" w:rsidRDefault="00827586" w:rsidP="00827586">
      <w:pPr>
        <w:pStyle w:val="Caption"/>
        <w:rPr>
          <w:lang w:val="en-US"/>
        </w:rPr>
      </w:pPr>
      <w:bookmarkStart w:id="3141" w:name="_Toc94361543"/>
      <w:r>
        <w:t xml:space="preserve">Gambar 4. </w:t>
      </w:r>
      <w:r>
        <w:fldChar w:fldCharType="begin"/>
      </w:r>
      <w:r>
        <w:instrText xml:space="preserve"> SEQ Gambar_4. \* ARABIC </w:instrText>
      </w:r>
      <w:r>
        <w:fldChar w:fldCharType="separate"/>
      </w:r>
      <w:r w:rsidR="005F031C">
        <w:rPr>
          <w:noProof/>
        </w:rPr>
        <w:t>30</w:t>
      </w:r>
      <w:r>
        <w:fldChar w:fldCharType="end"/>
      </w:r>
      <w:r>
        <w:rPr>
          <w:lang w:val="en-US"/>
        </w:rPr>
        <w:t xml:space="preserve"> Perancangan Antarmuka</w:t>
      </w:r>
      <w:r w:rsidRPr="00F87EF5" w:rsidDel="003132A6">
        <w:rPr>
          <w:i/>
          <w:lang w:val="en-US"/>
        </w:rPr>
        <w:t xml:space="preserve"> </w:t>
      </w:r>
      <w:del w:id="3142" w:author="Windows User" w:date="2021-06-03T06:44:00Z">
        <w:r w:rsidRPr="00F87EF5" w:rsidDel="003132A6">
          <w:rPr>
            <w:i/>
            <w:lang w:val="en-US"/>
          </w:rPr>
          <w:delText>Metode Waterfall</w:delText>
        </w:r>
      </w:del>
      <w:r>
        <w:rPr>
          <w:lang w:val="en-US"/>
        </w:rPr>
        <w:t>Halaman Detail Kelas Guru</w:t>
      </w:r>
      <w:bookmarkEnd w:id="3141"/>
    </w:p>
    <w:p w14:paraId="20E815A3" w14:textId="77777777" w:rsidR="00EC1085" w:rsidRDefault="00EC1085" w:rsidP="00CF73CF">
      <w:pPr>
        <w:pStyle w:val="ListParagraph"/>
        <w:ind w:left="709"/>
      </w:pPr>
    </w:p>
    <w:p w14:paraId="3BBAE539" w14:textId="21AB073A" w:rsidR="007954D6" w:rsidRDefault="007954D6" w:rsidP="007954D6">
      <w:pPr>
        <w:pStyle w:val="ListParagraph"/>
        <w:numPr>
          <w:ilvl w:val="0"/>
          <w:numId w:val="62"/>
        </w:numPr>
        <w:ind w:left="709" w:hanging="709"/>
      </w:pPr>
      <w:r>
        <w:t>Halaman Pengumuman</w:t>
      </w:r>
      <w:r w:rsidR="005854BA">
        <w:t xml:space="preserve"> Guru</w:t>
      </w:r>
    </w:p>
    <w:p w14:paraId="4C6EF405" w14:textId="1D6D1928" w:rsidR="00CF73CF" w:rsidRDefault="00CF73CF" w:rsidP="001C3298">
      <w:pPr>
        <w:ind w:left="709" w:firstLine="11"/>
        <w:jc w:val="both"/>
        <w:rPr>
          <w:i/>
        </w:rPr>
      </w:pPr>
      <w:r>
        <w:t>Halaman Pengumuman merupakan halaman yang menampilkan pengumuman yang dibuat oleh Guru. Pada halaman ini terdapat 4 tombol yait</w:t>
      </w:r>
      <w:r w:rsidR="00827586">
        <w:t xml:space="preserve">u </w:t>
      </w:r>
      <w:r w:rsidR="009421FC">
        <w:t>: tambah Pengumuman, edit Pengumuman, dan hapus P</w:t>
      </w:r>
      <w:r>
        <w:t>engumuman</w:t>
      </w:r>
      <w:r w:rsidRPr="00CF73CF">
        <w:rPr>
          <w:i/>
        </w:rPr>
        <w:t>.</w:t>
      </w:r>
    </w:p>
    <w:p w14:paraId="315B161C" w14:textId="59F99F42" w:rsidR="00827586" w:rsidRDefault="00F76E52" w:rsidP="00827586">
      <w:pPr>
        <w:keepNext/>
        <w:ind w:firstLine="709"/>
        <w:jc w:val="both"/>
      </w:pPr>
      <w:r w:rsidRPr="00F76E52">
        <w:rPr>
          <w:noProof/>
        </w:rPr>
        <w:drawing>
          <wp:inline distT="0" distB="0" distL="0" distR="0" wp14:anchorId="26818954" wp14:editId="585F889B">
            <wp:extent cx="4538134" cy="2067560"/>
            <wp:effectExtent l="0" t="0" r="0" b="8890"/>
            <wp:docPr id="113" name="Picture 113" descr="C:\Users\adip\Downloads\interface-Guru pengumu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p\Downloads\interface-Guru pengumuma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44493" cy="2070457"/>
                    </a:xfrm>
                    <a:prstGeom prst="rect">
                      <a:avLst/>
                    </a:prstGeom>
                    <a:noFill/>
                    <a:ln>
                      <a:noFill/>
                    </a:ln>
                  </pic:spPr>
                </pic:pic>
              </a:graphicData>
            </a:graphic>
          </wp:inline>
        </w:drawing>
      </w:r>
    </w:p>
    <w:p w14:paraId="1564FA64" w14:textId="0A821A74" w:rsidR="00F76E52" w:rsidRPr="00827586" w:rsidRDefault="00827586" w:rsidP="00827586">
      <w:pPr>
        <w:pStyle w:val="Caption"/>
        <w:rPr>
          <w:lang w:val="en-US"/>
        </w:rPr>
      </w:pPr>
      <w:bookmarkStart w:id="3143" w:name="_Toc94361544"/>
      <w:r>
        <w:t xml:space="preserve">Gambar 4. </w:t>
      </w:r>
      <w:r>
        <w:fldChar w:fldCharType="begin"/>
      </w:r>
      <w:r>
        <w:instrText xml:space="preserve"> SEQ Gambar_4. \* ARABIC </w:instrText>
      </w:r>
      <w:r>
        <w:fldChar w:fldCharType="separate"/>
      </w:r>
      <w:r w:rsidR="005F031C">
        <w:rPr>
          <w:noProof/>
        </w:rPr>
        <w:t>31</w:t>
      </w:r>
      <w:r>
        <w:fldChar w:fldCharType="end"/>
      </w:r>
      <w:r>
        <w:rPr>
          <w:lang w:val="en-US"/>
        </w:rPr>
        <w:t xml:space="preserve"> Perancangan Antarmuka</w:t>
      </w:r>
      <w:r w:rsidRPr="00F87EF5" w:rsidDel="003132A6">
        <w:rPr>
          <w:i/>
          <w:lang w:val="en-US"/>
        </w:rPr>
        <w:t xml:space="preserve"> </w:t>
      </w:r>
      <w:del w:id="3144" w:author="Windows User" w:date="2021-06-03T06:44:00Z">
        <w:r w:rsidRPr="00F87EF5" w:rsidDel="003132A6">
          <w:rPr>
            <w:i/>
            <w:lang w:val="en-US"/>
          </w:rPr>
          <w:delText>Metode Waterfall</w:delText>
        </w:r>
      </w:del>
      <w:r>
        <w:rPr>
          <w:lang w:val="en-US"/>
        </w:rPr>
        <w:t>Halaman Pengumuman Guru</w:t>
      </w:r>
      <w:bookmarkEnd w:id="3143"/>
    </w:p>
    <w:p w14:paraId="724FF111" w14:textId="77777777" w:rsidR="00120C81" w:rsidRDefault="00120C81" w:rsidP="00120C81">
      <w:pPr>
        <w:pStyle w:val="ListParagraph"/>
        <w:jc w:val="both"/>
      </w:pPr>
    </w:p>
    <w:p w14:paraId="11D8BD3F" w14:textId="3CE071D6" w:rsidR="00EC1085" w:rsidRDefault="00120C81" w:rsidP="00120C81">
      <w:pPr>
        <w:pStyle w:val="ListParagraph"/>
        <w:numPr>
          <w:ilvl w:val="0"/>
          <w:numId w:val="62"/>
        </w:numPr>
        <w:ind w:left="720" w:hanging="720"/>
        <w:jc w:val="both"/>
      </w:pPr>
      <w:r>
        <w:t>Halaman Tambah Pengumuman</w:t>
      </w:r>
    </w:p>
    <w:p w14:paraId="7F82F1AB" w14:textId="636132AE" w:rsidR="00120C81" w:rsidRDefault="00D44566" w:rsidP="00120C81">
      <w:pPr>
        <w:ind w:left="709"/>
        <w:jc w:val="both"/>
      </w:pPr>
      <w:r>
        <w:t>Halaman Tambah Pengumuman</w:t>
      </w:r>
      <w:r w:rsidR="00120C81">
        <w:t xml:space="preserve"> merupakan halaman yang berfungsi menamb</w:t>
      </w:r>
      <w:r>
        <w:t>ah data Pengumuman</w:t>
      </w:r>
      <w:r w:rsidR="00120C81">
        <w:t>. Berikut merupakan gambar perancanga</w:t>
      </w:r>
      <w:r>
        <w:t>n antarmuka Halaman Tambah Pengumuman</w:t>
      </w:r>
      <w:r w:rsidR="00120C81">
        <w:t>.</w:t>
      </w:r>
    </w:p>
    <w:p w14:paraId="097BED6C" w14:textId="1E47A959" w:rsidR="00120C81" w:rsidRDefault="00827586" w:rsidP="00120C81">
      <w:pPr>
        <w:pStyle w:val="ListParagraph"/>
        <w:jc w:val="both"/>
      </w:pPr>
      <w:r>
        <w:rPr>
          <w:noProof/>
        </w:rPr>
        <w:lastRenderedPageBreak/>
        <mc:AlternateContent>
          <mc:Choice Requires="wps">
            <w:drawing>
              <wp:anchor distT="0" distB="0" distL="114300" distR="114300" simplePos="0" relativeHeight="251923456" behindDoc="0" locked="0" layoutInCell="1" allowOverlap="1" wp14:anchorId="77C4D0FF" wp14:editId="07FBBACD">
                <wp:simplePos x="0" y="0"/>
                <wp:positionH relativeFrom="column">
                  <wp:posOffset>384810</wp:posOffset>
                </wp:positionH>
                <wp:positionV relativeFrom="paragraph">
                  <wp:posOffset>2396490</wp:posOffset>
                </wp:positionV>
                <wp:extent cx="4578985" cy="635"/>
                <wp:effectExtent l="0" t="0" r="12065" b="6985"/>
                <wp:wrapTopAndBottom/>
                <wp:docPr id="44" name="Text Box 44"/>
                <wp:cNvGraphicFramePr/>
                <a:graphic xmlns:a="http://schemas.openxmlformats.org/drawingml/2006/main">
                  <a:graphicData uri="http://schemas.microsoft.com/office/word/2010/wordprocessingShape">
                    <wps:wsp>
                      <wps:cNvSpPr txBox="1"/>
                      <wps:spPr>
                        <a:xfrm>
                          <a:off x="0" y="0"/>
                          <a:ext cx="4578985" cy="635"/>
                        </a:xfrm>
                        <a:prstGeom prst="rect">
                          <a:avLst/>
                        </a:prstGeom>
                        <a:noFill/>
                        <a:ln>
                          <a:noFill/>
                        </a:ln>
                      </wps:spPr>
                      <wps:txbx>
                        <w:txbxContent>
                          <w:p w14:paraId="60E4C734" w14:textId="400191AB" w:rsidR="00460EF3" w:rsidRPr="00827586" w:rsidRDefault="00460EF3" w:rsidP="00827586">
                            <w:pPr>
                              <w:pStyle w:val="Caption"/>
                              <w:rPr>
                                <w:noProof/>
                                <w:lang w:val="en-US"/>
                              </w:rPr>
                            </w:pPr>
                            <w:bookmarkStart w:id="3145" w:name="_Toc94361545"/>
                            <w:r>
                              <w:t xml:space="preserve">Gambar 4. </w:t>
                            </w:r>
                            <w:r>
                              <w:fldChar w:fldCharType="begin"/>
                            </w:r>
                            <w:r>
                              <w:instrText xml:space="preserve"> SEQ Gambar_4. \* ARABIC </w:instrText>
                            </w:r>
                            <w:r>
                              <w:fldChar w:fldCharType="separate"/>
                            </w:r>
                            <w:r>
                              <w:rPr>
                                <w:noProof/>
                              </w:rPr>
                              <w:t>32</w:t>
                            </w:r>
                            <w:r>
                              <w:fldChar w:fldCharType="end"/>
                            </w:r>
                            <w:r>
                              <w:rPr>
                                <w:lang w:val="en-US"/>
                              </w:rPr>
                              <w:t xml:space="preserve"> Perancangan Antarmuka</w:t>
                            </w:r>
                            <w:r w:rsidRPr="00F87EF5" w:rsidDel="003132A6">
                              <w:rPr>
                                <w:i/>
                                <w:lang w:val="en-US"/>
                              </w:rPr>
                              <w:t xml:space="preserve"> </w:t>
                            </w:r>
                            <w:del w:id="3146" w:author="Windows User" w:date="2021-06-03T06:44:00Z">
                              <w:r w:rsidRPr="00F87EF5" w:rsidDel="003132A6">
                                <w:rPr>
                                  <w:i/>
                                  <w:lang w:val="en-US"/>
                                </w:rPr>
                                <w:delText>Metode Waterfall</w:delText>
                              </w:r>
                            </w:del>
                            <w:r>
                              <w:rPr>
                                <w:lang w:val="en-US"/>
                              </w:rPr>
                              <w:t>Halaman Tambah Pengumuman</w:t>
                            </w:r>
                            <w:bookmarkEnd w:id="3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4D0FF" id="Text Box 44" o:spid="_x0000_s1039" type="#_x0000_t202" style="position:absolute;left:0;text-align:left;margin-left:30.3pt;margin-top:188.7pt;width:360.5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" filled="f" stroked="f">
                <v:textbox style="mso-fit-shape-to-text:t" inset="0,0,0,0">
                  <w:txbxContent>
                    <w:p w14:paraId="60E4C734" w14:textId="400191AB" w:rsidR="00460EF3" w:rsidRPr="00827586" w:rsidRDefault="00460EF3" w:rsidP="00827586">
                      <w:pPr>
                        <w:pStyle w:val="Caption"/>
                        <w:rPr>
                          <w:noProof/>
                          <w:lang w:val="en-US"/>
                        </w:rPr>
                      </w:pPr>
                      <w:bookmarkStart w:id="3170" w:name="_Toc94361545"/>
                      <w:r>
                        <w:t xml:space="preserve">Gambar 4. </w:t>
                      </w:r>
                      <w:r>
                        <w:fldChar w:fldCharType="begin"/>
                      </w:r>
                      <w:r>
                        <w:instrText xml:space="preserve"> SEQ Gambar_4. \* ARABIC </w:instrText>
                      </w:r>
                      <w:r>
                        <w:fldChar w:fldCharType="separate"/>
                      </w:r>
                      <w:r>
                        <w:rPr>
                          <w:noProof/>
                        </w:rPr>
                        <w:t>32</w:t>
                      </w:r>
                      <w:r>
                        <w:fldChar w:fldCharType="end"/>
                      </w:r>
                      <w:r>
                        <w:rPr>
                          <w:lang w:val="en-US"/>
                        </w:rPr>
                        <w:t xml:space="preserve"> Perancangan Antarmuka</w:t>
                      </w:r>
                      <w:r w:rsidRPr="00F87EF5" w:rsidDel="003132A6">
                        <w:rPr>
                          <w:i/>
                          <w:lang w:val="en-US"/>
                        </w:rPr>
                        <w:t xml:space="preserve"> </w:t>
                      </w:r>
                      <w:del w:id="3171" w:author="Windows User" w:date="2021-06-03T06:44:00Z">
                        <w:r w:rsidRPr="00F87EF5" w:rsidDel="003132A6">
                          <w:rPr>
                            <w:i/>
                            <w:lang w:val="en-US"/>
                          </w:rPr>
                          <w:delText>Metode Waterfall</w:delText>
                        </w:r>
                      </w:del>
                      <w:r>
                        <w:rPr>
                          <w:lang w:val="en-US"/>
                        </w:rPr>
                        <w:t>Halaman Tambah Pengumuman</w:t>
                      </w:r>
                      <w:bookmarkEnd w:id="3170"/>
                    </w:p>
                  </w:txbxContent>
                </v:textbox>
                <w10:wrap type="topAndBottom"/>
              </v:shape>
            </w:pict>
          </mc:Fallback>
        </mc:AlternateContent>
      </w:r>
      <w:r w:rsidR="00D44566" w:rsidRPr="00D44566">
        <w:rPr>
          <w:noProof/>
        </w:rPr>
        <w:drawing>
          <wp:anchor distT="0" distB="0" distL="114300" distR="114300" simplePos="0" relativeHeight="251845632" behindDoc="0" locked="0" layoutInCell="1" allowOverlap="1" wp14:anchorId="6CC0E45C" wp14:editId="3E386ECF">
            <wp:simplePos x="0" y="0"/>
            <wp:positionH relativeFrom="margin">
              <wp:align>right</wp:align>
            </wp:positionH>
            <wp:positionV relativeFrom="paragraph">
              <wp:posOffset>0</wp:posOffset>
            </wp:positionV>
            <wp:extent cx="4578985" cy="2263140"/>
            <wp:effectExtent l="0" t="0" r="0" b="3810"/>
            <wp:wrapTopAndBottom/>
            <wp:docPr id="137" name="Picture 137" descr="C:\Users\adip\Downloads\interface-guru tambah pengumu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p\Downloads\interface-guru tambah pengumuman.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8985" cy="226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A3F6A2" w14:textId="4A3B4050" w:rsidR="007954D6" w:rsidRDefault="007954D6" w:rsidP="007954D6">
      <w:pPr>
        <w:pStyle w:val="ListParagraph"/>
        <w:numPr>
          <w:ilvl w:val="0"/>
          <w:numId w:val="62"/>
        </w:numPr>
        <w:ind w:left="709" w:hanging="709"/>
      </w:pPr>
      <w:r>
        <w:t>Halaman Materi</w:t>
      </w:r>
      <w:r w:rsidR="005854BA">
        <w:t xml:space="preserve"> Guru</w:t>
      </w:r>
    </w:p>
    <w:p w14:paraId="6DD35E8F" w14:textId="19CDBC7C" w:rsidR="009421FC" w:rsidRDefault="009421FC" w:rsidP="001C3298">
      <w:pPr>
        <w:ind w:left="709" w:firstLine="11"/>
        <w:jc w:val="both"/>
        <w:rPr>
          <w:i/>
        </w:rPr>
      </w:pPr>
      <w:r>
        <w:t>Halaman Materi merupakan halaman yang menampilkan materi yang dibuat oleh Guru. Pada halaman ini terdapat 4 tombol yaitu : tambah Materi, edit Materi, dan hapus Materi</w:t>
      </w:r>
      <w:r w:rsidRPr="009421FC">
        <w:rPr>
          <w:i/>
        </w:rPr>
        <w:t>.</w:t>
      </w:r>
    </w:p>
    <w:p w14:paraId="13825CA8" w14:textId="57A7A5FF" w:rsidR="00827586" w:rsidRDefault="00D97783" w:rsidP="00827586">
      <w:pPr>
        <w:keepNext/>
        <w:ind w:firstLine="709"/>
        <w:jc w:val="both"/>
      </w:pPr>
      <w:r w:rsidRPr="00D97783">
        <w:rPr>
          <w:i/>
          <w:noProof/>
        </w:rPr>
        <w:drawing>
          <wp:inline distT="0" distB="0" distL="0" distR="0" wp14:anchorId="3E236A6B" wp14:editId="55981B7A">
            <wp:extent cx="4585547" cy="2067378"/>
            <wp:effectExtent l="0" t="0" r="5715" b="9525"/>
            <wp:docPr id="116" name="Picture 116" descr="C:\Users\adip\Downloads\interface-Guru mat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p\Downloads\interface-Guru materi.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10619" cy="2078681"/>
                    </a:xfrm>
                    <a:prstGeom prst="rect">
                      <a:avLst/>
                    </a:prstGeom>
                    <a:noFill/>
                    <a:ln>
                      <a:noFill/>
                    </a:ln>
                  </pic:spPr>
                </pic:pic>
              </a:graphicData>
            </a:graphic>
          </wp:inline>
        </w:drawing>
      </w:r>
    </w:p>
    <w:p w14:paraId="04C48E3C" w14:textId="3AFFB271" w:rsidR="00C66044" w:rsidRPr="00827586" w:rsidRDefault="00827586" w:rsidP="00827586">
      <w:pPr>
        <w:pStyle w:val="Caption"/>
        <w:rPr>
          <w:i/>
          <w:lang w:val="en-US"/>
        </w:rPr>
      </w:pPr>
      <w:bookmarkStart w:id="3147" w:name="_Toc94361546"/>
      <w:r>
        <w:t xml:space="preserve">Gambar 4. </w:t>
      </w:r>
      <w:r>
        <w:fldChar w:fldCharType="begin"/>
      </w:r>
      <w:r>
        <w:instrText xml:space="preserve"> SEQ Gambar_4. \* ARABIC </w:instrText>
      </w:r>
      <w:r>
        <w:fldChar w:fldCharType="separate"/>
      </w:r>
      <w:r w:rsidR="005F031C">
        <w:rPr>
          <w:noProof/>
        </w:rPr>
        <w:t>33</w:t>
      </w:r>
      <w:r>
        <w:fldChar w:fldCharType="end"/>
      </w:r>
      <w:r>
        <w:rPr>
          <w:lang w:val="en-US"/>
        </w:rPr>
        <w:t xml:space="preserve"> Perancangan Antarmuka</w:t>
      </w:r>
      <w:r w:rsidRPr="00F87EF5" w:rsidDel="003132A6">
        <w:rPr>
          <w:i/>
          <w:lang w:val="en-US"/>
        </w:rPr>
        <w:t xml:space="preserve"> </w:t>
      </w:r>
      <w:del w:id="3148" w:author="Windows User" w:date="2021-06-03T06:44:00Z">
        <w:r w:rsidRPr="00F87EF5" w:rsidDel="003132A6">
          <w:rPr>
            <w:i/>
            <w:lang w:val="en-US"/>
          </w:rPr>
          <w:delText>Metode Waterfall</w:delText>
        </w:r>
      </w:del>
      <w:r>
        <w:rPr>
          <w:lang w:val="en-US"/>
        </w:rPr>
        <w:t>Halaman Materi Guru</w:t>
      </w:r>
      <w:bookmarkEnd w:id="3147"/>
    </w:p>
    <w:p w14:paraId="78B9E461" w14:textId="0B05F6F7" w:rsidR="00EC1085" w:rsidRDefault="00EC1085" w:rsidP="009421FC">
      <w:pPr>
        <w:ind w:firstLine="709"/>
        <w:jc w:val="both"/>
        <w:rPr>
          <w:i/>
        </w:rPr>
      </w:pPr>
    </w:p>
    <w:p w14:paraId="7EE00997" w14:textId="51A12378" w:rsidR="00D44566" w:rsidRPr="00D44566" w:rsidRDefault="00D44566" w:rsidP="00D44566">
      <w:pPr>
        <w:pStyle w:val="ListParagraph"/>
        <w:numPr>
          <w:ilvl w:val="0"/>
          <w:numId w:val="62"/>
        </w:numPr>
        <w:ind w:left="720" w:hanging="720"/>
        <w:jc w:val="both"/>
        <w:rPr>
          <w:i/>
        </w:rPr>
      </w:pPr>
      <w:r>
        <w:t>Halaman Tambah Materi</w:t>
      </w:r>
    </w:p>
    <w:p w14:paraId="42053F8A" w14:textId="1A359A64" w:rsidR="00D44566" w:rsidRDefault="00D44566" w:rsidP="00D44566">
      <w:pPr>
        <w:ind w:left="709"/>
        <w:jc w:val="both"/>
      </w:pPr>
      <w:r>
        <w:t>Halaman Tambah Materi merupakan halaman yang berfungsi menambah data Materi. Berikut merupakan gambar perancangan antarmuka Halaman Tambah Materi.</w:t>
      </w:r>
    </w:p>
    <w:p w14:paraId="4D1CD0A7" w14:textId="5BB70810" w:rsidR="00827586" w:rsidRDefault="00D44566" w:rsidP="00827586">
      <w:pPr>
        <w:pStyle w:val="ListParagraph"/>
        <w:keepNext/>
        <w:jc w:val="both"/>
      </w:pPr>
      <w:r w:rsidRPr="00D44566">
        <w:rPr>
          <w:i/>
          <w:noProof/>
        </w:rPr>
        <w:lastRenderedPageBreak/>
        <w:drawing>
          <wp:inline distT="0" distB="0" distL="0" distR="0" wp14:anchorId="228999E2" wp14:editId="17BD324B">
            <wp:extent cx="4533900" cy="2036134"/>
            <wp:effectExtent l="0" t="0" r="0" b="2540"/>
            <wp:docPr id="141" name="Picture 141" descr="C:\Users\adip\Downloads\interface-guru tambah mat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p\Downloads\interface-guru tambah materi.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42670" cy="2040073"/>
                    </a:xfrm>
                    <a:prstGeom prst="rect">
                      <a:avLst/>
                    </a:prstGeom>
                    <a:noFill/>
                    <a:ln>
                      <a:noFill/>
                    </a:ln>
                  </pic:spPr>
                </pic:pic>
              </a:graphicData>
            </a:graphic>
          </wp:inline>
        </w:drawing>
      </w:r>
    </w:p>
    <w:p w14:paraId="4B17E321" w14:textId="07BEBF54" w:rsidR="00D44566" w:rsidRPr="00827586" w:rsidRDefault="00827586" w:rsidP="00827586">
      <w:pPr>
        <w:pStyle w:val="Caption"/>
        <w:rPr>
          <w:i/>
          <w:lang w:val="en-US"/>
        </w:rPr>
      </w:pPr>
      <w:bookmarkStart w:id="3149" w:name="_Toc94361547"/>
      <w:r>
        <w:t xml:space="preserve">Gambar 4. </w:t>
      </w:r>
      <w:r>
        <w:fldChar w:fldCharType="begin"/>
      </w:r>
      <w:r>
        <w:instrText xml:space="preserve"> SEQ Gambar_4. \* ARABIC </w:instrText>
      </w:r>
      <w:r>
        <w:fldChar w:fldCharType="separate"/>
      </w:r>
      <w:r w:rsidR="005F031C">
        <w:rPr>
          <w:noProof/>
        </w:rPr>
        <w:t>34</w:t>
      </w:r>
      <w:r>
        <w:fldChar w:fldCharType="end"/>
      </w:r>
      <w:r>
        <w:rPr>
          <w:lang w:val="en-US"/>
        </w:rPr>
        <w:t xml:space="preserve"> Perancangan Antarmuka</w:t>
      </w:r>
      <w:r w:rsidRPr="00F87EF5" w:rsidDel="003132A6">
        <w:rPr>
          <w:i/>
          <w:lang w:val="en-US"/>
        </w:rPr>
        <w:t xml:space="preserve"> </w:t>
      </w:r>
      <w:del w:id="3150" w:author="Windows User" w:date="2021-06-03T06:44:00Z">
        <w:r w:rsidRPr="00F87EF5" w:rsidDel="003132A6">
          <w:rPr>
            <w:i/>
            <w:lang w:val="en-US"/>
          </w:rPr>
          <w:delText>Metode Waterfall</w:delText>
        </w:r>
      </w:del>
      <w:r>
        <w:rPr>
          <w:lang w:val="en-US"/>
        </w:rPr>
        <w:t>Halaman Tambah Materi</w:t>
      </w:r>
      <w:bookmarkEnd w:id="3149"/>
    </w:p>
    <w:p w14:paraId="6EDC2DD0" w14:textId="77777777" w:rsidR="00D44566" w:rsidRDefault="00D44566" w:rsidP="00D44566">
      <w:pPr>
        <w:pStyle w:val="ListParagraph"/>
        <w:ind w:left="709"/>
      </w:pPr>
    </w:p>
    <w:p w14:paraId="0E2C7F31" w14:textId="603A8756" w:rsidR="007954D6" w:rsidRDefault="007954D6" w:rsidP="00922411">
      <w:pPr>
        <w:pStyle w:val="ListParagraph"/>
        <w:numPr>
          <w:ilvl w:val="0"/>
          <w:numId w:val="62"/>
        </w:numPr>
        <w:ind w:left="709" w:hanging="709"/>
      </w:pPr>
      <w:r>
        <w:t>Halaman Tugas</w:t>
      </w:r>
      <w:r w:rsidR="005854BA">
        <w:t xml:space="preserve"> Guru</w:t>
      </w:r>
    </w:p>
    <w:p w14:paraId="6C85C13C" w14:textId="57FD88F1" w:rsidR="009421FC" w:rsidRDefault="009421FC" w:rsidP="001C3298">
      <w:pPr>
        <w:ind w:left="709" w:firstLine="11"/>
        <w:jc w:val="both"/>
        <w:rPr>
          <w:i/>
        </w:rPr>
      </w:pPr>
      <w:r>
        <w:t>Halaman Tugas merupakan halaman yang menampilkan Tugas yang dibuat oleh G</w:t>
      </w:r>
      <w:r w:rsidR="00D74E6C">
        <w:t>uru. Pada halaman ini terdapat 5</w:t>
      </w:r>
      <w:r>
        <w:t xml:space="preserve"> tombol yaitu : tambah Tugas, edit Tugas</w:t>
      </w:r>
      <w:r w:rsidR="000D64E1">
        <w:t>, detail Tugas</w:t>
      </w:r>
      <w:r>
        <w:t>, dan hapus Tugas</w:t>
      </w:r>
      <w:r w:rsidRPr="009421FC">
        <w:rPr>
          <w:i/>
        </w:rPr>
        <w:t>.</w:t>
      </w:r>
    </w:p>
    <w:p w14:paraId="26A9B44F" w14:textId="58988276" w:rsidR="00827586" w:rsidRDefault="00B9265C" w:rsidP="00827586">
      <w:pPr>
        <w:keepNext/>
        <w:ind w:firstLine="709"/>
        <w:jc w:val="both"/>
      </w:pPr>
      <w:r w:rsidRPr="00B9265C">
        <w:rPr>
          <w:i/>
          <w:noProof/>
        </w:rPr>
        <w:drawing>
          <wp:inline distT="0" distB="0" distL="0" distR="0" wp14:anchorId="48200F3D" wp14:editId="6DD1E0FA">
            <wp:extent cx="4572000" cy="2067560"/>
            <wp:effectExtent l="0" t="0" r="0" b="8890"/>
            <wp:docPr id="118" name="Picture 118" descr="C:\Users\adip\Downloads\interface-P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p\Downloads\interface-Page-3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4972" cy="2068904"/>
                    </a:xfrm>
                    <a:prstGeom prst="rect">
                      <a:avLst/>
                    </a:prstGeom>
                    <a:noFill/>
                    <a:ln>
                      <a:noFill/>
                    </a:ln>
                  </pic:spPr>
                </pic:pic>
              </a:graphicData>
            </a:graphic>
          </wp:inline>
        </w:drawing>
      </w:r>
    </w:p>
    <w:p w14:paraId="7884D288" w14:textId="14F6861D" w:rsidR="000D64E1" w:rsidRPr="00827586" w:rsidRDefault="00827586" w:rsidP="00827586">
      <w:pPr>
        <w:pStyle w:val="Caption"/>
        <w:rPr>
          <w:i/>
          <w:lang w:val="en-US"/>
        </w:rPr>
      </w:pPr>
      <w:bookmarkStart w:id="3151" w:name="_Toc94361548"/>
      <w:r>
        <w:t xml:space="preserve">Gambar 4. </w:t>
      </w:r>
      <w:r>
        <w:fldChar w:fldCharType="begin"/>
      </w:r>
      <w:r>
        <w:instrText xml:space="preserve"> SEQ Gambar_4. \* ARABIC </w:instrText>
      </w:r>
      <w:r>
        <w:fldChar w:fldCharType="separate"/>
      </w:r>
      <w:r w:rsidR="005F031C">
        <w:rPr>
          <w:noProof/>
        </w:rPr>
        <w:t>35</w:t>
      </w:r>
      <w:r>
        <w:fldChar w:fldCharType="end"/>
      </w:r>
      <w:r>
        <w:rPr>
          <w:lang w:val="en-US"/>
        </w:rPr>
        <w:t xml:space="preserve"> Perancangan Antarmuka</w:t>
      </w:r>
      <w:r w:rsidRPr="00F87EF5" w:rsidDel="003132A6">
        <w:rPr>
          <w:i/>
          <w:lang w:val="en-US"/>
        </w:rPr>
        <w:t xml:space="preserve"> </w:t>
      </w:r>
      <w:del w:id="3152" w:author="Windows User" w:date="2021-06-03T06:44:00Z">
        <w:r w:rsidRPr="00F87EF5" w:rsidDel="003132A6">
          <w:rPr>
            <w:i/>
            <w:lang w:val="en-US"/>
          </w:rPr>
          <w:delText>Metode Waterfall</w:delText>
        </w:r>
      </w:del>
      <w:r>
        <w:rPr>
          <w:lang w:val="en-US"/>
        </w:rPr>
        <w:t>Halaman Tugas Guru</w:t>
      </w:r>
      <w:bookmarkEnd w:id="3151"/>
    </w:p>
    <w:p w14:paraId="45A3584D" w14:textId="77777777" w:rsidR="00EC1085" w:rsidRDefault="00EC1085" w:rsidP="00EC1085">
      <w:pPr>
        <w:pStyle w:val="ListParagraph"/>
        <w:ind w:left="709"/>
      </w:pPr>
    </w:p>
    <w:p w14:paraId="40684369" w14:textId="1AD3CAFC" w:rsidR="00D44566" w:rsidRDefault="00D44566" w:rsidP="00D44566">
      <w:pPr>
        <w:pStyle w:val="ListParagraph"/>
        <w:numPr>
          <w:ilvl w:val="0"/>
          <w:numId w:val="62"/>
        </w:numPr>
        <w:ind w:left="720" w:hanging="720"/>
      </w:pPr>
      <w:r>
        <w:t>Halaman Tambah Tugas</w:t>
      </w:r>
    </w:p>
    <w:p w14:paraId="78438383" w14:textId="0EE60FC7" w:rsidR="00D44566" w:rsidRDefault="00D44566" w:rsidP="00D44566">
      <w:pPr>
        <w:ind w:left="709"/>
        <w:jc w:val="both"/>
      </w:pPr>
      <w:r>
        <w:t>Halaman Tambah Tugas merupakan halaman yang berfungsi menambah data Tugas. Berikut merupakan gambar perancangan antarmuka Halaman Tambah Tugas.</w:t>
      </w:r>
    </w:p>
    <w:p w14:paraId="118DAD58" w14:textId="0E43234E" w:rsidR="00827586" w:rsidRDefault="00D51CC6" w:rsidP="00827586">
      <w:pPr>
        <w:pStyle w:val="ListParagraph"/>
        <w:keepNext/>
      </w:pPr>
      <w:r w:rsidRPr="00D51CC6">
        <w:rPr>
          <w:noProof/>
        </w:rPr>
        <w:lastRenderedPageBreak/>
        <w:drawing>
          <wp:inline distT="0" distB="0" distL="0" distR="0" wp14:anchorId="2B4D284A" wp14:editId="40AE0D8D">
            <wp:extent cx="4595394" cy="2063750"/>
            <wp:effectExtent l="0" t="0" r="0" b="0"/>
            <wp:docPr id="143" name="Picture 143" descr="C:\Users\adip\Downloads\interface-guru tambah tu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p\Downloads\interface-guru tambah tugas.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03599" cy="2067435"/>
                    </a:xfrm>
                    <a:prstGeom prst="rect">
                      <a:avLst/>
                    </a:prstGeom>
                    <a:noFill/>
                    <a:ln>
                      <a:noFill/>
                    </a:ln>
                  </pic:spPr>
                </pic:pic>
              </a:graphicData>
            </a:graphic>
          </wp:inline>
        </w:drawing>
      </w:r>
    </w:p>
    <w:p w14:paraId="4A1EF412" w14:textId="36ADDC8E" w:rsidR="00D44566" w:rsidRPr="00827586" w:rsidRDefault="00827586" w:rsidP="00827586">
      <w:pPr>
        <w:pStyle w:val="Caption"/>
        <w:rPr>
          <w:lang w:val="en-US"/>
        </w:rPr>
      </w:pPr>
      <w:bookmarkStart w:id="3153" w:name="_Toc94361549"/>
      <w:r>
        <w:t xml:space="preserve">Gambar 4. </w:t>
      </w:r>
      <w:r>
        <w:fldChar w:fldCharType="begin"/>
      </w:r>
      <w:r>
        <w:instrText xml:space="preserve"> SEQ Gambar_4. \* ARABIC </w:instrText>
      </w:r>
      <w:r>
        <w:fldChar w:fldCharType="separate"/>
      </w:r>
      <w:r w:rsidR="005F031C">
        <w:rPr>
          <w:noProof/>
        </w:rPr>
        <w:t>36</w:t>
      </w:r>
      <w:r>
        <w:fldChar w:fldCharType="end"/>
      </w:r>
      <w:r>
        <w:rPr>
          <w:lang w:val="en-US"/>
        </w:rPr>
        <w:t xml:space="preserve"> Perancangan Antarmuka</w:t>
      </w:r>
      <w:r w:rsidRPr="00F87EF5" w:rsidDel="003132A6">
        <w:rPr>
          <w:i/>
          <w:lang w:val="en-US"/>
        </w:rPr>
        <w:t xml:space="preserve"> </w:t>
      </w:r>
      <w:del w:id="3154" w:author="Windows User" w:date="2021-06-03T06:44:00Z">
        <w:r w:rsidRPr="00F87EF5" w:rsidDel="003132A6">
          <w:rPr>
            <w:i/>
            <w:lang w:val="en-US"/>
          </w:rPr>
          <w:delText>Metode Waterfall</w:delText>
        </w:r>
      </w:del>
      <w:r>
        <w:rPr>
          <w:lang w:val="en-US"/>
        </w:rPr>
        <w:t>Halaman Tambah Tugas</w:t>
      </w:r>
      <w:bookmarkEnd w:id="3153"/>
    </w:p>
    <w:p w14:paraId="448AD29D" w14:textId="77777777" w:rsidR="00D51CC6" w:rsidRDefault="00D51CC6" w:rsidP="00D51CC6">
      <w:pPr>
        <w:pStyle w:val="ListParagraph"/>
        <w:ind w:left="709"/>
      </w:pPr>
    </w:p>
    <w:p w14:paraId="6726C492" w14:textId="0FA9FB14" w:rsidR="00B97D8E" w:rsidRDefault="007954D6" w:rsidP="00B97D8E">
      <w:pPr>
        <w:pStyle w:val="ListParagraph"/>
        <w:numPr>
          <w:ilvl w:val="0"/>
          <w:numId w:val="62"/>
        </w:numPr>
        <w:ind w:left="709" w:hanging="709"/>
      </w:pPr>
      <w:r>
        <w:t>Halaman Detail Tugas</w:t>
      </w:r>
      <w:r w:rsidR="000D1419">
        <w:t xml:space="preserve"> Guru</w:t>
      </w:r>
    </w:p>
    <w:p w14:paraId="5934B9C8" w14:textId="611B670E" w:rsidR="00EC1085" w:rsidRDefault="009421FC" w:rsidP="00D51CC6">
      <w:pPr>
        <w:ind w:left="709" w:firstLine="11"/>
        <w:jc w:val="both"/>
        <w:rPr>
          <w:i/>
        </w:rPr>
      </w:pPr>
      <w:r>
        <w:t xml:space="preserve">Halaman Detail Tugas merupakan halaman yang menampilkan Detail Tugas yang dibuat oleh Guru, menampilkan daftar siswa yang sudah atau belum mengirim soal dan menginputkan nilai tugas. Pada halaman ini terdapat 3 tombol yaitu : </w:t>
      </w:r>
      <w:r w:rsidRPr="009421FC">
        <w:rPr>
          <w:i/>
        </w:rPr>
        <w:t>back</w:t>
      </w:r>
      <w:r>
        <w:t xml:space="preserve">, </w:t>
      </w:r>
      <w:r w:rsidRPr="009421FC">
        <w:rPr>
          <w:i/>
        </w:rPr>
        <w:t>download</w:t>
      </w:r>
      <w:r>
        <w:t xml:space="preserve"> jawaban Siswa, dan </w:t>
      </w:r>
      <w:r>
        <w:rPr>
          <w:i/>
        </w:rPr>
        <w:t xml:space="preserve">input </w:t>
      </w:r>
      <w:r>
        <w:t>nilai Siswa</w:t>
      </w:r>
      <w:r w:rsidRPr="009421FC">
        <w:rPr>
          <w:i/>
        </w:rPr>
        <w:t>.</w:t>
      </w:r>
    </w:p>
    <w:p w14:paraId="0DB8A1C9" w14:textId="68453A46" w:rsidR="00827586" w:rsidRDefault="00314475" w:rsidP="00827586">
      <w:pPr>
        <w:keepNext/>
        <w:ind w:firstLine="709"/>
        <w:jc w:val="both"/>
      </w:pPr>
      <w:r w:rsidRPr="00314475">
        <w:rPr>
          <w:i/>
          <w:noProof/>
        </w:rPr>
        <w:drawing>
          <wp:inline distT="0" distB="0" distL="0" distR="0" wp14:anchorId="563BE772" wp14:editId="42D97CE6">
            <wp:extent cx="4544907" cy="2067560"/>
            <wp:effectExtent l="0" t="0" r="8255" b="8890"/>
            <wp:docPr id="120" name="Picture 120" descr="C:\Users\adip\Downloads\interface-GUru detail 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ip\Downloads\interface-GUru detail tuga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53630" cy="2071528"/>
                    </a:xfrm>
                    <a:prstGeom prst="rect">
                      <a:avLst/>
                    </a:prstGeom>
                    <a:noFill/>
                    <a:ln>
                      <a:noFill/>
                    </a:ln>
                  </pic:spPr>
                </pic:pic>
              </a:graphicData>
            </a:graphic>
          </wp:inline>
        </w:drawing>
      </w:r>
    </w:p>
    <w:p w14:paraId="261E769A" w14:textId="0FBA541E" w:rsidR="00314475" w:rsidRPr="00827586" w:rsidRDefault="00827586" w:rsidP="00827586">
      <w:pPr>
        <w:pStyle w:val="Caption"/>
        <w:rPr>
          <w:i/>
          <w:lang w:val="en-US"/>
        </w:rPr>
      </w:pPr>
      <w:bookmarkStart w:id="3155" w:name="_Toc94361550"/>
      <w:r>
        <w:t xml:space="preserve">Gambar 4. </w:t>
      </w:r>
      <w:r>
        <w:fldChar w:fldCharType="begin"/>
      </w:r>
      <w:r>
        <w:instrText xml:space="preserve"> SEQ Gambar_4. \* ARABIC </w:instrText>
      </w:r>
      <w:r>
        <w:fldChar w:fldCharType="separate"/>
      </w:r>
      <w:r w:rsidR="005F031C">
        <w:rPr>
          <w:noProof/>
        </w:rPr>
        <w:t>37</w:t>
      </w:r>
      <w:r>
        <w:fldChar w:fldCharType="end"/>
      </w:r>
      <w:r>
        <w:rPr>
          <w:lang w:val="en-US"/>
        </w:rPr>
        <w:t xml:space="preserve"> Perancangan Antarmuka</w:t>
      </w:r>
      <w:r w:rsidRPr="00F87EF5" w:rsidDel="003132A6">
        <w:rPr>
          <w:i/>
          <w:lang w:val="en-US"/>
        </w:rPr>
        <w:t xml:space="preserve"> </w:t>
      </w:r>
      <w:del w:id="3156" w:author="Windows User" w:date="2021-06-03T06:44:00Z">
        <w:r w:rsidRPr="00F87EF5" w:rsidDel="003132A6">
          <w:rPr>
            <w:i/>
            <w:lang w:val="en-US"/>
          </w:rPr>
          <w:delText>Metode Waterfall</w:delText>
        </w:r>
      </w:del>
      <w:r>
        <w:rPr>
          <w:lang w:val="en-US"/>
        </w:rPr>
        <w:t>Halaman Detail Tugas Guru</w:t>
      </w:r>
      <w:bookmarkEnd w:id="3155"/>
    </w:p>
    <w:p w14:paraId="2DA7B6FA" w14:textId="77777777" w:rsidR="00EC1085" w:rsidRPr="009421FC" w:rsidRDefault="00EC1085" w:rsidP="00EC1085">
      <w:pPr>
        <w:jc w:val="both"/>
        <w:rPr>
          <w:i/>
        </w:rPr>
      </w:pPr>
    </w:p>
    <w:p w14:paraId="0284C475" w14:textId="7A034901" w:rsidR="0051109A" w:rsidRDefault="0051109A" w:rsidP="00610083">
      <w:pPr>
        <w:pStyle w:val="Heading3"/>
        <w:numPr>
          <w:ilvl w:val="0"/>
          <w:numId w:val="80"/>
        </w:numPr>
        <w:ind w:left="360"/>
      </w:pPr>
      <w:bookmarkStart w:id="3157" w:name="_Toc94356979"/>
      <w:ins w:id="3158" w:author="Windows User" w:date="2021-06-03T19:17:00Z">
        <w:r>
          <w:t>Perancangan Antarmuka</w:t>
        </w:r>
      </w:ins>
      <w:r>
        <w:t xml:space="preserve"> </w:t>
      </w:r>
      <w:r w:rsidR="006F1B06">
        <w:t>Siswa</w:t>
      </w:r>
      <w:bookmarkEnd w:id="3157"/>
    </w:p>
    <w:p w14:paraId="69F738E4" w14:textId="0F46F4A3" w:rsidR="00D51CC6" w:rsidRDefault="0048580C" w:rsidP="0002494C">
      <w:pPr>
        <w:ind w:firstLine="720"/>
        <w:jc w:val="both"/>
      </w:pPr>
      <w:r>
        <w:t>Perancangan antarmuka Siswa merupakan rancangan gambaran desain sistem yang akan diakses oleh Siswa. Berikut merupakan beberapa rancangan antarmuka desain sistem yang terdapat pada bagian Siswa.</w:t>
      </w:r>
    </w:p>
    <w:p w14:paraId="3023DC85" w14:textId="77777777" w:rsidR="0002494C" w:rsidRDefault="0002494C" w:rsidP="0002494C">
      <w:pPr>
        <w:ind w:firstLine="720"/>
        <w:jc w:val="both"/>
      </w:pPr>
    </w:p>
    <w:p w14:paraId="5ED5DE69" w14:textId="5417BFB4" w:rsidR="007954D6" w:rsidRDefault="007954D6" w:rsidP="007954D6">
      <w:pPr>
        <w:pStyle w:val="ListParagraph"/>
        <w:numPr>
          <w:ilvl w:val="0"/>
          <w:numId w:val="63"/>
        </w:numPr>
        <w:ind w:left="709" w:hanging="709"/>
      </w:pPr>
      <w:r>
        <w:t xml:space="preserve">Halaman </w:t>
      </w:r>
      <w:r w:rsidRPr="002E7C5E">
        <w:rPr>
          <w:i/>
        </w:rPr>
        <w:t>Dashboard</w:t>
      </w:r>
      <w:r>
        <w:rPr>
          <w:i/>
        </w:rPr>
        <w:t xml:space="preserve"> </w:t>
      </w:r>
      <w:r>
        <w:t>Siswa</w:t>
      </w:r>
    </w:p>
    <w:p w14:paraId="2E223E40" w14:textId="22CD6191" w:rsidR="005557A9" w:rsidRDefault="005557A9" w:rsidP="001C3298">
      <w:pPr>
        <w:ind w:left="709" w:firstLine="11"/>
        <w:jc w:val="both"/>
      </w:pPr>
      <w:r>
        <w:lastRenderedPageBreak/>
        <w:t xml:space="preserve">Halaman </w:t>
      </w:r>
      <w:r w:rsidRPr="005557A9">
        <w:rPr>
          <w:i/>
        </w:rPr>
        <w:t xml:space="preserve">Dashboard </w:t>
      </w:r>
      <w:r>
        <w:t xml:space="preserve">Siswa merupakan halaman yang pertama kali muncul saat Siswa berhasil melakukan </w:t>
      </w:r>
      <w:r w:rsidRPr="005557A9">
        <w:rPr>
          <w:i/>
        </w:rPr>
        <w:t xml:space="preserve">Login. </w:t>
      </w:r>
      <w:r>
        <w:t>Di halaman ini akan menampilkan jadwal yang akan di ajar oleh Guru, dan menampilkan tombol detail kelas.</w:t>
      </w:r>
    </w:p>
    <w:p w14:paraId="175E39CE" w14:textId="0F29E928" w:rsidR="005837E3" w:rsidRDefault="005F3228" w:rsidP="005837E3">
      <w:pPr>
        <w:keepNext/>
        <w:ind w:firstLine="709"/>
        <w:jc w:val="both"/>
      </w:pPr>
      <w:r>
        <w:rPr>
          <w:noProof/>
        </w:rPr>
        <w:pict w14:anchorId="47676F62">
          <v:shape id="_x0000_i1027" type="#_x0000_t75" style="width:355.95pt;height:146.45pt">
            <v:imagedata r:id="rId106" o:title="interface-siswa pengumuman"/>
          </v:shape>
        </w:pict>
      </w:r>
    </w:p>
    <w:p w14:paraId="4346A455" w14:textId="1528F2E3" w:rsidR="00726542" w:rsidRPr="005837E3" w:rsidRDefault="005837E3" w:rsidP="005837E3">
      <w:pPr>
        <w:pStyle w:val="Caption"/>
        <w:rPr>
          <w:lang w:val="en-US"/>
        </w:rPr>
      </w:pPr>
      <w:bookmarkStart w:id="3159" w:name="_Toc94361551"/>
      <w:r>
        <w:t xml:space="preserve">Gambar 4. </w:t>
      </w:r>
      <w:r>
        <w:fldChar w:fldCharType="begin"/>
      </w:r>
      <w:r>
        <w:instrText xml:space="preserve"> SEQ Gambar_4. \* ARABIC </w:instrText>
      </w:r>
      <w:r>
        <w:fldChar w:fldCharType="separate"/>
      </w:r>
      <w:r w:rsidR="005F031C">
        <w:rPr>
          <w:noProof/>
        </w:rPr>
        <w:t>38</w:t>
      </w:r>
      <w:r>
        <w:fldChar w:fldCharType="end"/>
      </w:r>
      <w:r>
        <w:rPr>
          <w:lang w:val="en-US"/>
        </w:rPr>
        <w:t xml:space="preserve"> Perancangan Antarmuka</w:t>
      </w:r>
      <w:r w:rsidRPr="00F87EF5" w:rsidDel="003132A6">
        <w:rPr>
          <w:i/>
          <w:lang w:val="en-US"/>
        </w:rPr>
        <w:t xml:space="preserve"> </w:t>
      </w:r>
      <w:del w:id="3160" w:author="Windows User" w:date="2021-06-03T06:44:00Z">
        <w:r w:rsidRPr="00F87EF5" w:rsidDel="003132A6">
          <w:rPr>
            <w:i/>
            <w:lang w:val="en-US"/>
          </w:rPr>
          <w:delText>Metode Waterfall</w:delText>
        </w:r>
      </w:del>
      <w:r>
        <w:rPr>
          <w:lang w:val="en-US"/>
        </w:rPr>
        <w:t>Halaman Dashboard Siswa</w:t>
      </w:r>
      <w:bookmarkEnd w:id="3159"/>
    </w:p>
    <w:p w14:paraId="378DFD8B" w14:textId="77777777" w:rsidR="00EC1085" w:rsidRDefault="00EC1085" w:rsidP="00D51CC6">
      <w:pPr>
        <w:jc w:val="both"/>
      </w:pPr>
    </w:p>
    <w:p w14:paraId="4DC2425A" w14:textId="04F18FE9" w:rsidR="007954D6" w:rsidRDefault="007954D6" w:rsidP="007954D6">
      <w:pPr>
        <w:pStyle w:val="ListParagraph"/>
        <w:numPr>
          <w:ilvl w:val="0"/>
          <w:numId w:val="63"/>
        </w:numPr>
        <w:ind w:left="709" w:hanging="709"/>
      </w:pPr>
      <w:r>
        <w:t>Halaman Detail Jadwal</w:t>
      </w:r>
      <w:r w:rsidR="00172490">
        <w:t xml:space="preserve"> Siswa</w:t>
      </w:r>
    </w:p>
    <w:p w14:paraId="759BF038" w14:textId="55431FAB" w:rsidR="00726542" w:rsidRDefault="00726542" w:rsidP="001C3298">
      <w:pPr>
        <w:ind w:left="709" w:firstLine="11"/>
        <w:jc w:val="both"/>
      </w:pPr>
      <w:r>
        <w:t>Halaman Detail Jadwal merupakan halaman yang menampilkan detai jadwal</w:t>
      </w:r>
      <w:r w:rsidRPr="00726542">
        <w:rPr>
          <w:i/>
        </w:rPr>
        <w:t xml:space="preserve">. </w:t>
      </w:r>
      <w:r>
        <w:t>Di halaman ini akan menampilkan materi yang di input Guru, dan menampilkan menampilkan nilai tugas.</w:t>
      </w:r>
    </w:p>
    <w:p w14:paraId="25D03122" w14:textId="391DB30B" w:rsidR="005837E3" w:rsidRDefault="005F3228" w:rsidP="005837E3">
      <w:pPr>
        <w:pStyle w:val="ListParagraph"/>
        <w:keepNext/>
        <w:ind w:left="709"/>
      </w:pPr>
      <w:r>
        <w:rPr>
          <w:noProof/>
        </w:rPr>
        <w:pict w14:anchorId="5FC31A77">
          <v:shape id="_x0000_i1028" type="#_x0000_t75" style="width:351.1pt;height:146.45pt">
            <v:imagedata r:id="rId107" o:title="interface-Page-35"/>
          </v:shape>
        </w:pict>
      </w:r>
    </w:p>
    <w:p w14:paraId="398144DF" w14:textId="21673A53" w:rsidR="00726542" w:rsidRPr="005837E3" w:rsidRDefault="005837E3" w:rsidP="005837E3">
      <w:pPr>
        <w:pStyle w:val="Caption"/>
        <w:rPr>
          <w:lang w:val="en-US"/>
        </w:rPr>
      </w:pPr>
      <w:bookmarkStart w:id="3161" w:name="_Toc94361552"/>
      <w:r>
        <w:t xml:space="preserve">Gambar 4. </w:t>
      </w:r>
      <w:r>
        <w:fldChar w:fldCharType="begin"/>
      </w:r>
      <w:r>
        <w:instrText xml:space="preserve"> SEQ Gambar_4. \* ARABIC </w:instrText>
      </w:r>
      <w:r>
        <w:fldChar w:fldCharType="separate"/>
      </w:r>
      <w:r w:rsidR="005F031C">
        <w:rPr>
          <w:noProof/>
        </w:rPr>
        <w:t>39</w:t>
      </w:r>
      <w:r>
        <w:fldChar w:fldCharType="end"/>
      </w:r>
      <w:r>
        <w:rPr>
          <w:lang w:val="en-US"/>
        </w:rPr>
        <w:t xml:space="preserve"> Perancangan Antarmuka</w:t>
      </w:r>
      <w:r w:rsidRPr="00F87EF5" w:rsidDel="003132A6">
        <w:rPr>
          <w:i/>
          <w:lang w:val="en-US"/>
        </w:rPr>
        <w:t xml:space="preserve"> </w:t>
      </w:r>
      <w:del w:id="3162" w:author="Windows User" w:date="2021-06-03T06:44:00Z">
        <w:r w:rsidRPr="00F87EF5" w:rsidDel="003132A6">
          <w:rPr>
            <w:i/>
            <w:lang w:val="en-US"/>
          </w:rPr>
          <w:delText>Metode Waterfall</w:delText>
        </w:r>
      </w:del>
      <w:r>
        <w:rPr>
          <w:lang w:val="en-US"/>
        </w:rPr>
        <w:t>Halaman Detail Jadwal Siswa</w:t>
      </w:r>
      <w:bookmarkEnd w:id="3161"/>
    </w:p>
    <w:p w14:paraId="3474A419" w14:textId="77777777" w:rsidR="00EC1085" w:rsidRDefault="00EC1085" w:rsidP="00726542">
      <w:pPr>
        <w:pStyle w:val="ListParagraph"/>
        <w:ind w:left="709"/>
      </w:pPr>
    </w:p>
    <w:p w14:paraId="72DFE8C1" w14:textId="738B2FA7" w:rsidR="007954D6" w:rsidRDefault="007954D6" w:rsidP="007954D6">
      <w:pPr>
        <w:pStyle w:val="ListParagraph"/>
        <w:numPr>
          <w:ilvl w:val="0"/>
          <w:numId w:val="63"/>
        </w:numPr>
        <w:ind w:left="709" w:hanging="709"/>
      </w:pPr>
      <w:r>
        <w:t>Halaman Pengumuman</w:t>
      </w:r>
      <w:r w:rsidR="00E1446C">
        <w:t xml:space="preserve"> Siswa</w:t>
      </w:r>
    </w:p>
    <w:p w14:paraId="3DB00AA9" w14:textId="220EF737" w:rsidR="005319BB" w:rsidRDefault="005319BB" w:rsidP="001C3298">
      <w:pPr>
        <w:ind w:left="709" w:firstLine="11"/>
        <w:jc w:val="both"/>
      </w:pPr>
      <w:r>
        <w:t>Halaman Pengumuman Siswa merupakan halaman yang menampilkan pengumuman berdasarkan kelas siswa</w:t>
      </w:r>
      <w:r w:rsidRPr="005319BB">
        <w:rPr>
          <w:i/>
        </w:rPr>
        <w:t xml:space="preserve">. </w:t>
      </w:r>
      <w:r>
        <w:t>Berikut merupakan desain Perancangan Antarmuka</w:t>
      </w:r>
      <w:r w:rsidRPr="00F87EF5" w:rsidDel="003132A6">
        <w:rPr>
          <w:i/>
        </w:rPr>
        <w:t xml:space="preserve"> </w:t>
      </w:r>
      <w:del w:id="3163" w:author="Windows User" w:date="2021-06-03T06:44:00Z">
        <w:r w:rsidRPr="00F87EF5" w:rsidDel="003132A6">
          <w:rPr>
            <w:i/>
          </w:rPr>
          <w:delText>Metode Waterfall</w:delText>
        </w:r>
      </w:del>
      <w:r>
        <w:t>Halaman Pengumuman Siswa.</w:t>
      </w:r>
    </w:p>
    <w:p w14:paraId="692CBBE7" w14:textId="77777777" w:rsidR="005837E3" w:rsidRDefault="00B207DF" w:rsidP="005837E3">
      <w:pPr>
        <w:keepNext/>
        <w:ind w:firstLine="709"/>
        <w:jc w:val="both"/>
      </w:pPr>
      <w:r w:rsidRPr="00B207DF">
        <w:rPr>
          <w:noProof/>
        </w:rPr>
        <w:lastRenderedPageBreak/>
        <w:drawing>
          <wp:inline distT="0" distB="0" distL="0" distR="0" wp14:anchorId="5ADB3EA1" wp14:editId="2C1F86CA">
            <wp:extent cx="4699000" cy="1930862"/>
            <wp:effectExtent l="0" t="0" r="6350" b="0"/>
            <wp:docPr id="61" name="Picture 61" descr="C:\Users\adip\Downloads\interface-Siswa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ip\Downloads\interface-Siswa .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06680" cy="1934018"/>
                    </a:xfrm>
                    <a:prstGeom prst="rect">
                      <a:avLst/>
                    </a:prstGeom>
                    <a:noFill/>
                    <a:ln>
                      <a:noFill/>
                    </a:ln>
                  </pic:spPr>
                </pic:pic>
              </a:graphicData>
            </a:graphic>
          </wp:inline>
        </w:drawing>
      </w:r>
    </w:p>
    <w:p w14:paraId="332EAE2E" w14:textId="2590CA1B" w:rsidR="00B54DB9" w:rsidRPr="005837E3" w:rsidRDefault="005837E3" w:rsidP="005837E3">
      <w:pPr>
        <w:pStyle w:val="Caption"/>
        <w:ind w:firstLine="426"/>
        <w:rPr>
          <w:lang w:val="en-US"/>
        </w:rPr>
      </w:pPr>
      <w:bookmarkStart w:id="3164" w:name="_Toc94361553"/>
      <w:r>
        <w:t xml:space="preserve">Gambar 4. </w:t>
      </w:r>
      <w:r>
        <w:fldChar w:fldCharType="begin"/>
      </w:r>
      <w:r>
        <w:instrText xml:space="preserve"> SEQ Gambar_4. \* ARABIC </w:instrText>
      </w:r>
      <w:r>
        <w:fldChar w:fldCharType="separate"/>
      </w:r>
      <w:r w:rsidR="005F031C">
        <w:rPr>
          <w:noProof/>
        </w:rPr>
        <w:t>40</w:t>
      </w:r>
      <w:r>
        <w:fldChar w:fldCharType="end"/>
      </w:r>
      <w:r>
        <w:rPr>
          <w:lang w:val="en-US"/>
        </w:rPr>
        <w:t xml:space="preserve"> Perancangan Antarmuka</w:t>
      </w:r>
      <w:r w:rsidRPr="00F87EF5" w:rsidDel="003132A6">
        <w:rPr>
          <w:i/>
          <w:lang w:val="en-US"/>
        </w:rPr>
        <w:t xml:space="preserve"> </w:t>
      </w:r>
      <w:del w:id="3165" w:author="Windows User" w:date="2021-06-03T06:44:00Z">
        <w:r w:rsidRPr="00F87EF5" w:rsidDel="003132A6">
          <w:rPr>
            <w:i/>
            <w:lang w:val="en-US"/>
          </w:rPr>
          <w:delText>Metode Waterfall</w:delText>
        </w:r>
      </w:del>
      <w:r>
        <w:rPr>
          <w:lang w:val="en-US"/>
        </w:rPr>
        <w:t>Halaman Pengumuman Siswa</w:t>
      </w:r>
      <w:bookmarkEnd w:id="3164"/>
    </w:p>
    <w:p w14:paraId="1CCB2512" w14:textId="77777777" w:rsidR="00EC1085" w:rsidRDefault="00EC1085" w:rsidP="005319BB">
      <w:pPr>
        <w:ind w:firstLine="709"/>
        <w:jc w:val="both"/>
      </w:pPr>
    </w:p>
    <w:p w14:paraId="14BA4B85" w14:textId="75004D1D" w:rsidR="007954D6" w:rsidRDefault="007954D6" w:rsidP="007954D6">
      <w:pPr>
        <w:pStyle w:val="ListParagraph"/>
        <w:numPr>
          <w:ilvl w:val="0"/>
          <w:numId w:val="63"/>
        </w:numPr>
        <w:ind w:left="709" w:hanging="709"/>
      </w:pPr>
      <w:r>
        <w:t>Halaman Tugas</w:t>
      </w:r>
      <w:r w:rsidR="00E1446C">
        <w:t xml:space="preserve"> Siswa</w:t>
      </w:r>
    </w:p>
    <w:p w14:paraId="2C249CAB" w14:textId="7E65C9EF" w:rsidR="005319BB" w:rsidRDefault="005319BB" w:rsidP="001C3298">
      <w:pPr>
        <w:ind w:left="709" w:firstLine="11"/>
        <w:jc w:val="both"/>
      </w:pPr>
      <w:r>
        <w:t>Halaman Pengumuman Siswa merupakan halaman yang menampilkan tugas berdasarkan kelas siswa</w:t>
      </w:r>
      <w:r w:rsidRPr="005319BB">
        <w:rPr>
          <w:i/>
        </w:rPr>
        <w:t xml:space="preserve">. </w:t>
      </w:r>
      <w:r>
        <w:t>Berikut merupakan desain Perancangan Antarmuka</w:t>
      </w:r>
      <w:r w:rsidRPr="005319BB" w:rsidDel="003132A6">
        <w:rPr>
          <w:i/>
        </w:rPr>
        <w:t xml:space="preserve"> </w:t>
      </w:r>
      <w:del w:id="3166" w:author="Windows User" w:date="2021-06-03T06:44:00Z">
        <w:r w:rsidRPr="005319BB" w:rsidDel="003132A6">
          <w:rPr>
            <w:i/>
          </w:rPr>
          <w:delText>Metode Waterfall</w:delText>
        </w:r>
      </w:del>
      <w:r>
        <w:t>Halaman Tugas Siswa.</w:t>
      </w:r>
    </w:p>
    <w:p w14:paraId="35F07B39" w14:textId="7E74BACA" w:rsidR="005837E3" w:rsidRDefault="005F3228" w:rsidP="005837E3">
      <w:pPr>
        <w:keepNext/>
        <w:ind w:firstLine="709"/>
        <w:jc w:val="both"/>
      </w:pPr>
      <w:r>
        <w:rPr>
          <w:noProof/>
        </w:rPr>
        <w:pict w14:anchorId="2BEFF120">
          <v:shape id="_x0000_i1029" type="#_x0000_t75" style="width:5in;height:148.05pt">
            <v:imagedata r:id="rId109" o:title="interface-Siswa"/>
          </v:shape>
        </w:pict>
      </w:r>
    </w:p>
    <w:p w14:paraId="21FA12CD" w14:textId="375F5AB8" w:rsidR="00EC1085" w:rsidRPr="005837E3" w:rsidRDefault="005837E3" w:rsidP="005837E3">
      <w:pPr>
        <w:pStyle w:val="Caption"/>
        <w:rPr>
          <w:bCs w:val="0"/>
          <w:lang w:val="en-US"/>
        </w:rPr>
      </w:pPr>
      <w:bookmarkStart w:id="3167" w:name="_Toc94361554"/>
      <w:r>
        <w:t xml:space="preserve">Gambar 4. </w:t>
      </w:r>
      <w:r>
        <w:fldChar w:fldCharType="begin"/>
      </w:r>
      <w:r>
        <w:instrText xml:space="preserve"> SEQ Gambar_4. \* ARABIC </w:instrText>
      </w:r>
      <w:r>
        <w:fldChar w:fldCharType="separate"/>
      </w:r>
      <w:r w:rsidR="005F031C">
        <w:rPr>
          <w:noProof/>
        </w:rPr>
        <w:t>41</w:t>
      </w:r>
      <w:r>
        <w:fldChar w:fldCharType="end"/>
      </w:r>
      <w:r>
        <w:rPr>
          <w:lang w:val="en-US"/>
        </w:rPr>
        <w:t xml:space="preserve"> Perancangan Antarmuka</w:t>
      </w:r>
      <w:r w:rsidRPr="00F87EF5" w:rsidDel="003132A6">
        <w:rPr>
          <w:i/>
          <w:lang w:val="en-US"/>
        </w:rPr>
        <w:t xml:space="preserve"> </w:t>
      </w:r>
      <w:del w:id="3168" w:author="Windows User" w:date="2021-06-03T06:44:00Z">
        <w:r w:rsidRPr="00F87EF5" w:rsidDel="003132A6">
          <w:rPr>
            <w:i/>
            <w:lang w:val="en-US"/>
          </w:rPr>
          <w:delText>Metode Waterfall</w:delText>
        </w:r>
      </w:del>
      <w:r>
        <w:rPr>
          <w:lang w:val="en-US"/>
        </w:rPr>
        <w:t>Halaman Tugas Siswa</w:t>
      </w:r>
      <w:bookmarkEnd w:id="3167"/>
    </w:p>
    <w:p w14:paraId="70B25080" w14:textId="77777777" w:rsidR="00EC1085" w:rsidRDefault="00EC1085" w:rsidP="005319BB">
      <w:pPr>
        <w:ind w:firstLine="709"/>
        <w:jc w:val="both"/>
      </w:pPr>
    </w:p>
    <w:p w14:paraId="38C4F9A0" w14:textId="765B9B44" w:rsidR="00321E28" w:rsidRPr="0067595B" w:rsidDel="00D316E6" w:rsidRDefault="0077519A" w:rsidP="00A21002">
      <w:pPr>
        <w:ind w:left="1134" w:hanging="774"/>
        <w:rPr>
          <w:del w:id="3169" w:author="Windows User" w:date="2021-01-21T08:21:00Z"/>
          <w:rFonts w:cs="Arial"/>
          <w:lang w:val="en-ID"/>
        </w:rPr>
      </w:pPr>
      <w:del w:id="3170" w:author="Windows User" w:date="2021-04-04T21:30:00Z">
        <w:r w:rsidDel="0077519A">
          <w:delText xml:space="preserve">12. </w:delText>
        </w:r>
      </w:del>
      <w:del w:id="3171" w:author="Windows User" w:date="2021-01-21T08:21:00Z">
        <w:r w:rsidR="00321E28" w:rsidRPr="0067595B" w:rsidDel="00D316E6">
          <w:rPr>
            <w:rFonts w:cs="Arial"/>
            <w:lang w:val="en-ID"/>
          </w:rPr>
          <w:delText>Keterangan:</w:delText>
        </w:r>
        <w:bookmarkStart w:id="3172" w:name="_Toc94198521"/>
        <w:bookmarkStart w:id="3173" w:name="_Toc94209119"/>
        <w:bookmarkStart w:id="3174" w:name="_Toc94356833"/>
        <w:bookmarkStart w:id="3175" w:name="_Toc94356906"/>
        <w:bookmarkStart w:id="3176" w:name="_Toc94356980"/>
        <w:bookmarkEnd w:id="3172"/>
        <w:bookmarkEnd w:id="3173"/>
        <w:bookmarkEnd w:id="3174"/>
        <w:bookmarkEnd w:id="3175"/>
        <w:bookmarkEnd w:id="3176"/>
      </w:del>
    </w:p>
    <w:p w14:paraId="77A93DA6" w14:textId="5B8528AC" w:rsidR="00321E28" w:rsidRPr="0067595B" w:rsidDel="00D316E6" w:rsidRDefault="00321E28" w:rsidP="00A21002">
      <w:pPr>
        <w:numPr>
          <w:ilvl w:val="2"/>
          <w:numId w:val="34"/>
        </w:numPr>
        <w:ind w:left="1134" w:hanging="774"/>
        <w:jc w:val="both"/>
        <w:rPr>
          <w:del w:id="3177" w:author="Windows User" w:date="2021-01-21T08:21:00Z"/>
          <w:rFonts w:cs="Arial"/>
          <w:lang w:val="en-ID"/>
        </w:rPr>
      </w:pPr>
      <w:del w:id="3178" w:author="Windows User" w:date="2021-01-21T08:21:00Z">
        <w:r w:rsidRPr="0067595B" w:rsidDel="00D316E6">
          <w:rPr>
            <w:rFonts w:cs="Arial"/>
            <w:lang w:val="en-ID"/>
          </w:rPr>
          <w:delText xml:space="preserve">Pengumpulan data dilakukan selama kurang lebih </w:delText>
        </w:r>
      </w:del>
      <w:del w:id="3179" w:author="Windows User" w:date="2020-12-14T10:22:00Z">
        <w:r w:rsidRPr="0067595B" w:rsidDel="007D7531">
          <w:rPr>
            <w:rFonts w:cs="Arial"/>
            <w:lang w:val="en-ID"/>
          </w:rPr>
          <w:delText>1</w:delText>
        </w:r>
      </w:del>
      <w:del w:id="3180" w:author="Windows User" w:date="2021-01-21T08:21:00Z">
        <w:r w:rsidRPr="0067595B" w:rsidDel="00D316E6">
          <w:rPr>
            <w:rFonts w:cs="Arial"/>
            <w:lang w:val="en-ID"/>
          </w:rPr>
          <w:delText xml:space="preserve"> mingggu yaitu dari minggu pertama sampai dengan minggu kedua bulan </w:delText>
        </w:r>
      </w:del>
      <w:del w:id="3181" w:author="Windows User" w:date="2020-12-14T10:22:00Z">
        <w:r w:rsidRPr="0067595B" w:rsidDel="007D7531">
          <w:rPr>
            <w:rFonts w:cs="Arial"/>
            <w:lang w:val="en-ID"/>
          </w:rPr>
          <w:delText>Oktober</w:delText>
        </w:r>
      </w:del>
      <w:del w:id="3182" w:author="Windows User" w:date="2021-01-21T08:21:00Z">
        <w:r w:rsidRPr="0067595B" w:rsidDel="00D316E6">
          <w:rPr>
            <w:rFonts w:cs="Arial"/>
            <w:lang w:val="en-ID"/>
          </w:rPr>
          <w:delText xml:space="preserve"> 2020.</w:delText>
        </w:r>
        <w:bookmarkStart w:id="3183" w:name="_Toc94198522"/>
        <w:bookmarkStart w:id="3184" w:name="_Toc94209120"/>
        <w:bookmarkStart w:id="3185" w:name="_Toc94356907"/>
        <w:bookmarkStart w:id="3186" w:name="_Toc94356981"/>
        <w:bookmarkEnd w:id="3183"/>
        <w:bookmarkEnd w:id="3184"/>
        <w:bookmarkEnd w:id="3185"/>
        <w:bookmarkEnd w:id="3186"/>
      </w:del>
    </w:p>
    <w:p w14:paraId="32AEF0EF" w14:textId="273C1F2E" w:rsidR="00321E28" w:rsidRPr="0067595B" w:rsidDel="00D316E6" w:rsidRDefault="00321E28" w:rsidP="00A21002">
      <w:pPr>
        <w:numPr>
          <w:ilvl w:val="2"/>
          <w:numId w:val="34"/>
        </w:numPr>
        <w:ind w:left="1134" w:hanging="774"/>
        <w:jc w:val="both"/>
        <w:rPr>
          <w:del w:id="3187" w:author="Windows User" w:date="2021-01-21T08:21:00Z"/>
          <w:rFonts w:cs="Arial"/>
          <w:lang w:val="en-ID"/>
        </w:rPr>
      </w:pPr>
      <w:del w:id="3188" w:author="Windows User" w:date="2021-01-21T08:21:00Z">
        <w:r w:rsidRPr="0067595B" w:rsidDel="00D316E6">
          <w:rPr>
            <w:rFonts w:cs="Arial"/>
            <w:lang w:val="en-ID"/>
          </w:rPr>
          <w:delText>Analisis Sistem dilakukan selama 4 minggu yaitu dari minggu ke</w:delText>
        </w:r>
      </w:del>
      <w:del w:id="3189" w:author="Windows User" w:date="2020-12-14T10:23:00Z">
        <w:r w:rsidRPr="0067595B" w:rsidDel="007D7531">
          <w:rPr>
            <w:rFonts w:cs="Arial"/>
            <w:lang w:val="en-ID"/>
          </w:rPr>
          <w:delText>dua</w:delText>
        </w:r>
      </w:del>
      <w:del w:id="3190" w:author="Windows User" w:date="2021-01-21T08:21:00Z">
        <w:r w:rsidRPr="0067595B" w:rsidDel="00D316E6">
          <w:rPr>
            <w:rFonts w:cs="Arial"/>
            <w:lang w:val="en-ID"/>
          </w:rPr>
          <w:delText xml:space="preserve"> pada bulan </w:delText>
        </w:r>
      </w:del>
      <w:del w:id="3191" w:author="Windows User" w:date="2020-12-14T10:23:00Z">
        <w:r w:rsidRPr="0067595B" w:rsidDel="007D7531">
          <w:rPr>
            <w:rFonts w:cs="Arial"/>
            <w:lang w:val="en-ID"/>
          </w:rPr>
          <w:delText>Oktober</w:delText>
        </w:r>
      </w:del>
      <w:del w:id="3192" w:author="Windows User" w:date="2021-01-21T08:21:00Z">
        <w:r w:rsidRPr="0067595B" w:rsidDel="00D316E6">
          <w:rPr>
            <w:rFonts w:cs="Arial"/>
            <w:lang w:val="en-ID"/>
          </w:rPr>
          <w:delText xml:space="preserve"> 2020 sampai dengan minggu </w:delText>
        </w:r>
      </w:del>
      <w:del w:id="3193" w:author="Windows User" w:date="2020-12-14T10:23:00Z">
        <w:r w:rsidRPr="0067595B" w:rsidDel="007D7531">
          <w:rPr>
            <w:rFonts w:cs="Arial"/>
            <w:lang w:val="en-ID"/>
          </w:rPr>
          <w:delText>pertama</w:delText>
        </w:r>
      </w:del>
      <w:del w:id="3194" w:author="Windows User" w:date="2021-01-21T08:21:00Z">
        <w:r w:rsidRPr="0067595B" w:rsidDel="00D316E6">
          <w:rPr>
            <w:rFonts w:cs="Arial"/>
            <w:lang w:val="en-ID"/>
          </w:rPr>
          <w:delText xml:space="preserve"> bulan </w:delText>
        </w:r>
      </w:del>
      <w:del w:id="3195" w:author="Windows User" w:date="2020-12-14T10:23:00Z">
        <w:r w:rsidRPr="0067595B" w:rsidDel="007D7531">
          <w:rPr>
            <w:rFonts w:cs="Arial"/>
            <w:lang w:val="en-ID"/>
          </w:rPr>
          <w:delText>November</w:delText>
        </w:r>
      </w:del>
      <w:del w:id="3196" w:author="Windows User" w:date="2021-01-21T08:21:00Z">
        <w:r w:rsidRPr="0067595B" w:rsidDel="00D316E6">
          <w:rPr>
            <w:rFonts w:cs="Arial"/>
            <w:lang w:val="en-ID"/>
          </w:rPr>
          <w:delText xml:space="preserve"> 2020.</w:delText>
        </w:r>
        <w:bookmarkStart w:id="3197" w:name="_Toc94198523"/>
        <w:bookmarkStart w:id="3198" w:name="_Toc94209121"/>
        <w:bookmarkStart w:id="3199" w:name="_Toc94356834"/>
        <w:bookmarkStart w:id="3200" w:name="_Toc94356908"/>
        <w:bookmarkStart w:id="3201" w:name="_Toc94356982"/>
        <w:bookmarkEnd w:id="3197"/>
        <w:bookmarkEnd w:id="3198"/>
        <w:bookmarkEnd w:id="3199"/>
        <w:bookmarkEnd w:id="3200"/>
        <w:bookmarkEnd w:id="3201"/>
      </w:del>
    </w:p>
    <w:p w14:paraId="7C5DBC64" w14:textId="3FF34AD8" w:rsidR="00321E28" w:rsidRPr="0067595B" w:rsidDel="00D316E6" w:rsidRDefault="00321E28" w:rsidP="00A21002">
      <w:pPr>
        <w:numPr>
          <w:ilvl w:val="2"/>
          <w:numId w:val="34"/>
        </w:numPr>
        <w:ind w:left="1134" w:hanging="774"/>
        <w:jc w:val="both"/>
        <w:rPr>
          <w:del w:id="3202" w:author="Windows User" w:date="2021-01-21T08:21:00Z"/>
          <w:rFonts w:cs="Arial"/>
          <w:lang w:val="en-ID"/>
        </w:rPr>
      </w:pPr>
      <w:del w:id="3203" w:author="Windows User" w:date="2021-01-21T08:21:00Z">
        <w:r w:rsidRPr="0067595B" w:rsidDel="00D316E6">
          <w:rPr>
            <w:rFonts w:cs="Arial"/>
            <w:lang w:val="en-ID"/>
          </w:rPr>
          <w:delText xml:space="preserve">Desain Sistem dilakukan selama </w:delText>
        </w:r>
      </w:del>
      <w:del w:id="3204" w:author="Windows User" w:date="2020-12-14T10:23:00Z">
        <w:r w:rsidRPr="0067595B" w:rsidDel="007D7531">
          <w:rPr>
            <w:rFonts w:cs="Arial"/>
            <w:lang w:val="en-ID"/>
          </w:rPr>
          <w:delText>3</w:delText>
        </w:r>
      </w:del>
      <w:del w:id="3205" w:author="Windows User" w:date="2021-01-21T08:21:00Z">
        <w:r w:rsidRPr="0067595B" w:rsidDel="00D316E6">
          <w:rPr>
            <w:rFonts w:cs="Arial"/>
            <w:lang w:val="en-ID"/>
          </w:rPr>
          <w:delText xml:space="preserve"> minggu yaitu dari minggu keempat pada bulan </w:delText>
        </w:r>
      </w:del>
      <w:del w:id="3206" w:author="Windows User" w:date="2020-12-14T10:24:00Z">
        <w:r w:rsidRPr="0067595B" w:rsidDel="007D7531">
          <w:rPr>
            <w:rFonts w:cs="Arial"/>
            <w:lang w:val="en-ID"/>
          </w:rPr>
          <w:delText xml:space="preserve">Oktober </w:delText>
        </w:r>
      </w:del>
      <w:del w:id="3207" w:author="Windows User" w:date="2021-01-21T08:21:00Z">
        <w:r w:rsidRPr="0067595B" w:rsidDel="00D316E6">
          <w:rPr>
            <w:rFonts w:cs="Arial"/>
            <w:lang w:val="en-ID"/>
          </w:rPr>
          <w:delText>2020 sampai dengan minggu ke</w:delText>
        </w:r>
      </w:del>
      <w:del w:id="3208" w:author="Windows User" w:date="2020-12-14T10:24:00Z">
        <w:r w:rsidRPr="0067595B" w:rsidDel="007D7531">
          <w:rPr>
            <w:rFonts w:cs="Arial"/>
            <w:lang w:val="en-ID"/>
          </w:rPr>
          <w:delText>dua</w:delText>
        </w:r>
      </w:del>
      <w:del w:id="3209" w:author="Windows User" w:date="2021-01-21T08:21:00Z">
        <w:r w:rsidRPr="0067595B" w:rsidDel="00D316E6">
          <w:rPr>
            <w:rFonts w:cs="Arial"/>
            <w:lang w:val="en-ID"/>
          </w:rPr>
          <w:delText xml:space="preserve"> bulan </w:delText>
        </w:r>
      </w:del>
      <w:del w:id="3210" w:author="Windows User" w:date="2020-12-14T10:24:00Z">
        <w:r w:rsidRPr="0067595B" w:rsidDel="007D7531">
          <w:rPr>
            <w:rFonts w:cs="Arial"/>
            <w:lang w:val="en-ID"/>
          </w:rPr>
          <w:delText xml:space="preserve">November </w:delText>
        </w:r>
      </w:del>
      <w:del w:id="3211" w:author="Windows User" w:date="2021-01-21T08:21:00Z">
        <w:r w:rsidRPr="0067595B" w:rsidDel="00D316E6">
          <w:rPr>
            <w:rFonts w:cs="Arial"/>
            <w:lang w:val="en-ID"/>
          </w:rPr>
          <w:delText>2020.</w:delText>
        </w:r>
        <w:bookmarkStart w:id="3212" w:name="_Toc94198524"/>
        <w:bookmarkStart w:id="3213" w:name="_Toc94209122"/>
        <w:bookmarkStart w:id="3214" w:name="_Toc94356835"/>
        <w:bookmarkStart w:id="3215" w:name="_Toc94356909"/>
        <w:bookmarkStart w:id="3216" w:name="_Toc94356983"/>
        <w:bookmarkEnd w:id="3212"/>
        <w:bookmarkEnd w:id="3213"/>
        <w:bookmarkEnd w:id="3214"/>
        <w:bookmarkEnd w:id="3215"/>
        <w:bookmarkEnd w:id="3216"/>
      </w:del>
    </w:p>
    <w:p w14:paraId="331131AE" w14:textId="1E60ECB7" w:rsidR="00321E28" w:rsidRPr="0067595B" w:rsidDel="00D316E6" w:rsidRDefault="00321E28" w:rsidP="00A21002">
      <w:pPr>
        <w:numPr>
          <w:ilvl w:val="2"/>
          <w:numId w:val="34"/>
        </w:numPr>
        <w:ind w:left="1134" w:hanging="774"/>
        <w:jc w:val="both"/>
        <w:rPr>
          <w:del w:id="3217" w:author="Windows User" w:date="2021-01-21T08:21:00Z"/>
          <w:rFonts w:cs="Arial"/>
          <w:lang w:val="en-ID"/>
        </w:rPr>
      </w:pPr>
      <w:del w:id="3218" w:author="Windows User" w:date="2021-01-21T08:21:00Z">
        <w:r w:rsidRPr="0067595B" w:rsidDel="00D316E6">
          <w:rPr>
            <w:rFonts w:cs="Arial"/>
            <w:lang w:val="en-ID"/>
          </w:rPr>
          <w:delText xml:space="preserve">Implementasi Sistem dilakukan selama 10 minggu yaitu dari minggu kedua pada bulan </w:delText>
        </w:r>
      </w:del>
      <w:del w:id="3219" w:author="Windows User" w:date="2020-12-14T10:25:00Z">
        <w:r w:rsidRPr="0067595B" w:rsidDel="007D7531">
          <w:rPr>
            <w:rFonts w:cs="Arial"/>
            <w:lang w:val="en-ID"/>
          </w:rPr>
          <w:delText>November</w:delText>
        </w:r>
      </w:del>
      <w:del w:id="3220" w:author="Windows User" w:date="2021-01-21T08:21:00Z">
        <w:r w:rsidRPr="0067595B" w:rsidDel="00D316E6">
          <w:rPr>
            <w:rFonts w:cs="Arial"/>
            <w:lang w:val="en-ID"/>
          </w:rPr>
          <w:delText xml:space="preserve"> sampai dengan minggu ketiga bulan </w:delText>
        </w:r>
      </w:del>
      <w:del w:id="3221" w:author="Windows User" w:date="2020-12-14T10:25:00Z">
        <w:r w:rsidRPr="0067595B" w:rsidDel="007D7531">
          <w:rPr>
            <w:rFonts w:cs="Arial"/>
            <w:lang w:val="en-ID"/>
          </w:rPr>
          <w:delText>Januari</w:delText>
        </w:r>
      </w:del>
      <w:del w:id="3222" w:author="Windows User" w:date="2021-01-21T08:21:00Z">
        <w:r w:rsidRPr="0067595B" w:rsidDel="00D316E6">
          <w:rPr>
            <w:rFonts w:cs="Arial"/>
            <w:lang w:val="en-ID"/>
          </w:rPr>
          <w:delText xml:space="preserve"> 2020.</w:delText>
        </w:r>
        <w:bookmarkStart w:id="3223" w:name="_Toc94198525"/>
        <w:bookmarkStart w:id="3224" w:name="_Toc94209123"/>
        <w:bookmarkStart w:id="3225" w:name="_Toc94356836"/>
        <w:bookmarkStart w:id="3226" w:name="_Toc94356910"/>
        <w:bookmarkStart w:id="3227" w:name="_Toc94356984"/>
        <w:bookmarkEnd w:id="3223"/>
        <w:bookmarkEnd w:id="3224"/>
        <w:bookmarkEnd w:id="3225"/>
        <w:bookmarkEnd w:id="3226"/>
        <w:bookmarkEnd w:id="3227"/>
      </w:del>
    </w:p>
    <w:p w14:paraId="35ABA2AC" w14:textId="23CC716F" w:rsidR="00321E28" w:rsidRPr="0067595B" w:rsidDel="00D316E6" w:rsidRDefault="00321E28" w:rsidP="00A21002">
      <w:pPr>
        <w:numPr>
          <w:ilvl w:val="2"/>
          <w:numId w:val="34"/>
        </w:numPr>
        <w:ind w:left="1134" w:hanging="774"/>
        <w:jc w:val="both"/>
        <w:rPr>
          <w:del w:id="3228" w:author="Windows User" w:date="2021-01-21T08:21:00Z"/>
          <w:rFonts w:cs="Arial"/>
          <w:lang w:val="en-ID"/>
        </w:rPr>
      </w:pPr>
      <w:del w:id="3229" w:author="Windows User" w:date="2021-01-21T08:21:00Z">
        <w:r w:rsidRPr="0067595B" w:rsidDel="00D316E6">
          <w:rPr>
            <w:rFonts w:cs="Arial"/>
            <w:lang w:val="en-ID"/>
          </w:rPr>
          <w:delText xml:space="preserve">Pengujian Sistem dilakukan selama 2 minggu yaitu dari minggu ketiga pada bulan </w:delText>
        </w:r>
      </w:del>
      <w:del w:id="3230" w:author="Windows User" w:date="2020-12-14T10:25:00Z">
        <w:r w:rsidRPr="0067595B" w:rsidDel="007D7531">
          <w:rPr>
            <w:rFonts w:cs="Arial"/>
            <w:lang w:val="en-ID"/>
          </w:rPr>
          <w:delText>Januari</w:delText>
        </w:r>
      </w:del>
      <w:del w:id="3231" w:author="Windows User" w:date="2021-01-21T08:21:00Z">
        <w:r w:rsidRPr="0067595B" w:rsidDel="00D316E6">
          <w:rPr>
            <w:rFonts w:cs="Arial"/>
            <w:lang w:val="en-ID"/>
          </w:rPr>
          <w:delText xml:space="preserve"> 2021 sampai dengan minngu keempat bulan </w:delText>
        </w:r>
      </w:del>
      <w:del w:id="3232" w:author="Windows User" w:date="2020-12-14T10:25:00Z">
        <w:r w:rsidRPr="0067595B" w:rsidDel="007D7531">
          <w:rPr>
            <w:rFonts w:cs="Arial"/>
            <w:lang w:val="en-ID"/>
          </w:rPr>
          <w:delText>Januari</w:delText>
        </w:r>
      </w:del>
      <w:del w:id="3233" w:author="Windows User" w:date="2021-01-21T08:21:00Z">
        <w:r w:rsidRPr="0067595B" w:rsidDel="00D316E6">
          <w:rPr>
            <w:rFonts w:cs="Arial"/>
            <w:lang w:val="en-ID"/>
          </w:rPr>
          <w:delText xml:space="preserve"> 2021.</w:delText>
        </w:r>
        <w:bookmarkStart w:id="3234" w:name="_Toc94198526"/>
        <w:bookmarkStart w:id="3235" w:name="_Toc94209124"/>
        <w:bookmarkStart w:id="3236" w:name="_Toc94356837"/>
        <w:bookmarkStart w:id="3237" w:name="_Toc94356911"/>
        <w:bookmarkStart w:id="3238" w:name="_Toc94356985"/>
        <w:bookmarkEnd w:id="3234"/>
        <w:bookmarkEnd w:id="3235"/>
        <w:bookmarkEnd w:id="3236"/>
        <w:bookmarkEnd w:id="3237"/>
        <w:bookmarkEnd w:id="3238"/>
      </w:del>
    </w:p>
    <w:p w14:paraId="148C7EBF" w14:textId="06012B92" w:rsidR="00635819" w:rsidRPr="0067595B" w:rsidDel="0085013F" w:rsidRDefault="00321E28">
      <w:pPr>
        <w:ind w:left="1134" w:hanging="774"/>
        <w:jc w:val="both"/>
        <w:rPr>
          <w:del w:id="3239" w:author="Windows User" w:date="2020-12-14T10:35:00Z"/>
          <w:rFonts w:cs="Arial"/>
          <w:lang w:val="en-ID"/>
        </w:rPr>
        <w:pPrChange w:id="3240" w:author="Windows User" w:date="2021-01-21T08:22:00Z">
          <w:pPr>
            <w:numPr>
              <w:ilvl w:val="2"/>
              <w:numId w:val="34"/>
            </w:numPr>
            <w:ind w:left="426" w:hanging="464"/>
            <w:jc w:val="both"/>
          </w:pPr>
        </w:pPrChange>
      </w:pPr>
      <w:del w:id="3241" w:author="Windows User" w:date="2021-01-21T08:21:00Z">
        <w:r w:rsidRPr="0067595B" w:rsidDel="00D316E6">
          <w:rPr>
            <w:rFonts w:cs="Arial"/>
            <w:lang w:val="en-ID"/>
          </w:rPr>
          <w:delText xml:space="preserve">Penulisan Laporan dilakukan selama 15 minggu yaitu dari minggu kedua bulan </w:delText>
        </w:r>
      </w:del>
      <w:del w:id="3242" w:author="Windows User" w:date="2020-12-14T10:26:00Z">
        <w:r w:rsidRPr="0067595B" w:rsidDel="007D7531">
          <w:rPr>
            <w:rFonts w:cs="Arial"/>
            <w:lang w:val="en-ID"/>
          </w:rPr>
          <w:delText>Oktober</w:delText>
        </w:r>
      </w:del>
      <w:del w:id="3243" w:author="Windows User" w:date="2021-01-21T08:21:00Z">
        <w:r w:rsidRPr="0067595B" w:rsidDel="00D316E6">
          <w:rPr>
            <w:rFonts w:cs="Arial"/>
            <w:lang w:val="en-ID"/>
          </w:rPr>
          <w:delText xml:space="preserve"> 2020 sampai dengan minngu keempat bulan </w:delText>
        </w:r>
      </w:del>
      <w:del w:id="3244" w:author="Windows User" w:date="2020-12-14T10:26:00Z">
        <w:r w:rsidRPr="0067595B" w:rsidDel="007D7531">
          <w:rPr>
            <w:rFonts w:cs="Arial"/>
            <w:lang w:val="en-ID"/>
          </w:rPr>
          <w:delText>Januari</w:delText>
        </w:r>
      </w:del>
      <w:del w:id="3245" w:author="Windows User" w:date="2021-01-21T08:21:00Z">
        <w:r w:rsidRPr="0067595B" w:rsidDel="00D316E6">
          <w:rPr>
            <w:rFonts w:cs="Arial"/>
            <w:lang w:val="en-ID"/>
          </w:rPr>
          <w:delText xml:space="preserve"> </w:delText>
        </w:r>
      </w:del>
      <w:del w:id="3246" w:author="Windows User" w:date="2021-01-21T08:22:00Z">
        <w:r w:rsidRPr="0067595B" w:rsidDel="00D316E6">
          <w:rPr>
            <w:rFonts w:cs="Arial"/>
            <w:lang w:val="en-ID"/>
          </w:rPr>
          <w:delText>2021</w:delText>
        </w:r>
      </w:del>
      <w:del w:id="3247" w:author="Windows User" w:date="2020-12-14T10:35:00Z">
        <w:r w:rsidRPr="0067595B" w:rsidDel="0085013F">
          <w:rPr>
            <w:rFonts w:cs="Arial"/>
            <w:lang w:val="en-ID"/>
          </w:rPr>
          <w:delText>.</w:delText>
        </w:r>
        <w:bookmarkStart w:id="3248" w:name="_Toc94198527"/>
        <w:bookmarkStart w:id="3249" w:name="_Toc94209125"/>
        <w:bookmarkStart w:id="3250" w:name="_Toc94356838"/>
        <w:bookmarkStart w:id="3251" w:name="_Toc94356912"/>
        <w:bookmarkStart w:id="3252" w:name="_Toc94356986"/>
        <w:bookmarkEnd w:id="3248"/>
        <w:bookmarkEnd w:id="3249"/>
        <w:bookmarkEnd w:id="3250"/>
        <w:bookmarkEnd w:id="3251"/>
        <w:bookmarkEnd w:id="3252"/>
      </w:del>
    </w:p>
    <w:p w14:paraId="525EA6FF" w14:textId="1EF4FDA5" w:rsidR="00C00AD7" w:rsidRPr="0085013F" w:rsidDel="0085013F" w:rsidRDefault="00635819">
      <w:pPr>
        <w:spacing w:after="160" w:line="259" w:lineRule="auto"/>
        <w:ind w:left="1134" w:hanging="774"/>
        <w:jc w:val="both"/>
        <w:rPr>
          <w:del w:id="3253" w:author="Windows User" w:date="2020-12-14T10:35:00Z"/>
          <w:rFonts w:cs="Arial"/>
          <w:lang w:val="en-ID"/>
        </w:rPr>
        <w:pPrChange w:id="3254" w:author="Windows User" w:date="2021-01-21T08:22:00Z">
          <w:pPr>
            <w:spacing w:after="160" w:line="259" w:lineRule="auto"/>
          </w:pPr>
        </w:pPrChange>
      </w:pPr>
      <w:del w:id="3255" w:author="Windows User" w:date="2020-12-14T10:35:00Z">
        <w:r w:rsidRPr="0085013F" w:rsidDel="0085013F">
          <w:rPr>
            <w:rFonts w:cs="Arial"/>
            <w:lang w:val="en-ID"/>
          </w:rPr>
          <w:br w:type="page"/>
        </w:r>
      </w:del>
    </w:p>
    <w:p w14:paraId="72FCB37B" w14:textId="33607D49" w:rsidR="007D5D9E" w:rsidRPr="0067595B" w:rsidDel="00607DE7" w:rsidRDefault="00C00AD7">
      <w:pPr>
        <w:ind w:left="1134" w:hanging="774"/>
        <w:jc w:val="both"/>
        <w:rPr>
          <w:del w:id="3256" w:author="Windows User" w:date="2021-06-02T20:32:00Z"/>
          <w:rFonts w:cs="Arial"/>
          <w:i/>
          <w:lang w:val="en-ID"/>
        </w:rPr>
        <w:sectPr w:rsidR="007D5D9E" w:rsidRPr="0067595B" w:rsidDel="00607DE7" w:rsidSect="00AC7544">
          <w:pgSz w:w="11906" w:h="16838" w:code="9"/>
          <w:pgMar w:top="1701" w:right="1701" w:bottom="1701" w:left="2268" w:header="709" w:footer="709" w:gutter="0"/>
          <w:cols w:space="708"/>
          <w:titlePg/>
          <w:docGrid w:linePitch="360"/>
        </w:sectPr>
        <w:pPrChange w:id="3257" w:author="Windows User" w:date="2021-01-21T08:22:00Z">
          <w:pPr>
            <w:jc w:val="center"/>
          </w:pPr>
        </w:pPrChange>
      </w:pPr>
      <w:del w:id="3258" w:author="Windows User" w:date="2020-12-14T10:35:00Z">
        <w:r w:rsidRPr="0067595B" w:rsidDel="0085013F">
          <w:rPr>
            <w:rFonts w:cs="Arial"/>
            <w:i/>
            <w:lang w:val="en-ID"/>
          </w:rPr>
          <w:delText>Halaman ini sengaja dikosongkan</w:delText>
        </w:r>
      </w:del>
      <w:bookmarkStart w:id="3259" w:name="_Toc94198528"/>
      <w:bookmarkStart w:id="3260" w:name="_Toc94209126"/>
      <w:bookmarkStart w:id="3261" w:name="_Toc94356839"/>
      <w:bookmarkStart w:id="3262" w:name="_Toc94356913"/>
      <w:bookmarkStart w:id="3263" w:name="_Toc94356987"/>
      <w:bookmarkEnd w:id="3259"/>
      <w:bookmarkEnd w:id="3260"/>
      <w:bookmarkEnd w:id="3261"/>
      <w:bookmarkEnd w:id="3262"/>
      <w:bookmarkEnd w:id="3263"/>
    </w:p>
    <w:p w14:paraId="44C6514C" w14:textId="4130867E" w:rsidR="00222AD9" w:rsidRDefault="00222AD9">
      <w:pPr>
        <w:pStyle w:val="Heading2"/>
        <w:numPr>
          <w:ilvl w:val="0"/>
          <w:numId w:val="55"/>
        </w:numPr>
        <w:ind w:left="1134" w:hanging="774"/>
        <w:jc w:val="both"/>
        <w:pPrChange w:id="3264" w:author="Windows User" w:date="2021-06-03T19:18:00Z">
          <w:pPr>
            <w:pStyle w:val="Heading2"/>
            <w:numPr>
              <w:numId w:val="54"/>
            </w:numPr>
            <w:ind w:left="720" w:hanging="360"/>
            <w:jc w:val="both"/>
          </w:pPr>
        </w:pPrChange>
      </w:pPr>
      <w:bookmarkStart w:id="3265" w:name="_Toc94356988"/>
      <w:r>
        <w:t>Implementasi Sistem</w:t>
      </w:r>
      <w:bookmarkEnd w:id="3265"/>
    </w:p>
    <w:p w14:paraId="50C7C736" w14:textId="444771A4" w:rsidR="00222AD9" w:rsidRDefault="00222AD9" w:rsidP="00A21002">
      <w:pPr>
        <w:ind w:left="360" w:firstLine="774"/>
        <w:jc w:val="both"/>
      </w:pPr>
      <w:r>
        <w:t>Implementasi sistem merupakan tahap penerapan dari perancangan antarmuka yang sebelumnya diselesaikan dan sudah disetujui. Berikut merupakan gambaran implementasi Sistem Informasi E-Learning Di SMK TI Bali Global Karangasem.</w:t>
      </w:r>
    </w:p>
    <w:p w14:paraId="03DF7301" w14:textId="77777777" w:rsidR="00EC1085" w:rsidRDefault="00EC1085" w:rsidP="00222AD9">
      <w:pPr>
        <w:ind w:left="360" w:firstLine="720"/>
        <w:jc w:val="both"/>
      </w:pPr>
    </w:p>
    <w:p w14:paraId="7821AAC1" w14:textId="4F7D1FF7" w:rsidR="00222AD9" w:rsidRDefault="00222AD9" w:rsidP="00222AD9">
      <w:pPr>
        <w:pStyle w:val="Heading3"/>
        <w:numPr>
          <w:ilvl w:val="0"/>
          <w:numId w:val="67"/>
        </w:numPr>
        <w:ind w:left="1134" w:hanging="708"/>
        <w:jc w:val="both"/>
      </w:pPr>
      <w:bookmarkStart w:id="3266" w:name="_Toc72497132"/>
      <w:bookmarkStart w:id="3267" w:name="_Toc94356989"/>
      <w:r>
        <w:t xml:space="preserve">Implementasi Sistem </w:t>
      </w:r>
      <w:bookmarkEnd w:id="3266"/>
      <w:r w:rsidRPr="007917FD">
        <w:rPr>
          <w:i/>
        </w:rPr>
        <w:t>Login</w:t>
      </w:r>
      <w:bookmarkEnd w:id="3267"/>
    </w:p>
    <w:p w14:paraId="5B303249" w14:textId="13AE7820" w:rsidR="007917FD" w:rsidRDefault="007917FD" w:rsidP="007917FD">
      <w:pPr>
        <w:ind w:left="426" w:firstLine="720"/>
        <w:jc w:val="both"/>
      </w:pPr>
      <w:r>
        <w:t xml:space="preserve">Perancangan Antarmuka </w:t>
      </w:r>
      <w:r w:rsidRPr="007917FD">
        <w:rPr>
          <w:i/>
        </w:rPr>
        <w:t>Login</w:t>
      </w:r>
      <w:r>
        <w:t xml:space="preserve"> merupakan rancangan gambaran desain sistem yang akan diakses oleh Admin, Guru, dan Siswa</w:t>
      </w:r>
      <w:r w:rsidR="00842EA5">
        <w:t xml:space="preserve"> saat membuka E-Learning</w:t>
      </w:r>
      <w:r>
        <w:t>. Berikut merupakan rancangan antarmuka desain sistem yang akan diakses oleh Anggota Perpustakaan.</w:t>
      </w:r>
    </w:p>
    <w:p w14:paraId="27431D9F" w14:textId="77777777" w:rsidR="00EC1085" w:rsidRDefault="00EC1085" w:rsidP="007917FD">
      <w:pPr>
        <w:ind w:left="426" w:firstLine="720"/>
        <w:jc w:val="both"/>
      </w:pPr>
    </w:p>
    <w:p w14:paraId="46027EE3" w14:textId="31B44E4C" w:rsidR="007917FD" w:rsidRPr="0065595D" w:rsidRDefault="004365CD" w:rsidP="007917FD">
      <w:pPr>
        <w:pStyle w:val="ListParagraph"/>
        <w:numPr>
          <w:ilvl w:val="0"/>
          <w:numId w:val="68"/>
        </w:numPr>
        <w:ind w:left="851"/>
        <w:jc w:val="both"/>
      </w:pPr>
      <w:r>
        <w:t xml:space="preserve">Halaman </w:t>
      </w:r>
      <w:r w:rsidRPr="004365CD">
        <w:rPr>
          <w:i/>
        </w:rPr>
        <w:t>Login</w:t>
      </w:r>
    </w:p>
    <w:p w14:paraId="1AF6A41A" w14:textId="7EB69691" w:rsidR="0065595D" w:rsidRDefault="0065595D" w:rsidP="00D51CC6">
      <w:pPr>
        <w:ind w:left="851"/>
        <w:jc w:val="both"/>
      </w:pPr>
      <w:r>
        <w:t xml:space="preserve">Halaman </w:t>
      </w:r>
      <w:r w:rsidRPr="0065595D">
        <w:rPr>
          <w:i/>
        </w:rPr>
        <w:t>Login</w:t>
      </w:r>
      <w:r>
        <w:t xml:space="preserve"> merupakan halaman yang pertama kali muncul di Sistem Informasi E-Learning Di SMK TI Bali Global Karangasem. Pada halaman ini, Admin, Guru, dan Siswa akan memasukkan email dan password yang telah terdaftar kemudian mengklik tombol </w:t>
      </w:r>
      <w:r w:rsidRPr="0065595D">
        <w:rPr>
          <w:i/>
          <w:iCs/>
        </w:rPr>
        <w:t xml:space="preserve">login </w:t>
      </w:r>
      <w:r>
        <w:t xml:space="preserve">untuk menuju ke halaman </w:t>
      </w:r>
      <w:r w:rsidRPr="0065595D">
        <w:rPr>
          <w:i/>
          <w:iCs/>
        </w:rPr>
        <w:t>Dashboard</w:t>
      </w:r>
      <w:r w:rsidRPr="0065595D">
        <w:rPr>
          <w:iCs/>
        </w:rPr>
        <w:t xml:space="preserve"> </w:t>
      </w:r>
      <w:r>
        <w:t xml:space="preserve">sistem. Tombol </w:t>
      </w:r>
      <w:r w:rsidRPr="0065595D">
        <w:rPr>
          <w:i/>
        </w:rPr>
        <w:t>forgot password</w:t>
      </w:r>
      <w:r>
        <w:t xml:space="preserve"> berfungsi saat user melupakan </w:t>
      </w:r>
      <w:r w:rsidRPr="0065595D">
        <w:rPr>
          <w:i/>
        </w:rPr>
        <w:t xml:space="preserve">password </w:t>
      </w:r>
      <w:r>
        <w:t xml:space="preserve">yang digunakan untuk </w:t>
      </w:r>
      <w:r w:rsidRPr="0065595D">
        <w:rPr>
          <w:i/>
        </w:rPr>
        <w:t>Login</w:t>
      </w:r>
      <w:r w:rsidR="00D51CC6">
        <w:t>.</w:t>
      </w:r>
    </w:p>
    <w:p w14:paraId="657713CC" w14:textId="0AD8F15A" w:rsidR="00D73545" w:rsidRDefault="0065595D" w:rsidP="00D73545">
      <w:pPr>
        <w:pStyle w:val="ListParagraph"/>
        <w:keepNext/>
        <w:ind w:left="851"/>
        <w:jc w:val="both"/>
      </w:pPr>
      <w:r w:rsidRPr="0065595D">
        <w:rPr>
          <w:noProof/>
        </w:rPr>
        <w:drawing>
          <wp:inline distT="0" distB="0" distL="0" distR="0" wp14:anchorId="1953908E" wp14:editId="3FAFAF76">
            <wp:extent cx="4140221" cy="1828800"/>
            <wp:effectExtent l="0" t="0" r="0" b="0"/>
            <wp:docPr id="182" name="Picture 182" descr="C:\Users\adip\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ip\Pictures\Screenshots\Screenshot (2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51285" cy="1833687"/>
                    </a:xfrm>
                    <a:prstGeom prst="rect">
                      <a:avLst/>
                    </a:prstGeom>
                    <a:noFill/>
                    <a:ln>
                      <a:noFill/>
                    </a:ln>
                  </pic:spPr>
                </pic:pic>
              </a:graphicData>
            </a:graphic>
          </wp:inline>
        </w:drawing>
      </w:r>
    </w:p>
    <w:p w14:paraId="27942971" w14:textId="1002DE0E" w:rsidR="0065595D" w:rsidRPr="00D73545" w:rsidRDefault="00D73545" w:rsidP="00D73545">
      <w:pPr>
        <w:pStyle w:val="Caption"/>
        <w:rPr>
          <w:lang w:val="en-US"/>
        </w:rPr>
      </w:pPr>
      <w:bookmarkStart w:id="3268" w:name="_Toc94361555"/>
      <w:r>
        <w:t xml:space="preserve">Gambar 4. </w:t>
      </w:r>
      <w:r>
        <w:fldChar w:fldCharType="begin"/>
      </w:r>
      <w:r>
        <w:instrText xml:space="preserve"> SEQ Gambar_4. \* ARABIC </w:instrText>
      </w:r>
      <w:r>
        <w:fldChar w:fldCharType="separate"/>
      </w:r>
      <w:r w:rsidR="005F031C">
        <w:rPr>
          <w:noProof/>
        </w:rPr>
        <w:t>42</w:t>
      </w:r>
      <w:r>
        <w:fldChar w:fldCharType="end"/>
      </w:r>
      <w:r>
        <w:rPr>
          <w:lang w:val="en-US"/>
        </w:rPr>
        <w:t xml:space="preserve"> </w:t>
      </w:r>
      <w:r>
        <w:t xml:space="preserve">Implementasi Sistem Halaman </w:t>
      </w:r>
      <w:r>
        <w:rPr>
          <w:i/>
        </w:rPr>
        <w:t>Login</w:t>
      </w:r>
      <w:bookmarkEnd w:id="3268"/>
    </w:p>
    <w:p w14:paraId="368D89ED" w14:textId="77777777" w:rsidR="00EC1085" w:rsidRPr="0065595D" w:rsidRDefault="00EC1085" w:rsidP="0065595D">
      <w:pPr>
        <w:pStyle w:val="ListParagraph"/>
        <w:ind w:left="851"/>
        <w:jc w:val="both"/>
      </w:pPr>
    </w:p>
    <w:p w14:paraId="046562F4" w14:textId="5EB16F7D" w:rsidR="0065595D" w:rsidRPr="003D1833" w:rsidRDefault="0065595D" w:rsidP="007917FD">
      <w:pPr>
        <w:pStyle w:val="ListParagraph"/>
        <w:numPr>
          <w:ilvl w:val="0"/>
          <w:numId w:val="68"/>
        </w:numPr>
        <w:ind w:left="851"/>
        <w:jc w:val="both"/>
      </w:pPr>
      <w:r>
        <w:t xml:space="preserve">Halaman </w:t>
      </w:r>
      <w:r w:rsidRPr="0065595D">
        <w:rPr>
          <w:i/>
        </w:rPr>
        <w:t>Forgot Password</w:t>
      </w:r>
    </w:p>
    <w:p w14:paraId="3A31A165" w14:textId="25D0C7E1" w:rsidR="003D1833" w:rsidRDefault="003D1833" w:rsidP="003D1833">
      <w:pPr>
        <w:ind w:left="851"/>
        <w:jc w:val="both"/>
      </w:pPr>
      <w:r>
        <w:t xml:space="preserve">Halaman </w:t>
      </w:r>
      <w:r w:rsidRPr="0065595D">
        <w:rPr>
          <w:i/>
        </w:rPr>
        <w:t>Forgot Password</w:t>
      </w:r>
      <w:r>
        <w:t xml:space="preserve"> merupakan halaman yang diakses saat </w:t>
      </w:r>
      <w:r w:rsidRPr="003D1833">
        <w:rPr>
          <w:i/>
        </w:rPr>
        <w:t>user</w:t>
      </w:r>
      <w:r>
        <w:rPr>
          <w:i/>
        </w:rPr>
        <w:t xml:space="preserve"> </w:t>
      </w:r>
      <w:r>
        <w:t xml:space="preserve">melupakan </w:t>
      </w:r>
      <w:r w:rsidRPr="003D1833">
        <w:rPr>
          <w:i/>
        </w:rPr>
        <w:t>password</w:t>
      </w:r>
      <w:r>
        <w:t xml:space="preserve"> yang digunakan. Pada halaman ini, </w:t>
      </w:r>
      <w:r w:rsidRPr="003D1833">
        <w:rPr>
          <w:i/>
        </w:rPr>
        <w:t>user</w:t>
      </w:r>
      <w:r>
        <w:t xml:space="preserve"> akan memasukkan alamat email yang terdaftar, kemudian mengklik tombol </w:t>
      </w:r>
      <w:r>
        <w:rPr>
          <w:i/>
          <w:iCs/>
        </w:rPr>
        <w:t xml:space="preserve">send password reset link </w:t>
      </w:r>
      <w:r>
        <w:rPr>
          <w:iCs/>
        </w:rPr>
        <w:t>untuk mendapatkan link reset password yang akan dikirimkan lewat email</w:t>
      </w:r>
      <w:r>
        <w:rPr>
          <w:i/>
          <w:iCs/>
        </w:rPr>
        <w:t>.</w:t>
      </w:r>
    </w:p>
    <w:p w14:paraId="462B0CD9" w14:textId="76DBCD8B" w:rsidR="00D73545" w:rsidRDefault="003D1833" w:rsidP="00D73545">
      <w:pPr>
        <w:pStyle w:val="ListParagraph"/>
        <w:keepNext/>
        <w:ind w:left="851"/>
        <w:jc w:val="both"/>
      </w:pPr>
      <w:r w:rsidRPr="003D1833">
        <w:rPr>
          <w:noProof/>
        </w:rPr>
        <w:drawing>
          <wp:inline distT="0" distB="0" distL="0" distR="0" wp14:anchorId="4E232068" wp14:editId="6969575D">
            <wp:extent cx="4470400" cy="1688465"/>
            <wp:effectExtent l="0" t="0" r="6350" b="6985"/>
            <wp:docPr id="192" name="Picture 192" descr="C:\Users\adip\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ip\Pictures\Screenshots\Screenshot (2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474457" cy="1689997"/>
                    </a:xfrm>
                    <a:prstGeom prst="rect">
                      <a:avLst/>
                    </a:prstGeom>
                    <a:noFill/>
                    <a:ln>
                      <a:noFill/>
                    </a:ln>
                  </pic:spPr>
                </pic:pic>
              </a:graphicData>
            </a:graphic>
          </wp:inline>
        </w:drawing>
      </w:r>
    </w:p>
    <w:p w14:paraId="40B0050B" w14:textId="7D9ED41E" w:rsidR="00EC1085" w:rsidRPr="00D73545" w:rsidRDefault="00D73545" w:rsidP="00D73545">
      <w:pPr>
        <w:pStyle w:val="Caption"/>
        <w:rPr>
          <w:lang w:val="en-US"/>
        </w:rPr>
      </w:pPr>
      <w:bookmarkStart w:id="3269" w:name="_Toc94361556"/>
      <w:r>
        <w:t xml:space="preserve">Gambar 4. </w:t>
      </w:r>
      <w:r>
        <w:fldChar w:fldCharType="begin"/>
      </w:r>
      <w:r>
        <w:instrText xml:space="preserve"> SEQ Gambar_4. \* ARABIC </w:instrText>
      </w:r>
      <w:r>
        <w:fldChar w:fldCharType="separate"/>
      </w:r>
      <w:r w:rsidR="005F031C">
        <w:rPr>
          <w:noProof/>
        </w:rPr>
        <w:t>43</w:t>
      </w:r>
      <w:r>
        <w:fldChar w:fldCharType="end"/>
      </w:r>
      <w:r>
        <w:rPr>
          <w:lang w:val="en-US"/>
        </w:rPr>
        <w:t xml:space="preserve"> </w:t>
      </w:r>
      <w:r>
        <w:t xml:space="preserve">Implementasi Sistem </w:t>
      </w:r>
      <w:r w:rsidRPr="003D1833">
        <w:rPr>
          <w:i/>
          <w:lang w:val="en-US"/>
        </w:rPr>
        <w:t>Forgot Password</w:t>
      </w:r>
      <w:bookmarkEnd w:id="3269"/>
    </w:p>
    <w:p w14:paraId="580EE5A0" w14:textId="7DF50F45" w:rsidR="003D1833" w:rsidRDefault="003D1833" w:rsidP="00EC1085">
      <w:pPr>
        <w:jc w:val="both"/>
      </w:pPr>
    </w:p>
    <w:p w14:paraId="3D57B404" w14:textId="34323280" w:rsidR="00D73545" w:rsidRDefault="00D73545" w:rsidP="00EC1085">
      <w:pPr>
        <w:jc w:val="both"/>
      </w:pPr>
    </w:p>
    <w:p w14:paraId="04C82CA6" w14:textId="77777777" w:rsidR="00D73545" w:rsidRPr="003D1833" w:rsidRDefault="00D73545" w:rsidP="00EC1085">
      <w:pPr>
        <w:jc w:val="both"/>
      </w:pPr>
    </w:p>
    <w:p w14:paraId="6798612E" w14:textId="28010DEE" w:rsidR="003D1833" w:rsidRPr="004365CD" w:rsidRDefault="003D1833" w:rsidP="007917FD">
      <w:pPr>
        <w:pStyle w:val="ListParagraph"/>
        <w:numPr>
          <w:ilvl w:val="0"/>
          <w:numId w:val="68"/>
        </w:numPr>
        <w:ind w:left="851"/>
        <w:jc w:val="both"/>
      </w:pPr>
      <w:r>
        <w:lastRenderedPageBreak/>
        <w:t xml:space="preserve">Halaman </w:t>
      </w:r>
      <w:r w:rsidRPr="003D1833">
        <w:rPr>
          <w:i/>
        </w:rPr>
        <w:t>Reset Password</w:t>
      </w:r>
    </w:p>
    <w:p w14:paraId="46638FCD" w14:textId="72D18DE4" w:rsidR="00C12A9B" w:rsidRDefault="00C12A9B" w:rsidP="00C12A9B">
      <w:pPr>
        <w:ind w:left="851"/>
        <w:jc w:val="both"/>
      </w:pPr>
      <w:r>
        <w:t xml:space="preserve">Halaman </w:t>
      </w:r>
      <w:r w:rsidR="00A52108">
        <w:rPr>
          <w:i/>
        </w:rPr>
        <w:t>Reset</w:t>
      </w:r>
      <w:r w:rsidRPr="00C12A9B">
        <w:rPr>
          <w:i/>
        </w:rPr>
        <w:t xml:space="preserve"> Password</w:t>
      </w:r>
      <w:r>
        <w:t xml:space="preserve"> merupakan halaman yang </w:t>
      </w:r>
      <w:r w:rsidR="00A52108">
        <w:t xml:space="preserve">berfungsi untuk mengubah </w:t>
      </w:r>
      <w:r w:rsidR="00A52108" w:rsidRPr="00A52108">
        <w:rPr>
          <w:i/>
        </w:rPr>
        <w:t>password</w:t>
      </w:r>
      <w:r>
        <w:t xml:space="preserve">. Pada halaman ini, </w:t>
      </w:r>
      <w:r w:rsidRPr="00C12A9B">
        <w:rPr>
          <w:i/>
        </w:rPr>
        <w:t>user</w:t>
      </w:r>
      <w:r>
        <w:t xml:space="preserve"> akan memasukkan </w:t>
      </w:r>
      <w:r w:rsidR="00A52108">
        <w:t>password baru</w:t>
      </w:r>
      <w:r>
        <w:t xml:space="preserve"> </w:t>
      </w:r>
      <w:r w:rsidR="00A52108">
        <w:t>yang akan digunakan.</w:t>
      </w:r>
    </w:p>
    <w:p w14:paraId="066C6B5D" w14:textId="7958FBC0" w:rsidR="00D73545" w:rsidRDefault="0057277C" w:rsidP="00D73545">
      <w:pPr>
        <w:keepNext/>
        <w:ind w:left="851"/>
        <w:jc w:val="both"/>
      </w:pPr>
      <w:r w:rsidRPr="0057277C">
        <w:rPr>
          <w:noProof/>
        </w:rPr>
        <w:drawing>
          <wp:inline distT="0" distB="0" distL="0" distR="0" wp14:anchorId="41888AFB" wp14:editId="65BEEE0F">
            <wp:extent cx="4456853" cy="1700530"/>
            <wp:effectExtent l="0" t="0" r="1270" b="0"/>
            <wp:docPr id="194" name="Picture 194" descr="C:\Users\adip\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ip\Pictures\Screenshots\Screenshot (2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59879" cy="1701685"/>
                    </a:xfrm>
                    <a:prstGeom prst="rect">
                      <a:avLst/>
                    </a:prstGeom>
                    <a:noFill/>
                    <a:ln>
                      <a:noFill/>
                    </a:ln>
                  </pic:spPr>
                </pic:pic>
              </a:graphicData>
            </a:graphic>
          </wp:inline>
        </w:drawing>
      </w:r>
    </w:p>
    <w:p w14:paraId="085F876F" w14:textId="46B1065B" w:rsidR="00D73545" w:rsidRPr="00D73545" w:rsidRDefault="00D73545" w:rsidP="00D73545">
      <w:pPr>
        <w:pStyle w:val="Caption"/>
        <w:rPr>
          <w:lang w:val="en-US"/>
        </w:rPr>
      </w:pPr>
      <w:bookmarkStart w:id="3270" w:name="_Toc94361557"/>
      <w:r>
        <w:t xml:space="preserve">Gambar 4. </w:t>
      </w:r>
      <w:r>
        <w:fldChar w:fldCharType="begin"/>
      </w:r>
      <w:r>
        <w:instrText xml:space="preserve"> SEQ Gambar_4. \* ARABIC </w:instrText>
      </w:r>
      <w:r>
        <w:fldChar w:fldCharType="separate"/>
      </w:r>
      <w:r w:rsidR="005F031C">
        <w:rPr>
          <w:noProof/>
        </w:rPr>
        <w:t>44</w:t>
      </w:r>
      <w:r>
        <w:fldChar w:fldCharType="end"/>
      </w:r>
      <w:r>
        <w:rPr>
          <w:lang w:val="en-US"/>
        </w:rPr>
        <w:t xml:space="preserve"> </w:t>
      </w:r>
      <w:r>
        <w:t xml:space="preserve">Implementasi Sistem </w:t>
      </w:r>
      <w:r>
        <w:rPr>
          <w:i/>
          <w:lang w:val="en-US"/>
        </w:rPr>
        <w:t>Reset</w:t>
      </w:r>
      <w:r w:rsidRPr="003D1833">
        <w:rPr>
          <w:i/>
          <w:lang w:val="en-US"/>
        </w:rPr>
        <w:t xml:space="preserve"> Password</w:t>
      </w:r>
      <w:bookmarkEnd w:id="3270"/>
    </w:p>
    <w:p w14:paraId="255C1682" w14:textId="3B249B73" w:rsidR="00EC1085" w:rsidRDefault="00610083" w:rsidP="00610083">
      <w:pPr>
        <w:ind w:left="851"/>
        <w:jc w:val="both"/>
      </w:pPr>
      <w:r>
        <w:tab/>
      </w:r>
    </w:p>
    <w:p w14:paraId="663D155A" w14:textId="77777777" w:rsidR="00610083" w:rsidRPr="0051109A" w:rsidRDefault="00610083" w:rsidP="00610083">
      <w:pPr>
        <w:ind w:left="851"/>
        <w:jc w:val="both"/>
      </w:pPr>
    </w:p>
    <w:p w14:paraId="20AF7350" w14:textId="69417A09" w:rsidR="0065595D" w:rsidRPr="00083546" w:rsidRDefault="0065595D" w:rsidP="006E5D17">
      <w:pPr>
        <w:pStyle w:val="Heading3"/>
        <w:numPr>
          <w:ilvl w:val="0"/>
          <w:numId w:val="67"/>
        </w:numPr>
        <w:ind w:left="1134" w:hanging="708"/>
      </w:pPr>
      <w:bookmarkStart w:id="3271" w:name="_Toc94356990"/>
      <w:r w:rsidRPr="00083546">
        <w:t>Implementasi Sistem Admin</w:t>
      </w:r>
      <w:bookmarkEnd w:id="3271"/>
    </w:p>
    <w:p w14:paraId="7B008174" w14:textId="67CA9731" w:rsidR="005245BD" w:rsidRDefault="0065595D" w:rsidP="005245BD">
      <w:pPr>
        <w:ind w:left="426" w:firstLine="720"/>
        <w:jc w:val="both"/>
      </w:pPr>
      <w:r>
        <w:t xml:space="preserve">Perancangan Antarmuka </w:t>
      </w:r>
      <w:r w:rsidR="005245BD">
        <w:t xml:space="preserve">Admin </w:t>
      </w:r>
      <w:r>
        <w:t>merupakan rancangan gambaran desain sistem yang akan diakses oleh Admin</w:t>
      </w:r>
    </w:p>
    <w:p w14:paraId="6217218B" w14:textId="77777777" w:rsidR="00EC1085" w:rsidRDefault="00EC1085" w:rsidP="005245BD">
      <w:pPr>
        <w:ind w:left="426" w:firstLine="720"/>
        <w:jc w:val="both"/>
      </w:pPr>
    </w:p>
    <w:p w14:paraId="1F1D9590" w14:textId="6A1E7C24" w:rsidR="0065595D" w:rsidRPr="0065595D" w:rsidRDefault="0065595D" w:rsidP="005245BD">
      <w:pPr>
        <w:pStyle w:val="ListParagraph"/>
        <w:numPr>
          <w:ilvl w:val="0"/>
          <w:numId w:val="73"/>
        </w:numPr>
        <w:ind w:left="851"/>
        <w:jc w:val="both"/>
      </w:pPr>
      <w:r>
        <w:t>Halaman</w:t>
      </w:r>
      <w:r w:rsidRPr="005245BD">
        <w:rPr>
          <w:i/>
        </w:rPr>
        <w:t xml:space="preserve"> </w:t>
      </w:r>
      <w:r w:rsidR="005245BD" w:rsidRPr="005245BD">
        <w:rPr>
          <w:i/>
        </w:rPr>
        <w:t>Dashboard</w:t>
      </w:r>
      <w:r w:rsidR="00DA5EE0">
        <w:rPr>
          <w:i/>
        </w:rPr>
        <w:t xml:space="preserve"> </w:t>
      </w:r>
      <w:r w:rsidR="00DA5EE0">
        <w:t>Guru</w:t>
      </w:r>
    </w:p>
    <w:p w14:paraId="4CFF6ABC" w14:textId="4273A4BD" w:rsidR="0065595D" w:rsidRDefault="0065595D" w:rsidP="0065595D">
      <w:pPr>
        <w:ind w:left="851"/>
        <w:jc w:val="both"/>
      </w:pPr>
      <w:r>
        <w:t xml:space="preserve">Halaman </w:t>
      </w:r>
      <w:r w:rsidR="005245BD">
        <w:rPr>
          <w:i/>
        </w:rPr>
        <w:t>Dashboard</w:t>
      </w:r>
      <w:r w:rsidR="00B913A1">
        <w:t xml:space="preserve"> merupa</w:t>
      </w:r>
      <w:r>
        <w:t>kan halaman yang pertama kali muncul di Sistem Informasi E-Learning Di SMK TI Bali Global Karangasem</w:t>
      </w:r>
      <w:r w:rsidR="005245BD">
        <w:t xml:space="preserve"> saat </w:t>
      </w:r>
      <w:r w:rsidR="005245BD" w:rsidRPr="005245BD">
        <w:rPr>
          <w:i/>
        </w:rPr>
        <w:t>user</w:t>
      </w:r>
      <w:r w:rsidR="005245BD">
        <w:t xml:space="preserve"> </w:t>
      </w:r>
      <w:r w:rsidR="005245BD" w:rsidRPr="005245BD">
        <w:rPr>
          <w:i/>
        </w:rPr>
        <w:t>Login</w:t>
      </w:r>
      <w:r w:rsidR="005245BD">
        <w:t xml:space="preserve"> sebagai Admin</w:t>
      </w:r>
      <w:r>
        <w:t xml:space="preserve">. </w:t>
      </w:r>
    </w:p>
    <w:p w14:paraId="7586B775" w14:textId="77777777" w:rsidR="00D73545" w:rsidRDefault="004412BB" w:rsidP="00D73545">
      <w:pPr>
        <w:keepNext/>
        <w:ind w:left="851"/>
        <w:jc w:val="both"/>
      </w:pPr>
      <w:r w:rsidRPr="004412BB">
        <w:rPr>
          <w:noProof/>
        </w:rPr>
        <w:drawing>
          <wp:inline distT="0" distB="0" distL="0" distR="0" wp14:anchorId="2A870A19" wp14:editId="458A0CCB">
            <wp:extent cx="4464050" cy="2126070"/>
            <wp:effectExtent l="0" t="0" r="0" b="7620"/>
            <wp:docPr id="111" name="Picture 111" descr="C:\Users\adip\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p\Pictures\Screenshots\Screenshot (38).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82305" cy="2134764"/>
                    </a:xfrm>
                    <a:prstGeom prst="rect">
                      <a:avLst/>
                    </a:prstGeom>
                    <a:noFill/>
                    <a:ln>
                      <a:noFill/>
                    </a:ln>
                  </pic:spPr>
                </pic:pic>
              </a:graphicData>
            </a:graphic>
          </wp:inline>
        </w:drawing>
      </w:r>
    </w:p>
    <w:p w14:paraId="4C38EC64" w14:textId="6669095A" w:rsidR="00D73545" w:rsidRPr="00D73545" w:rsidRDefault="00D73545" w:rsidP="00D73545">
      <w:pPr>
        <w:pStyle w:val="Caption"/>
        <w:rPr>
          <w:lang w:val="en-US"/>
        </w:rPr>
      </w:pPr>
      <w:bookmarkStart w:id="3272" w:name="_Toc94361558"/>
      <w:r>
        <w:t xml:space="preserve">Gambar 4. </w:t>
      </w:r>
      <w:r>
        <w:fldChar w:fldCharType="begin"/>
      </w:r>
      <w:r>
        <w:instrText xml:space="preserve"> SEQ Gambar_4. \* ARABIC </w:instrText>
      </w:r>
      <w:r>
        <w:fldChar w:fldCharType="separate"/>
      </w:r>
      <w:r w:rsidR="005F031C">
        <w:rPr>
          <w:noProof/>
        </w:rPr>
        <w:t>45</w:t>
      </w:r>
      <w:r>
        <w:fldChar w:fldCharType="end"/>
      </w:r>
      <w:r>
        <w:rPr>
          <w:lang w:val="en-US"/>
        </w:rPr>
        <w:t xml:space="preserve"> </w:t>
      </w:r>
      <w:r>
        <w:t xml:space="preserve">Implementasi Sistem </w:t>
      </w:r>
      <w:r>
        <w:rPr>
          <w:i/>
          <w:lang w:val="en-US"/>
        </w:rPr>
        <w:t xml:space="preserve">Dashboard </w:t>
      </w:r>
      <w:r>
        <w:rPr>
          <w:lang w:val="en-US"/>
        </w:rPr>
        <w:t>Guru</w:t>
      </w:r>
      <w:bookmarkEnd w:id="3272"/>
    </w:p>
    <w:p w14:paraId="7DAE9BB0" w14:textId="2032BFF7" w:rsidR="0065595D" w:rsidRDefault="0065595D" w:rsidP="0065595D">
      <w:pPr>
        <w:ind w:left="851"/>
        <w:jc w:val="both"/>
      </w:pPr>
    </w:p>
    <w:p w14:paraId="55FB2239" w14:textId="77777777" w:rsidR="00D73545" w:rsidRDefault="00D73545" w:rsidP="0065595D">
      <w:pPr>
        <w:ind w:left="851"/>
        <w:jc w:val="both"/>
      </w:pPr>
    </w:p>
    <w:p w14:paraId="52ED844C" w14:textId="1609E26A" w:rsidR="00D130C6" w:rsidRDefault="00D130C6" w:rsidP="00EC1085">
      <w:pPr>
        <w:jc w:val="both"/>
      </w:pPr>
    </w:p>
    <w:p w14:paraId="46726E60" w14:textId="77777777" w:rsidR="00D130C6" w:rsidRDefault="00DA5EE0" w:rsidP="00D130C6">
      <w:pPr>
        <w:pStyle w:val="ListParagraph"/>
        <w:numPr>
          <w:ilvl w:val="0"/>
          <w:numId w:val="73"/>
        </w:numPr>
        <w:ind w:left="851"/>
        <w:jc w:val="both"/>
      </w:pPr>
      <w:r>
        <w:lastRenderedPageBreak/>
        <w:t>Halaman Guru</w:t>
      </w:r>
    </w:p>
    <w:p w14:paraId="6EE64FCA" w14:textId="679A3673" w:rsidR="00D130C6" w:rsidRDefault="00D130C6" w:rsidP="00D130C6">
      <w:pPr>
        <w:ind w:left="851"/>
        <w:jc w:val="both"/>
      </w:pPr>
      <w:r>
        <w:t>Halaman Guru merupakan halaman yang berisi informasi mengenai data Guru, edit data Guru, detail data Guru</w:t>
      </w:r>
      <w:r w:rsidR="00631951">
        <w:t>, pencarian data Guru</w:t>
      </w:r>
      <w:r w:rsidR="00207899">
        <w:t xml:space="preserve">, hapus data Guru </w:t>
      </w:r>
      <w:r>
        <w:t>dan melakukan proses tambah data Guru. Berikut merupakan gambar implementasi sistem Halaman Data Guru.</w:t>
      </w:r>
    </w:p>
    <w:p w14:paraId="09DA3B3D" w14:textId="6E3512A1" w:rsidR="00D73545" w:rsidRDefault="00C428CE" w:rsidP="00D73545">
      <w:pPr>
        <w:pStyle w:val="ListParagraph"/>
        <w:keepNext/>
        <w:ind w:left="851"/>
        <w:jc w:val="both"/>
      </w:pPr>
      <w:r w:rsidRPr="00C428CE">
        <w:rPr>
          <w:noProof/>
        </w:rPr>
        <w:drawing>
          <wp:inline distT="0" distB="0" distL="0" distR="0" wp14:anchorId="39C0BA7A" wp14:editId="05189903">
            <wp:extent cx="4477174" cy="2161615"/>
            <wp:effectExtent l="0" t="0" r="0" b="0"/>
            <wp:docPr id="84" name="Picture 84" descr="C:\Users\adip\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p\Pictures\Screenshots\Screenshot (3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85678" cy="2165721"/>
                    </a:xfrm>
                    <a:prstGeom prst="rect">
                      <a:avLst/>
                    </a:prstGeom>
                    <a:noFill/>
                    <a:ln>
                      <a:noFill/>
                    </a:ln>
                  </pic:spPr>
                </pic:pic>
              </a:graphicData>
            </a:graphic>
          </wp:inline>
        </w:drawing>
      </w:r>
    </w:p>
    <w:p w14:paraId="57994605" w14:textId="322C6410" w:rsidR="00D130C6" w:rsidRDefault="00D73545" w:rsidP="00D73545">
      <w:pPr>
        <w:pStyle w:val="Caption"/>
        <w:rPr>
          <w:lang w:val="en-US"/>
        </w:rPr>
      </w:pPr>
      <w:bookmarkStart w:id="3273" w:name="_Toc94361559"/>
      <w:r>
        <w:t xml:space="preserve">Gambar 4. </w:t>
      </w:r>
      <w:r>
        <w:fldChar w:fldCharType="begin"/>
      </w:r>
      <w:r>
        <w:instrText xml:space="preserve"> SEQ Gambar_4. \* ARABIC </w:instrText>
      </w:r>
      <w:r>
        <w:fldChar w:fldCharType="separate"/>
      </w:r>
      <w:r w:rsidR="005F031C">
        <w:rPr>
          <w:noProof/>
        </w:rPr>
        <w:t>46</w:t>
      </w:r>
      <w:r>
        <w:fldChar w:fldCharType="end"/>
      </w:r>
      <w:r>
        <w:rPr>
          <w:lang w:val="en-US"/>
        </w:rPr>
        <w:t xml:space="preserve"> </w:t>
      </w:r>
      <w:r>
        <w:t xml:space="preserve">Implementasi Sistem </w:t>
      </w:r>
      <w:r>
        <w:rPr>
          <w:lang w:val="en-US"/>
        </w:rPr>
        <w:t>Halaman Guru</w:t>
      </w:r>
      <w:bookmarkEnd w:id="3273"/>
    </w:p>
    <w:p w14:paraId="0DE68BE4" w14:textId="77777777" w:rsidR="00D73545" w:rsidRPr="00D73545" w:rsidRDefault="00D73545" w:rsidP="00D73545"/>
    <w:p w14:paraId="7832B691" w14:textId="1802504D" w:rsidR="00EC1085" w:rsidRDefault="004E56A0" w:rsidP="004E56A0">
      <w:pPr>
        <w:pStyle w:val="ListParagraph"/>
        <w:numPr>
          <w:ilvl w:val="0"/>
          <w:numId w:val="73"/>
        </w:numPr>
        <w:ind w:left="900" w:hanging="450"/>
        <w:jc w:val="both"/>
      </w:pPr>
      <w:r>
        <w:t>Halaman Tambah Guru</w:t>
      </w:r>
    </w:p>
    <w:p w14:paraId="6C2134FC" w14:textId="63FCCD8B" w:rsidR="004412BB" w:rsidRDefault="009741A7" w:rsidP="004412BB">
      <w:pPr>
        <w:ind w:left="900"/>
        <w:jc w:val="both"/>
      </w:pPr>
      <w:r>
        <w:rPr>
          <w:noProof/>
        </w:rPr>
        <mc:AlternateContent>
          <mc:Choice Requires="wps">
            <w:drawing>
              <wp:anchor distT="0" distB="0" distL="114300" distR="114300" simplePos="0" relativeHeight="251925504" behindDoc="0" locked="0" layoutInCell="1" allowOverlap="1" wp14:anchorId="7591ED83" wp14:editId="7E4B44B9">
                <wp:simplePos x="0" y="0"/>
                <wp:positionH relativeFrom="column">
                  <wp:posOffset>521970</wp:posOffset>
                </wp:positionH>
                <wp:positionV relativeFrom="paragraph">
                  <wp:posOffset>4094480</wp:posOffset>
                </wp:positionV>
                <wp:extent cx="3943350" cy="635"/>
                <wp:effectExtent l="0" t="0" r="0" b="6985"/>
                <wp:wrapTopAndBottom/>
                <wp:docPr id="45" name="Text Box 45"/>
                <wp:cNvGraphicFramePr/>
                <a:graphic xmlns:a="http://schemas.openxmlformats.org/drawingml/2006/main">
                  <a:graphicData uri="http://schemas.microsoft.com/office/word/2010/wordprocessingShape">
                    <wps:wsp>
                      <wps:cNvSpPr txBox="1"/>
                      <wps:spPr>
                        <a:xfrm>
                          <a:off x="0" y="0"/>
                          <a:ext cx="3943350" cy="635"/>
                        </a:xfrm>
                        <a:prstGeom prst="rect">
                          <a:avLst/>
                        </a:prstGeom>
                        <a:noFill/>
                        <a:ln>
                          <a:noFill/>
                        </a:ln>
                      </wps:spPr>
                      <wps:txbx>
                        <w:txbxContent>
                          <w:p w14:paraId="3D420693" w14:textId="102F118D" w:rsidR="00460EF3" w:rsidRPr="009741A7" w:rsidRDefault="00460EF3" w:rsidP="009741A7">
                            <w:pPr>
                              <w:pStyle w:val="Caption"/>
                              <w:rPr>
                                <w:rFonts w:cs="Arial"/>
                                <w:noProof/>
                                <w:lang w:val="en-US"/>
                              </w:rPr>
                            </w:pPr>
                            <w:bookmarkStart w:id="3274" w:name="_Toc94361560"/>
                            <w:r>
                              <w:t xml:space="preserve">Gambar 4. </w:t>
                            </w:r>
                            <w:r>
                              <w:fldChar w:fldCharType="begin"/>
                            </w:r>
                            <w:r>
                              <w:instrText xml:space="preserve"> SEQ Gambar_4. \* ARABIC </w:instrText>
                            </w:r>
                            <w:r>
                              <w:fldChar w:fldCharType="separate"/>
                            </w:r>
                            <w:r>
                              <w:rPr>
                                <w:noProof/>
                              </w:rPr>
                              <w:t>47</w:t>
                            </w:r>
                            <w:r>
                              <w:fldChar w:fldCharType="end"/>
                            </w:r>
                            <w:r>
                              <w:rPr>
                                <w:lang w:val="en-US"/>
                              </w:rPr>
                              <w:t xml:space="preserve"> </w:t>
                            </w:r>
                            <w:r>
                              <w:t xml:space="preserve">Implementasi Sistem </w:t>
                            </w:r>
                            <w:r>
                              <w:rPr>
                                <w:lang w:val="en-US"/>
                              </w:rPr>
                              <w:t>Halaman Tambah Guru</w:t>
                            </w:r>
                            <w:bookmarkEnd w:id="3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91ED83" id="Text Box 45" o:spid="_x0000_s1040" type="#_x0000_t202" style="position:absolute;left:0;text-align:left;margin-left:41.1pt;margin-top:322.4pt;width:310.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" filled="f" stroked="f">
                <v:textbox style="mso-fit-shape-to-text:t" inset="0,0,0,0">
                  <w:txbxContent>
                    <w:p w14:paraId="3D420693" w14:textId="102F118D" w:rsidR="00460EF3" w:rsidRPr="009741A7" w:rsidRDefault="00460EF3" w:rsidP="009741A7">
                      <w:pPr>
                        <w:pStyle w:val="Caption"/>
                        <w:rPr>
                          <w:rFonts w:cs="Arial"/>
                          <w:noProof/>
                          <w:lang w:val="en-US"/>
                        </w:rPr>
                      </w:pPr>
                      <w:bookmarkStart w:id="3300" w:name="_Toc94361560"/>
                      <w:r>
                        <w:t xml:space="preserve">Gambar 4. </w:t>
                      </w:r>
                      <w:r>
                        <w:fldChar w:fldCharType="begin"/>
                      </w:r>
                      <w:r>
                        <w:instrText xml:space="preserve"> SEQ Gambar_4. \* ARABIC </w:instrText>
                      </w:r>
                      <w:r>
                        <w:fldChar w:fldCharType="separate"/>
                      </w:r>
                      <w:r>
                        <w:rPr>
                          <w:noProof/>
                        </w:rPr>
                        <w:t>47</w:t>
                      </w:r>
                      <w:r>
                        <w:fldChar w:fldCharType="end"/>
                      </w:r>
                      <w:r>
                        <w:rPr>
                          <w:lang w:val="en-US"/>
                        </w:rPr>
                        <w:t xml:space="preserve"> </w:t>
                      </w:r>
                      <w:r>
                        <w:t xml:space="preserve">Implementasi Sistem </w:t>
                      </w:r>
                      <w:r>
                        <w:rPr>
                          <w:lang w:val="en-US"/>
                        </w:rPr>
                        <w:t>Halaman Tambah Guru</w:t>
                      </w:r>
                      <w:bookmarkEnd w:id="3300"/>
                    </w:p>
                  </w:txbxContent>
                </v:textbox>
                <w10:wrap type="topAndBottom"/>
              </v:shape>
            </w:pict>
          </mc:Fallback>
        </mc:AlternateContent>
      </w:r>
      <w:r w:rsidR="004412BB" w:rsidRPr="004412BB">
        <w:rPr>
          <w:noProof/>
        </w:rPr>
        <w:drawing>
          <wp:anchor distT="0" distB="0" distL="114300" distR="114300" simplePos="0" relativeHeight="251854848" behindDoc="0" locked="0" layoutInCell="1" allowOverlap="1" wp14:anchorId="642997B7" wp14:editId="74663199">
            <wp:simplePos x="0" y="0"/>
            <wp:positionH relativeFrom="page">
              <wp:posOffset>1957705</wp:posOffset>
            </wp:positionH>
            <wp:positionV relativeFrom="paragraph">
              <wp:posOffset>710565</wp:posOffset>
            </wp:positionV>
            <wp:extent cx="3721100" cy="3324528"/>
            <wp:effectExtent l="0" t="0" r="0" b="9525"/>
            <wp:wrapTopAndBottom/>
            <wp:docPr id="139" name="Picture 139" descr="C:\Users\adip\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p\Pictures\Screenshots\Screenshot (4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21100" cy="3324528"/>
                    </a:xfrm>
                    <a:prstGeom prst="rect">
                      <a:avLst/>
                    </a:prstGeom>
                    <a:noFill/>
                    <a:ln>
                      <a:noFill/>
                    </a:ln>
                  </pic:spPr>
                </pic:pic>
              </a:graphicData>
            </a:graphic>
            <wp14:sizeRelH relativeFrom="page">
              <wp14:pctWidth>0</wp14:pctWidth>
            </wp14:sizeRelH>
            <wp14:sizeRelV relativeFrom="page">
              <wp14:pctHeight>0</wp14:pctHeight>
            </wp14:sizeRelV>
          </wp:anchor>
        </w:drawing>
      </w:r>
      <w:r w:rsidR="004412BB">
        <w:t xml:space="preserve">Halaman Tambah Guru merupakan halaman yang berfungsi menambah data Guru. Berikut merupakan </w:t>
      </w:r>
      <w:r w:rsidR="00864CF5">
        <w:t xml:space="preserve">gambar implementasi sistem </w:t>
      </w:r>
      <w:r w:rsidR="004412BB">
        <w:t>Halaman Tambah Guru.</w:t>
      </w:r>
      <w:r w:rsidR="004412BB" w:rsidRPr="004412BB">
        <w:rPr>
          <w:noProof/>
        </w:rPr>
        <w:t xml:space="preserve"> </w:t>
      </w:r>
    </w:p>
    <w:p w14:paraId="2BCF4CC7" w14:textId="24E9930A" w:rsidR="004E56A0" w:rsidRDefault="004E56A0" w:rsidP="004412BB">
      <w:pPr>
        <w:jc w:val="both"/>
      </w:pPr>
    </w:p>
    <w:p w14:paraId="225680A1" w14:textId="5A705DEA" w:rsidR="00DA5EE0" w:rsidRDefault="00DA5EE0" w:rsidP="00DA5EE0">
      <w:pPr>
        <w:pStyle w:val="ListParagraph"/>
        <w:numPr>
          <w:ilvl w:val="0"/>
          <w:numId w:val="73"/>
        </w:numPr>
        <w:ind w:left="851"/>
        <w:jc w:val="both"/>
      </w:pPr>
      <w:r>
        <w:t>Halaman Mapel</w:t>
      </w:r>
    </w:p>
    <w:p w14:paraId="0C871A8B" w14:textId="3CCD2970" w:rsidR="00207899" w:rsidRDefault="00207899" w:rsidP="00207899">
      <w:pPr>
        <w:ind w:left="851"/>
        <w:jc w:val="both"/>
      </w:pPr>
      <w:r>
        <w:t>Halaman Mapel merupakan halaman yang berisi informasi mengenai data Mapel, edit data Mapel, pencarian data Mapel</w:t>
      </w:r>
      <w:r w:rsidR="00AF3BD8">
        <w:t>, hapus data Mapel</w:t>
      </w:r>
      <w:r>
        <w:t xml:space="preserve"> dan melakukan proses tambah data Mapel. Berikut merupakan </w:t>
      </w:r>
      <w:r w:rsidR="00864CF5">
        <w:t>gambar implementasi sistem</w:t>
      </w:r>
      <w:r>
        <w:t xml:space="preserve"> Halaman Data Mapel.</w:t>
      </w:r>
    </w:p>
    <w:p w14:paraId="67740840" w14:textId="02C129ED" w:rsidR="009741A7" w:rsidRDefault="00AF3BD8" w:rsidP="009741A7">
      <w:pPr>
        <w:pStyle w:val="ListParagraph"/>
        <w:keepNext/>
        <w:ind w:left="851"/>
        <w:jc w:val="both"/>
      </w:pPr>
      <w:r w:rsidRPr="00AF3BD8">
        <w:rPr>
          <w:noProof/>
        </w:rPr>
        <w:drawing>
          <wp:inline distT="0" distB="0" distL="0" distR="0" wp14:anchorId="5A3CC032" wp14:editId="477221D1">
            <wp:extent cx="4544907" cy="2155094"/>
            <wp:effectExtent l="0" t="0" r="8255" b="0"/>
            <wp:docPr id="86" name="Picture 86" descr="C:\Users\adip\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p\Pictures\Screenshots\Screenshot (3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50659" cy="2157822"/>
                    </a:xfrm>
                    <a:prstGeom prst="rect">
                      <a:avLst/>
                    </a:prstGeom>
                    <a:noFill/>
                    <a:ln>
                      <a:noFill/>
                    </a:ln>
                  </pic:spPr>
                </pic:pic>
              </a:graphicData>
            </a:graphic>
          </wp:inline>
        </w:drawing>
      </w:r>
    </w:p>
    <w:p w14:paraId="6898567C" w14:textId="35CC4A12" w:rsidR="004412BB" w:rsidRPr="009741A7" w:rsidRDefault="009741A7" w:rsidP="009741A7">
      <w:pPr>
        <w:pStyle w:val="Caption"/>
        <w:rPr>
          <w:lang w:val="en-US"/>
        </w:rPr>
      </w:pPr>
      <w:bookmarkStart w:id="3275" w:name="_Toc94361561"/>
      <w:r>
        <w:t xml:space="preserve">Gambar 4. </w:t>
      </w:r>
      <w:r>
        <w:fldChar w:fldCharType="begin"/>
      </w:r>
      <w:r>
        <w:instrText xml:space="preserve"> SEQ Gambar_4. \* ARABIC </w:instrText>
      </w:r>
      <w:r>
        <w:fldChar w:fldCharType="separate"/>
      </w:r>
      <w:r w:rsidR="005F031C">
        <w:rPr>
          <w:noProof/>
        </w:rPr>
        <w:t>48</w:t>
      </w:r>
      <w:r>
        <w:fldChar w:fldCharType="end"/>
      </w:r>
      <w:r>
        <w:rPr>
          <w:lang w:val="en-US"/>
        </w:rPr>
        <w:t xml:space="preserve"> </w:t>
      </w:r>
      <w:r>
        <w:t xml:space="preserve">Implementasi Sistem </w:t>
      </w:r>
      <w:r>
        <w:rPr>
          <w:lang w:val="en-US"/>
        </w:rPr>
        <w:t>Halaman Mapel</w:t>
      </w:r>
      <w:bookmarkEnd w:id="3275"/>
    </w:p>
    <w:p w14:paraId="0B8F9A08" w14:textId="7FD3D1E5" w:rsidR="004412BB" w:rsidRDefault="004412BB" w:rsidP="004412BB">
      <w:pPr>
        <w:pStyle w:val="ListParagraph"/>
        <w:ind w:left="851"/>
        <w:jc w:val="both"/>
      </w:pPr>
    </w:p>
    <w:p w14:paraId="30A370B0" w14:textId="3CA10171" w:rsidR="00DA5EE0" w:rsidRDefault="00DA5EE0" w:rsidP="00DA5EE0">
      <w:pPr>
        <w:pStyle w:val="ListParagraph"/>
        <w:numPr>
          <w:ilvl w:val="0"/>
          <w:numId w:val="73"/>
        </w:numPr>
        <w:ind w:left="851"/>
        <w:jc w:val="both"/>
      </w:pPr>
      <w:r>
        <w:t>Halaman Siswa</w:t>
      </w:r>
    </w:p>
    <w:p w14:paraId="63739BD5" w14:textId="480C46E8" w:rsidR="00AF3BD8" w:rsidRDefault="00AF3BD8" w:rsidP="00AF3BD8">
      <w:pPr>
        <w:ind w:left="851"/>
        <w:jc w:val="both"/>
      </w:pPr>
      <w:r>
        <w:t>Halaman Siswa merupakan halaman yang berisi informasi mengenai data Siswa, edit data Siswa, detail data Siswa, pencarian data Siswa, hapus data Siswa dan melakukan proses tambah data Siswa. Berikut merupakan gambar implementasi sistem Halaman Data Siswa.</w:t>
      </w:r>
    </w:p>
    <w:p w14:paraId="712198F1" w14:textId="42721932" w:rsidR="009741A7" w:rsidRDefault="008A3837" w:rsidP="009741A7">
      <w:pPr>
        <w:keepNext/>
        <w:ind w:left="851"/>
        <w:jc w:val="both"/>
      </w:pPr>
      <w:r>
        <w:rPr>
          <w:noProof/>
        </w:rPr>
        <w:drawing>
          <wp:inline distT="0" distB="0" distL="0" distR="0" wp14:anchorId="07F025BE" wp14:editId="2E3D6C1B">
            <wp:extent cx="4527153" cy="2546773"/>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0535" cy="2548675"/>
                    </a:xfrm>
                    <a:prstGeom prst="rect">
                      <a:avLst/>
                    </a:prstGeom>
                  </pic:spPr>
                </pic:pic>
              </a:graphicData>
            </a:graphic>
          </wp:inline>
        </w:drawing>
      </w:r>
    </w:p>
    <w:p w14:paraId="33D64B26" w14:textId="408E165F" w:rsidR="00610083" w:rsidRPr="009741A7" w:rsidRDefault="009741A7" w:rsidP="009741A7">
      <w:pPr>
        <w:pStyle w:val="Caption"/>
        <w:rPr>
          <w:lang w:val="en-US"/>
        </w:rPr>
      </w:pPr>
      <w:bookmarkStart w:id="3276" w:name="_Toc94361562"/>
      <w:r>
        <w:t xml:space="preserve">Gambar 4. </w:t>
      </w:r>
      <w:r>
        <w:fldChar w:fldCharType="begin"/>
      </w:r>
      <w:r>
        <w:instrText xml:space="preserve"> SEQ Gambar_4. \* ARABIC </w:instrText>
      </w:r>
      <w:r>
        <w:fldChar w:fldCharType="separate"/>
      </w:r>
      <w:r w:rsidR="005F031C">
        <w:rPr>
          <w:noProof/>
        </w:rPr>
        <w:t>49</w:t>
      </w:r>
      <w:r>
        <w:fldChar w:fldCharType="end"/>
      </w:r>
      <w:r>
        <w:rPr>
          <w:lang w:val="en-US"/>
        </w:rPr>
        <w:t xml:space="preserve"> </w:t>
      </w:r>
      <w:r>
        <w:t xml:space="preserve">Implementasi Sistem </w:t>
      </w:r>
      <w:r>
        <w:rPr>
          <w:lang w:val="en-US"/>
        </w:rPr>
        <w:t>Halaman Siswa</w:t>
      </w:r>
      <w:bookmarkEnd w:id="3276"/>
    </w:p>
    <w:p w14:paraId="3ED3865B" w14:textId="51879774" w:rsidR="0002494C" w:rsidRDefault="0002494C" w:rsidP="009741A7">
      <w:pPr>
        <w:jc w:val="both"/>
      </w:pPr>
    </w:p>
    <w:p w14:paraId="03EAB517" w14:textId="2A04119C" w:rsidR="004412BB" w:rsidRDefault="004412BB" w:rsidP="00DA5EE0">
      <w:pPr>
        <w:pStyle w:val="ListParagraph"/>
        <w:numPr>
          <w:ilvl w:val="0"/>
          <w:numId w:val="73"/>
        </w:numPr>
        <w:ind w:left="851"/>
        <w:jc w:val="both"/>
      </w:pPr>
      <w:r>
        <w:lastRenderedPageBreak/>
        <w:t>Halaman Tambah Siswa</w:t>
      </w:r>
    </w:p>
    <w:p w14:paraId="27147BD8" w14:textId="16D74969" w:rsidR="00864CF5" w:rsidRDefault="009741A7" w:rsidP="00864CF5">
      <w:pPr>
        <w:ind w:left="851"/>
        <w:jc w:val="both"/>
      </w:pPr>
      <w:r>
        <w:rPr>
          <w:noProof/>
        </w:rPr>
        <mc:AlternateContent>
          <mc:Choice Requires="wps">
            <w:drawing>
              <wp:anchor distT="0" distB="0" distL="114300" distR="114300" simplePos="0" relativeHeight="251927552" behindDoc="0" locked="0" layoutInCell="1" allowOverlap="1" wp14:anchorId="219121D8" wp14:editId="18CFE925">
                <wp:simplePos x="0" y="0"/>
                <wp:positionH relativeFrom="column">
                  <wp:posOffset>741045</wp:posOffset>
                </wp:positionH>
                <wp:positionV relativeFrom="paragraph">
                  <wp:posOffset>4375150</wp:posOffset>
                </wp:positionV>
                <wp:extent cx="3962400" cy="635"/>
                <wp:effectExtent l="0" t="0" r="0" b="6985"/>
                <wp:wrapTopAndBottom/>
                <wp:docPr id="46" name="Text Box 46"/>
                <wp:cNvGraphicFramePr/>
                <a:graphic xmlns:a="http://schemas.openxmlformats.org/drawingml/2006/main">
                  <a:graphicData uri="http://schemas.microsoft.com/office/word/2010/wordprocessingShape">
                    <wps:wsp>
                      <wps:cNvSpPr txBox="1"/>
                      <wps:spPr>
                        <a:xfrm>
                          <a:off x="0" y="0"/>
                          <a:ext cx="3962400" cy="635"/>
                        </a:xfrm>
                        <a:prstGeom prst="rect">
                          <a:avLst/>
                        </a:prstGeom>
                        <a:noFill/>
                        <a:ln>
                          <a:noFill/>
                        </a:ln>
                      </wps:spPr>
                      <wps:txbx>
                        <w:txbxContent>
                          <w:p w14:paraId="5E0A88FE" w14:textId="2FD06FD0" w:rsidR="00460EF3" w:rsidRPr="009741A7" w:rsidRDefault="00460EF3" w:rsidP="009741A7">
                            <w:pPr>
                              <w:pStyle w:val="Caption"/>
                              <w:rPr>
                                <w:rFonts w:cs="Arial"/>
                                <w:noProof/>
                                <w:lang w:val="en-US"/>
                              </w:rPr>
                            </w:pPr>
                            <w:bookmarkStart w:id="3277" w:name="_Toc94361563"/>
                            <w:r>
                              <w:t xml:space="preserve">Gambar 4. </w:t>
                            </w:r>
                            <w:r>
                              <w:fldChar w:fldCharType="begin"/>
                            </w:r>
                            <w:r>
                              <w:instrText xml:space="preserve"> SEQ Gambar_4. \* ARABIC </w:instrText>
                            </w:r>
                            <w:r>
                              <w:fldChar w:fldCharType="separate"/>
                            </w:r>
                            <w:r>
                              <w:rPr>
                                <w:noProof/>
                              </w:rPr>
                              <w:t>50</w:t>
                            </w:r>
                            <w:r>
                              <w:fldChar w:fldCharType="end"/>
                            </w:r>
                            <w:r>
                              <w:rPr>
                                <w:lang w:val="en-US"/>
                              </w:rPr>
                              <w:t xml:space="preserve"> </w:t>
                            </w:r>
                            <w:r>
                              <w:t xml:space="preserve">Implementasi Sistem </w:t>
                            </w:r>
                            <w:r>
                              <w:rPr>
                                <w:lang w:val="en-US"/>
                              </w:rPr>
                              <w:t>Halaman  Tambah Siswa</w:t>
                            </w:r>
                            <w:bookmarkEnd w:id="3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9121D8" id="Text Box 46" o:spid="_x0000_s1041" type="#_x0000_t202" style="position:absolute;left:0;text-align:left;margin-left:58.35pt;margin-top:344.5pt;width:312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" filled="f" stroked="f">
                <v:textbox style="mso-fit-shape-to-text:t" inset="0,0,0,0">
                  <w:txbxContent>
                    <w:p w14:paraId="5E0A88FE" w14:textId="2FD06FD0" w:rsidR="00460EF3" w:rsidRPr="009741A7" w:rsidRDefault="00460EF3" w:rsidP="009741A7">
                      <w:pPr>
                        <w:pStyle w:val="Caption"/>
                        <w:rPr>
                          <w:rFonts w:cs="Arial"/>
                          <w:noProof/>
                          <w:lang w:val="en-US"/>
                        </w:rPr>
                      </w:pPr>
                      <w:bookmarkStart w:id="3304" w:name="_Toc94361563"/>
                      <w:r>
                        <w:t xml:space="preserve">Gambar 4. </w:t>
                      </w:r>
                      <w:r>
                        <w:fldChar w:fldCharType="begin"/>
                      </w:r>
                      <w:r>
                        <w:instrText xml:space="preserve"> SEQ Gambar_4. \* ARABIC </w:instrText>
                      </w:r>
                      <w:r>
                        <w:fldChar w:fldCharType="separate"/>
                      </w:r>
                      <w:r>
                        <w:rPr>
                          <w:noProof/>
                        </w:rPr>
                        <w:t>50</w:t>
                      </w:r>
                      <w:r>
                        <w:fldChar w:fldCharType="end"/>
                      </w:r>
                      <w:r>
                        <w:rPr>
                          <w:lang w:val="en-US"/>
                        </w:rPr>
                        <w:t xml:space="preserve"> </w:t>
                      </w:r>
                      <w:r>
                        <w:t xml:space="preserve">Implementasi Sistem </w:t>
                      </w:r>
                      <w:r>
                        <w:rPr>
                          <w:lang w:val="en-US"/>
                        </w:rPr>
                        <w:t>Halaman  Tambah Siswa</w:t>
                      </w:r>
                      <w:bookmarkEnd w:id="3304"/>
                    </w:p>
                  </w:txbxContent>
                </v:textbox>
                <w10:wrap type="topAndBottom"/>
              </v:shape>
            </w:pict>
          </mc:Fallback>
        </mc:AlternateContent>
      </w:r>
      <w:r w:rsidR="008754B1" w:rsidRPr="008754B1">
        <w:rPr>
          <w:noProof/>
        </w:rPr>
        <w:drawing>
          <wp:anchor distT="0" distB="0" distL="114300" distR="114300" simplePos="0" relativeHeight="251859968" behindDoc="0" locked="0" layoutInCell="1" allowOverlap="1" wp14:anchorId="41A75793" wp14:editId="5C27F5F8">
            <wp:simplePos x="0" y="0"/>
            <wp:positionH relativeFrom="page">
              <wp:align>center</wp:align>
            </wp:positionH>
            <wp:positionV relativeFrom="paragraph">
              <wp:posOffset>647700</wp:posOffset>
            </wp:positionV>
            <wp:extent cx="3206750" cy="3672246"/>
            <wp:effectExtent l="0" t="0" r="0" b="4445"/>
            <wp:wrapTopAndBottom/>
            <wp:docPr id="149" name="Picture 149" descr="C:\Users\adip\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ip\Pictures\Screenshots\Screenshot (4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6750" cy="3672246"/>
                    </a:xfrm>
                    <a:prstGeom prst="rect">
                      <a:avLst/>
                    </a:prstGeom>
                    <a:noFill/>
                    <a:ln>
                      <a:noFill/>
                    </a:ln>
                  </pic:spPr>
                </pic:pic>
              </a:graphicData>
            </a:graphic>
            <wp14:sizeRelH relativeFrom="page">
              <wp14:pctWidth>0</wp14:pctWidth>
            </wp14:sizeRelH>
            <wp14:sizeRelV relativeFrom="page">
              <wp14:pctHeight>0</wp14:pctHeight>
            </wp14:sizeRelV>
          </wp:anchor>
        </w:drawing>
      </w:r>
      <w:r w:rsidR="00864CF5">
        <w:t>Halaman Tambah Siswa merupakan halaman yang berfungsi menambah data Siswa. Berikut merupakan gambar Implementasi Siste Halaman Tambah Siswa.</w:t>
      </w:r>
    </w:p>
    <w:p w14:paraId="79245D2B" w14:textId="7A91B07D" w:rsidR="004412BB" w:rsidRDefault="004412BB" w:rsidP="0002494C">
      <w:pPr>
        <w:jc w:val="both"/>
      </w:pPr>
    </w:p>
    <w:p w14:paraId="2619A5AB" w14:textId="09913F7E" w:rsidR="00DA5EE0" w:rsidRDefault="00DA5EE0" w:rsidP="00DA5EE0">
      <w:pPr>
        <w:pStyle w:val="ListParagraph"/>
        <w:numPr>
          <w:ilvl w:val="0"/>
          <w:numId w:val="73"/>
        </w:numPr>
        <w:ind w:left="851"/>
        <w:jc w:val="both"/>
      </w:pPr>
      <w:r>
        <w:t>Halaman Kelas</w:t>
      </w:r>
    </w:p>
    <w:p w14:paraId="2FEBD009" w14:textId="1D5718A1" w:rsidR="001A7EF2" w:rsidRDefault="001A7EF2" w:rsidP="001A7EF2">
      <w:pPr>
        <w:ind w:left="851"/>
        <w:jc w:val="both"/>
      </w:pPr>
      <w:r>
        <w:t>Halaman Kelas merupakan halaman yang berisi informasi mengenai data Kelas, edit data Kelas, detail data Kelas, pencarian data Kelas, hapus data Kelas dan melakukan proses tambah data Kelas. Berikut merupakan gambar implementasi sistem Halaman Data Kelas.</w:t>
      </w:r>
    </w:p>
    <w:p w14:paraId="26547EF4" w14:textId="2D7C2847" w:rsidR="009741A7" w:rsidRDefault="002540E6" w:rsidP="009741A7">
      <w:pPr>
        <w:pStyle w:val="ListParagraph"/>
        <w:keepNext/>
        <w:ind w:left="851"/>
        <w:jc w:val="both"/>
      </w:pPr>
      <w:r w:rsidRPr="002540E6">
        <w:rPr>
          <w:noProof/>
        </w:rPr>
        <w:lastRenderedPageBreak/>
        <w:drawing>
          <wp:inline distT="0" distB="0" distL="0" distR="0" wp14:anchorId="08DC2EF3" wp14:editId="0F2202F1">
            <wp:extent cx="4497493" cy="2132367"/>
            <wp:effectExtent l="0" t="0" r="0" b="1270"/>
            <wp:docPr id="90" name="Picture 90" descr="C:\Users\adip\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ip\Pictures\Screenshots\Screenshot (35).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02066" cy="2134535"/>
                    </a:xfrm>
                    <a:prstGeom prst="rect">
                      <a:avLst/>
                    </a:prstGeom>
                    <a:noFill/>
                    <a:ln>
                      <a:noFill/>
                    </a:ln>
                  </pic:spPr>
                </pic:pic>
              </a:graphicData>
            </a:graphic>
          </wp:inline>
        </w:drawing>
      </w:r>
    </w:p>
    <w:p w14:paraId="741D51AB" w14:textId="7557FCEC" w:rsidR="008754B1" w:rsidRPr="009741A7" w:rsidRDefault="009741A7" w:rsidP="009741A7">
      <w:pPr>
        <w:pStyle w:val="Caption"/>
        <w:rPr>
          <w:lang w:val="en-US"/>
        </w:rPr>
      </w:pPr>
      <w:bookmarkStart w:id="3278" w:name="_Toc94361564"/>
      <w:r>
        <w:t xml:space="preserve">Gambar 4. </w:t>
      </w:r>
      <w:r>
        <w:fldChar w:fldCharType="begin"/>
      </w:r>
      <w:r>
        <w:instrText xml:space="preserve"> SEQ Gambar_4. \* ARABIC </w:instrText>
      </w:r>
      <w:r>
        <w:fldChar w:fldCharType="separate"/>
      </w:r>
      <w:r w:rsidR="005F031C">
        <w:rPr>
          <w:noProof/>
        </w:rPr>
        <w:t>51</w:t>
      </w:r>
      <w:r>
        <w:fldChar w:fldCharType="end"/>
      </w:r>
      <w:r>
        <w:rPr>
          <w:lang w:val="en-US"/>
        </w:rPr>
        <w:t xml:space="preserve"> </w:t>
      </w:r>
      <w:r>
        <w:t xml:space="preserve">Implementasi Sistem </w:t>
      </w:r>
      <w:r>
        <w:rPr>
          <w:lang w:val="en-US"/>
        </w:rPr>
        <w:t>Halaman Kelas</w:t>
      </w:r>
      <w:bookmarkEnd w:id="3278"/>
    </w:p>
    <w:p w14:paraId="416E0832" w14:textId="64C618B4" w:rsidR="008754B1" w:rsidRDefault="008754B1" w:rsidP="008754B1">
      <w:pPr>
        <w:pStyle w:val="ListParagraph"/>
        <w:ind w:left="851"/>
        <w:jc w:val="both"/>
      </w:pPr>
    </w:p>
    <w:p w14:paraId="53D5C876" w14:textId="09F48543" w:rsidR="0074580C" w:rsidRDefault="0074580C" w:rsidP="008754B1">
      <w:pPr>
        <w:pStyle w:val="ListParagraph"/>
        <w:numPr>
          <w:ilvl w:val="0"/>
          <w:numId w:val="73"/>
        </w:numPr>
        <w:ind w:left="851" w:hanging="401"/>
        <w:jc w:val="both"/>
      </w:pPr>
      <w:r>
        <w:t>Detail Halaman Kelas</w:t>
      </w:r>
    </w:p>
    <w:p w14:paraId="4FD0EE5D" w14:textId="01DF218A" w:rsidR="00A67086" w:rsidRDefault="00A67086" w:rsidP="00A67086">
      <w:pPr>
        <w:ind w:left="851"/>
        <w:jc w:val="both"/>
      </w:pPr>
      <w:r>
        <w:t>Detail Halaman Kelas merupakan halaman yang berisi informasi mengenai daftar Siswa dan jumlah Siswa yang berada di kelas tersebut. Berikut merupakan gambar implementasi sistem Detail Halaman Data Kelas.</w:t>
      </w:r>
    </w:p>
    <w:p w14:paraId="1BDA81A1" w14:textId="3D68E60C" w:rsidR="009741A7" w:rsidRDefault="00D533A2" w:rsidP="009741A7">
      <w:pPr>
        <w:keepNext/>
        <w:ind w:left="851"/>
        <w:jc w:val="both"/>
      </w:pPr>
      <w:r w:rsidRPr="00D533A2">
        <w:rPr>
          <w:noProof/>
        </w:rPr>
        <w:drawing>
          <wp:inline distT="0" distB="0" distL="0" distR="0" wp14:anchorId="2C10FBF4" wp14:editId="7C4E36F8">
            <wp:extent cx="4240107" cy="2045912"/>
            <wp:effectExtent l="0" t="0" r="8255" b="0"/>
            <wp:docPr id="94" name="Picture 94" descr="C:\Users\adip\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ip\Pictures\Screenshots\Screenshot (3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49374" cy="2050383"/>
                    </a:xfrm>
                    <a:prstGeom prst="rect">
                      <a:avLst/>
                    </a:prstGeom>
                    <a:noFill/>
                    <a:ln>
                      <a:noFill/>
                    </a:ln>
                  </pic:spPr>
                </pic:pic>
              </a:graphicData>
            </a:graphic>
          </wp:inline>
        </w:drawing>
      </w:r>
    </w:p>
    <w:p w14:paraId="04A90D52" w14:textId="0B0740E1" w:rsidR="00A67086" w:rsidRPr="009741A7" w:rsidRDefault="009741A7" w:rsidP="009741A7">
      <w:pPr>
        <w:pStyle w:val="Caption"/>
        <w:rPr>
          <w:noProof/>
          <w:lang w:val="en-US"/>
        </w:rPr>
      </w:pPr>
      <w:bookmarkStart w:id="3279" w:name="_Toc94361565"/>
      <w:r>
        <w:t xml:space="preserve">Gambar 4. </w:t>
      </w:r>
      <w:r>
        <w:fldChar w:fldCharType="begin"/>
      </w:r>
      <w:r>
        <w:instrText xml:space="preserve"> SEQ Gambar_4. \* ARABIC </w:instrText>
      </w:r>
      <w:r>
        <w:fldChar w:fldCharType="separate"/>
      </w:r>
      <w:r w:rsidR="005F031C">
        <w:rPr>
          <w:noProof/>
        </w:rPr>
        <w:t>52</w:t>
      </w:r>
      <w:r>
        <w:fldChar w:fldCharType="end"/>
      </w:r>
      <w:r>
        <w:rPr>
          <w:lang w:val="en-US"/>
        </w:rPr>
        <w:t xml:space="preserve"> </w:t>
      </w:r>
      <w:r>
        <w:t xml:space="preserve">Implementasi Sistem </w:t>
      </w:r>
      <w:r>
        <w:rPr>
          <w:lang w:val="en-US"/>
        </w:rPr>
        <w:t>Detail Halaman Kelas</w:t>
      </w:r>
      <w:bookmarkEnd w:id="3279"/>
    </w:p>
    <w:p w14:paraId="7AA6F150" w14:textId="77777777" w:rsidR="00EC1085" w:rsidRDefault="00EC1085" w:rsidP="008754B1">
      <w:pPr>
        <w:jc w:val="both"/>
      </w:pPr>
    </w:p>
    <w:p w14:paraId="13BF9987" w14:textId="12C6D350" w:rsidR="00DA5EE0" w:rsidRDefault="00DA5EE0" w:rsidP="00DA5EE0">
      <w:pPr>
        <w:pStyle w:val="ListParagraph"/>
        <w:numPr>
          <w:ilvl w:val="0"/>
          <w:numId w:val="73"/>
        </w:numPr>
        <w:ind w:left="851"/>
        <w:jc w:val="both"/>
      </w:pPr>
      <w:r>
        <w:t>Halaman Mapelkelas</w:t>
      </w:r>
    </w:p>
    <w:p w14:paraId="757E134F" w14:textId="72321093" w:rsidR="008F7BBF" w:rsidRDefault="008F7BBF" w:rsidP="008F7BBF">
      <w:pPr>
        <w:ind w:left="851"/>
        <w:jc w:val="both"/>
      </w:pPr>
      <w:r>
        <w:t xml:space="preserve">Halaman Mapelkelas merupakan halaman yang berisi daftar kelas yang ada di SMK TI Bali Global Karangasem. Berikut merupakan gambar implementasi sistem Detail Halaman Data </w:t>
      </w:r>
      <w:r w:rsidR="00697BF9">
        <w:t>Mapelk</w:t>
      </w:r>
      <w:r>
        <w:t>elas.</w:t>
      </w:r>
    </w:p>
    <w:p w14:paraId="2EA43DF2" w14:textId="0EC2EC57" w:rsidR="009741A7" w:rsidRDefault="004B398D" w:rsidP="009741A7">
      <w:pPr>
        <w:pStyle w:val="ListParagraph"/>
        <w:keepNext/>
        <w:ind w:left="851"/>
        <w:jc w:val="both"/>
      </w:pPr>
      <w:r w:rsidRPr="004B398D">
        <w:rPr>
          <w:noProof/>
        </w:rPr>
        <w:lastRenderedPageBreak/>
        <w:drawing>
          <wp:inline distT="0" distB="0" distL="0" distR="0" wp14:anchorId="34BA76A9" wp14:editId="66F17C4D">
            <wp:extent cx="4544907" cy="2186368"/>
            <wp:effectExtent l="0" t="0" r="8255" b="4445"/>
            <wp:docPr id="96" name="Picture 96" descr="C:\Users\adip\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ip\Pictures\Screenshots\Screenshot (37).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51882" cy="2189724"/>
                    </a:xfrm>
                    <a:prstGeom prst="rect">
                      <a:avLst/>
                    </a:prstGeom>
                    <a:noFill/>
                    <a:ln>
                      <a:noFill/>
                    </a:ln>
                  </pic:spPr>
                </pic:pic>
              </a:graphicData>
            </a:graphic>
          </wp:inline>
        </w:drawing>
      </w:r>
    </w:p>
    <w:p w14:paraId="70A5646C" w14:textId="4932E0B5" w:rsidR="008F7BBF" w:rsidRPr="009741A7" w:rsidRDefault="009741A7" w:rsidP="009741A7">
      <w:pPr>
        <w:pStyle w:val="Caption"/>
        <w:rPr>
          <w:noProof/>
          <w:lang w:val="en-US"/>
        </w:rPr>
      </w:pPr>
      <w:bookmarkStart w:id="3280" w:name="_Toc94361566"/>
      <w:r>
        <w:t xml:space="preserve">Gambar 4. </w:t>
      </w:r>
      <w:r>
        <w:fldChar w:fldCharType="begin"/>
      </w:r>
      <w:r>
        <w:instrText xml:space="preserve"> SEQ Gambar_4. \* ARABIC </w:instrText>
      </w:r>
      <w:r>
        <w:fldChar w:fldCharType="separate"/>
      </w:r>
      <w:r w:rsidR="005F031C">
        <w:rPr>
          <w:noProof/>
        </w:rPr>
        <w:t>53</w:t>
      </w:r>
      <w:r>
        <w:fldChar w:fldCharType="end"/>
      </w:r>
      <w:r>
        <w:rPr>
          <w:lang w:val="en-US"/>
        </w:rPr>
        <w:t xml:space="preserve"> </w:t>
      </w:r>
      <w:r>
        <w:t xml:space="preserve">Implementasi Sistem </w:t>
      </w:r>
      <w:r>
        <w:rPr>
          <w:lang w:val="en-US"/>
        </w:rPr>
        <w:t>Halaman Mapelkelas</w:t>
      </w:r>
      <w:bookmarkEnd w:id="3280"/>
    </w:p>
    <w:p w14:paraId="50869901" w14:textId="77777777" w:rsidR="00EC1085" w:rsidRDefault="00EC1085" w:rsidP="008F7BBF">
      <w:pPr>
        <w:pStyle w:val="ListParagraph"/>
        <w:ind w:left="851"/>
        <w:jc w:val="both"/>
      </w:pPr>
    </w:p>
    <w:p w14:paraId="0D142972" w14:textId="716D51F9" w:rsidR="00A345DB" w:rsidRDefault="00A345DB" w:rsidP="00A345DB">
      <w:pPr>
        <w:pStyle w:val="ListParagraph"/>
        <w:numPr>
          <w:ilvl w:val="0"/>
          <w:numId w:val="73"/>
        </w:numPr>
        <w:ind w:left="851"/>
        <w:jc w:val="both"/>
      </w:pPr>
      <w:r>
        <w:t>Detail Halaman Mapelkelas</w:t>
      </w:r>
    </w:p>
    <w:p w14:paraId="01749A30" w14:textId="658C3DB2" w:rsidR="008754B1" w:rsidRDefault="008754B1" w:rsidP="008754B1">
      <w:pPr>
        <w:ind w:left="851"/>
        <w:jc w:val="both"/>
      </w:pPr>
      <w:r>
        <w:t>Halaman Detail Mapelkelas merupakan halaman yang berfungsi menambah data Mata pelajaran kelas, menampilkan data mata pelajaran kelas dan menghapu</w:t>
      </w:r>
      <w:r w:rsidR="00864CF5" w:rsidRPr="00864CF5">
        <w:t xml:space="preserve"> </w:t>
      </w:r>
      <w:r w:rsidR="00864CF5">
        <w:t xml:space="preserve">gambar implementasi sistem </w:t>
      </w:r>
      <w:r>
        <w:t>s data pelajaran kelas. Berikut merupakan gambar perancangan antarmuka Halaman Detail Mapelkelas.</w:t>
      </w:r>
    </w:p>
    <w:p w14:paraId="7C473FDF" w14:textId="23D0DF19" w:rsidR="009741A7" w:rsidRDefault="008754B1" w:rsidP="009741A7">
      <w:pPr>
        <w:pStyle w:val="ListParagraph"/>
        <w:keepNext/>
        <w:ind w:left="851"/>
        <w:jc w:val="both"/>
      </w:pPr>
      <w:r w:rsidRPr="008754B1">
        <w:rPr>
          <w:noProof/>
        </w:rPr>
        <w:drawing>
          <wp:inline distT="0" distB="0" distL="0" distR="0" wp14:anchorId="63438619" wp14:editId="1F0B9375">
            <wp:extent cx="4425950" cy="2127546"/>
            <wp:effectExtent l="0" t="0" r="0" b="6350"/>
            <wp:docPr id="154" name="Picture 154" descr="C:\Users\adip\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ip\Pictures\Screenshots\Screenshot (45).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37466" cy="2133082"/>
                    </a:xfrm>
                    <a:prstGeom prst="rect">
                      <a:avLst/>
                    </a:prstGeom>
                    <a:noFill/>
                    <a:ln>
                      <a:noFill/>
                    </a:ln>
                  </pic:spPr>
                </pic:pic>
              </a:graphicData>
            </a:graphic>
          </wp:inline>
        </w:drawing>
      </w:r>
    </w:p>
    <w:p w14:paraId="09EEAFE0" w14:textId="20BF5B26" w:rsidR="00B8504F" w:rsidRPr="009741A7" w:rsidRDefault="009741A7" w:rsidP="009741A7">
      <w:pPr>
        <w:pStyle w:val="Caption"/>
        <w:rPr>
          <w:lang w:val="en-US"/>
        </w:rPr>
      </w:pPr>
      <w:bookmarkStart w:id="3281" w:name="_Toc94361567"/>
      <w:r>
        <w:t xml:space="preserve">Gambar 4. </w:t>
      </w:r>
      <w:r>
        <w:fldChar w:fldCharType="begin"/>
      </w:r>
      <w:r>
        <w:instrText xml:space="preserve"> SEQ Gambar_4. \* ARABIC </w:instrText>
      </w:r>
      <w:r>
        <w:fldChar w:fldCharType="separate"/>
      </w:r>
      <w:r w:rsidR="005F031C">
        <w:rPr>
          <w:noProof/>
        </w:rPr>
        <w:t>54</w:t>
      </w:r>
      <w:r>
        <w:fldChar w:fldCharType="end"/>
      </w:r>
      <w:r>
        <w:rPr>
          <w:lang w:val="en-US"/>
        </w:rPr>
        <w:t xml:space="preserve"> </w:t>
      </w:r>
      <w:r>
        <w:t xml:space="preserve">Implementasi Sistem </w:t>
      </w:r>
      <w:r>
        <w:rPr>
          <w:lang w:val="en-US"/>
        </w:rPr>
        <w:t>Halaman Mapelkelas</w:t>
      </w:r>
      <w:bookmarkEnd w:id="3281"/>
    </w:p>
    <w:p w14:paraId="16678485" w14:textId="075D38D4" w:rsidR="008754B1" w:rsidRDefault="008754B1" w:rsidP="00B8504F">
      <w:pPr>
        <w:pStyle w:val="ListParagraph"/>
        <w:ind w:left="851"/>
        <w:jc w:val="both"/>
      </w:pPr>
    </w:p>
    <w:p w14:paraId="07F617BE" w14:textId="4802B74D" w:rsidR="00DA5EE0" w:rsidRDefault="00DA5EE0" w:rsidP="00DA5EE0">
      <w:pPr>
        <w:pStyle w:val="ListParagraph"/>
        <w:numPr>
          <w:ilvl w:val="0"/>
          <w:numId w:val="73"/>
        </w:numPr>
        <w:ind w:left="851"/>
        <w:jc w:val="both"/>
      </w:pPr>
      <w:r>
        <w:t>Halaman Jadwal</w:t>
      </w:r>
    </w:p>
    <w:p w14:paraId="0950CD02" w14:textId="77777777" w:rsidR="008754B1" w:rsidRDefault="008754B1" w:rsidP="008754B1">
      <w:pPr>
        <w:ind w:left="851"/>
        <w:jc w:val="both"/>
      </w:pPr>
      <w:r>
        <w:t xml:space="preserve">Halaman Jadwal merupakan halaman yang menampilkan data kelas yang ada di sekolah. Pada halaman ini terdapat 1 tombol yaitu : </w:t>
      </w:r>
      <w:r w:rsidRPr="008754B1">
        <w:rPr>
          <w:i/>
        </w:rPr>
        <w:t>Show.</w:t>
      </w:r>
    </w:p>
    <w:p w14:paraId="134B9513" w14:textId="5D2094BE" w:rsidR="009741A7" w:rsidRDefault="008754B1" w:rsidP="009741A7">
      <w:pPr>
        <w:pStyle w:val="ListParagraph"/>
        <w:keepNext/>
        <w:ind w:left="851"/>
        <w:jc w:val="both"/>
      </w:pPr>
      <w:r w:rsidRPr="008754B1">
        <w:rPr>
          <w:noProof/>
        </w:rPr>
        <w:lastRenderedPageBreak/>
        <w:drawing>
          <wp:inline distT="0" distB="0" distL="0" distR="0" wp14:anchorId="3C9D66FE" wp14:editId="45F72ED7">
            <wp:extent cx="4464050" cy="2154082"/>
            <wp:effectExtent l="0" t="0" r="0" b="0"/>
            <wp:docPr id="156" name="Picture 156" descr="C:\Users\adip\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ip\Pictures\Screenshots\Screenshot (4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73298" cy="2158544"/>
                    </a:xfrm>
                    <a:prstGeom prst="rect">
                      <a:avLst/>
                    </a:prstGeom>
                    <a:noFill/>
                    <a:ln>
                      <a:noFill/>
                    </a:ln>
                  </pic:spPr>
                </pic:pic>
              </a:graphicData>
            </a:graphic>
          </wp:inline>
        </w:drawing>
      </w:r>
    </w:p>
    <w:p w14:paraId="09F3847D" w14:textId="2446B81B" w:rsidR="008754B1" w:rsidRPr="009741A7" w:rsidRDefault="009741A7" w:rsidP="009741A7">
      <w:pPr>
        <w:pStyle w:val="Caption"/>
        <w:rPr>
          <w:lang w:val="en-US"/>
        </w:rPr>
      </w:pPr>
      <w:bookmarkStart w:id="3282" w:name="_Toc94361568"/>
      <w:r>
        <w:t xml:space="preserve">Gambar 4. </w:t>
      </w:r>
      <w:r>
        <w:fldChar w:fldCharType="begin"/>
      </w:r>
      <w:r>
        <w:instrText xml:space="preserve"> SEQ Gambar_4. \* ARABIC </w:instrText>
      </w:r>
      <w:r>
        <w:fldChar w:fldCharType="separate"/>
      </w:r>
      <w:r w:rsidR="005F031C">
        <w:rPr>
          <w:noProof/>
        </w:rPr>
        <w:t>55</w:t>
      </w:r>
      <w:r>
        <w:fldChar w:fldCharType="end"/>
      </w:r>
      <w:r>
        <w:rPr>
          <w:lang w:val="en-US"/>
        </w:rPr>
        <w:t xml:space="preserve"> </w:t>
      </w:r>
      <w:r>
        <w:t xml:space="preserve">Implementasi Sistem </w:t>
      </w:r>
      <w:r>
        <w:rPr>
          <w:lang w:val="en-US"/>
        </w:rPr>
        <w:t>Halaman Jadwal</w:t>
      </w:r>
      <w:bookmarkEnd w:id="3282"/>
    </w:p>
    <w:p w14:paraId="523E4E15" w14:textId="77777777" w:rsidR="007F1B01" w:rsidRDefault="007F1B01" w:rsidP="007F1B01">
      <w:pPr>
        <w:pStyle w:val="ListParagraph"/>
        <w:ind w:left="630"/>
        <w:jc w:val="both"/>
      </w:pPr>
    </w:p>
    <w:p w14:paraId="5A9AE113" w14:textId="15C79D69" w:rsidR="0065595D" w:rsidRDefault="00A345DB" w:rsidP="007F1B01">
      <w:pPr>
        <w:pStyle w:val="ListParagraph"/>
        <w:numPr>
          <w:ilvl w:val="0"/>
          <w:numId w:val="73"/>
        </w:numPr>
        <w:ind w:left="720"/>
        <w:jc w:val="both"/>
      </w:pPr>
      <w:r>
        <w:t>Detail Halaman Jadwal</w:t>
      </w:r>
    </w:p>
    <w:p w14:paraId="4A518A4B" w14:textId="210B50EE" w:rsidR="008754B1" w:rsidRDefault="008754B1" w:rsidP="008754B1">
      <w:pPr>
        <w:ind w:left="709" w:firstLine="11"/>
        <w:jc w:val="both"/>
      </w:pPr>
      <w:r>
        <w:t xml:space="preserve">Halaman Detail Jadwal merupakan halaman yang berfungsi menambah data Jadwal mata pelajaran, menampilkan Jadwal mata pelajaran dan menghapus jadwal data pelajaran. Berikut merupakan </w:t>
      </w:r>
      <w:r w:rsidR="00864CF5">
        <w:t>gambar implementasi sistem</w:t>
      </w:r>
      <w:r>
        <w:t xml:space="preserve"> Halaman Tambah Jadwal.</w:t>
      </w:r>
    </w:p>
    <w:p w14:paraId="05DF8B7F" w14:textId="77777777" w:rsidR="008754B1" w:rsidRDefault="008754B1" w:rsidP="008754B1">
      <w:pPr>
        <w:ind w:left="709" w:firstLine="11"/>
        <w:jc w:val="both"/>
      </w:pPr>
    </w:p>
    <w:p w14:paraId="198FECEA" w14:textId="67E80364" w:rsidR="009741A7" w:rsidRDefault="008754B1" w:rsidP="009741A7">
      <w:pPr>
        <w:keepNext/>
        <w:ind w:left="851"/>
        <w:jc w:val="both"/>
      </w:pPr>
      <w:r w:rsidRPr="008754B1">
        <w:rPr>
          <w:noProof/>
        </w:rPr>
        <w:drawing>
          <wp:inline distT="0" distB="0" distL="0" distR="0" wp14:anchorId="55CD1BBC" wp14:editId="4AD713FB">
            <wp:extent cx="4173793" cy="2015079"/>
            <wp:effectExtent l="0" t="0" r="0" b="4445"/>
            <wp:docPr id="158" name="Picture 158" descr="C:\Users\adip\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ip\Pictures\Screenshots\Screenshot (47).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81397" cy="2018750"/>
                    </a:xfrm>
                    <a:prstGeom prst="rect">
                      <a:avLst/>
                    </a:prstGeom>
                    <a:noFill/>
                    <a:ln>
                      <a:noFill/>
                    </a:ln>
                  </pic:spPr>
                </pic:pic>
              </a:graphicData>
            </a:graphic>
          </wp:inline>
        </w:drawing>
      </w:r>
    </w:p>
    <w:p w14:paraId="79D32CAA" w14:textId="5EF8939E" w:rsidR="0065595D" w:rsidRPr="009741A7" w:rsidRDefault="009741A7" w:rsidP="009741A7">
      <w:pPr>
        <w:pStyle w:val="Caption"/>
        <w:rPr>
          <w:lang w:val="en-US"/>
        </w:rPr>
      </w:pPr>
      <w:bookmarkStart w:id="3283" w:name="_Toc94361569"/>
      <w:r>
        <w:t xml:space="preserve">Gambar 4. </w:t>
      </w:r>
      <w:r>
        <w:fldChar w:fldCharType="begin"/>
      </w:r>
      <w:r>
        <w:instrText xml:space="preserve"> SEQ Gambar_4. \* ARABIC </w:instrText>
      </w:r>
      <w:r>
        <w:fldChar w:fldCharType="separate"/>
      </w:r>
      <w:r w:rsidR="005F031C">
        <w:rPr>
          <w:noProof/>
        </w:rPr>
        <w:t>56</w:t>
      </w:r>
      <w:r>
        <w:fldChar w:fldCharType="end"/>
      </w:r>
      <w:r>
        <w:rPr>
          <w:lang w:val="en-US"/>
        </w:rPr>
        <w:t xml:space="preserve"> </w:t>
      </w:r>
      <w:r>
        <w:t xml:space="preserve">Implementasi Sistem </w:t>
      </w:r>
      <w:r>
        <w:rPr>
          <w:lang w:val="en-US"/>
        </w:rPr>
        <w:t>Detail Halaman Jadwal</w:t>
      </w:r>
      <w:bookmarkEnd w:id="3283"/>
    </w:p>
    <w:p w14:paraId="7CA590F8" w14:textId="77777777" w:rsidR="008754B1" w:rsidRPr="0051109A" w:rsidRDefault="008754B1" w:rsidP="008754B1">
      <w:pPr>
        <w:ind w:left="851"/>
        <w:jc w:val="both"/>
      </w:pPr>
    </w:p>
    <w:p w14:paraId="3356260B" w14:textId="3D7D049E" w:rsidR="0065595D" w:rsidRDefault="0065595D" w:rsidP="006E5D17">
      <w:pPr>
        <w:pStyle w:val="Heading3"/>
        <w:numPr>
          <w:ilvl w:val="0"/>
          <w:numId w:val="67"/>
        </w:numPr>
        <w:ind w:left="1134" w:hanging="708"/>
      </w:pPr>
      <w:bookmarkStart w:id="3284" w:name="_Toc94356991"/>
      <w:r w:rsidRPr="006E5D17">
        <w:t>Implementasi</w:t>
      </w:r>
      <w:r>
        <w:t xml:space="preserve"> Sistem </w:t>
      </w:r>
      <w:r>
        <w:rPr>
          <w:i/>
        </w:rPr>
        <w:t>Guru</w:t>
      </w:r>
      <w:bookmarkEnd w:id="3284"/>
    </w:p>
    <w:p w14:paraId="0AFE50FC" w14:textId="01CCD74D" w:rsidR="0065595D" w:rsidRDefault="0065595D" w:rsidP="0065595D">
      <w:pPr>
        <w:ind w:left="426" w:firstLine="720"/>
        <w:jc w:val="both"/>
      </w:pPr>
      <w:r>
        <w:t xml:space="preserve">Perancangan Antarmuka </w:t>
      </w:r>
      <w:r w:rsidR="008234A8">
        <w:t>Guru</w:t>
      </w:r>
      <w:r>
        <w:t xml:space="preserve"> merupakan rancangan gambaran desain sistem yang akan diakses oleh Guru. Berikut merupakan </w:t>
      </w:r>
      <w:r w:rsidR="005058EF">
        <w:t>Implementasi</w:t>
      </w:r>
      <w:r>
        <w:t xml:space="preserve"> desain sistem yang akan d</w:t>
      </w:r>
      <w:r w:rsidR="008234A8">
        <w:t>iakses oleh Guru</w:t>
      </w:r>
      <w:r>
        <w:t>.</w:t>
      </w:r>
    </w:p>
    <w:p w14:paraId="597596FB" w14:textId="116D321C" w:rsidR="0065595D" w:rsidRPr="0065595D" w:rsidRDefault="0065595D" w:rsidP="008234A8">
      <w:pPr>
        <w:pStyle w:val="ListParagraph"/>
        <w:numPr>
          <w:ilvl w:val="0"/>
          <w:numId w:val="74"/>
        </w:numPr>
        <w:ind w:left="810"/>
        <w:jc w:val="both"/>
      </w:pPr>
      <w:r>
        <w:t xml:space="preserve">Halaman </w:t>
      </w:r>
      <w:r w:rsidR="008234A8" w:rsidRPr="008234A8">
        <w:rPr>
          <w:i/>
        </w:rPr>
        <w:t xml:space="preserve">Dashboard </w:t>
      </w:r>
      <w:r w:rsidR="008234A8">
        <w:t>Guru</w:t>
      </w:r>
    </w:p>
    <w:p w14:paraId="66292A34" w14:textId="77777777" w:rsidR="008234A8" w:rsidRPr="00FF0BDD" w:rsidRDefault="008234A8" w:rsidP="008234A8">
      <w:pPr>
        <w:ind w:left="851"/>
        <w:jc w:val="both"/>
      </w:pPr>
      <w:r>
        <w:lastRenderedPageBreak/>
        <w:t xml:space="preserve">Halaman </w:t>
      </w:r>
      <w:r w:rsidRPr="008234A8">
        <w:rPr>
          <w:i/>
        </w:rPr>
        <w:t xml:space="preserve">Dashboard </w:t>
      </w:r>
      <w:r>
        <w:t xml:space="preserve">Guru merupakan halaman yang pertama kali muncul saat Guru berhasil melakukan </w:t>
      </w:r>
      <w:r w:rsidRPr="008234A8">
        <w:rPr>
          <w:i/>
        </w:rPr>
        <w:t xml:space="preserve">Login. </w:t>
      </w:r>
      <w:r>
        <w:t>Di halaman ini akan menampilkan jadwal yang akan di ajar oleh Guru, dan menampilkan tombol detail kelas.</w:t>
      </w:r>
    </w:p>
    <w:p w14:paraId="37CA8829" w14:textId="00C4DE2A" w:rsidR="009741A7" w:rsidRDefault="008234A8" w:rsidP="009741A7">
      <w:pPr>
        <w:keepNext/>
        <w:ind w:left="851"/>
        <w:jc w:val="both"/>
      </w:pPr>
      <w:r w:rsidRPr="008234A8">
        <w:rPr>
          <w:noProof/>
        </w:rPr>
        <w:drawing>
          <wp:inline distT="0" distB="0" distL="0" distR="0" wp14:anchorId="46962C49" wp14:editId="1B8BA6D6">
            <wp:extent cx="4483100" cy="2166713"/>
            <wp:effectExtent l="0" t="0" r="0" b="5080"/>
            <wp:docPr id="67" name="Picture 67" descr="C:\Users\adip\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p\Pictures\Screenshots\Screenshot (48).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90535" cy="2170306"/>
                    </a:xfrm>
                    <a:prstGeom prst="rect">
                      <a:avLst/>
                    </a:prstGeom>
                    <a:noFill/>
                    <a:ln>
                      <a:noFill/>
                    </a:ln>
                  </pic:spPr>
                </pic:pic>
              </a:graphicData>
            </a:graphic>
          </wp:inline>
        </w:drawing>
      </w:r>
    </w:p>
    <w:p w14:paraId="73DB194B" w14:textId="10BB635E" w:rsidR="0065595D" w:rsidRPr="009741A7" w:rsidRDefault="009741A7" w:rsidP="009741A7">
      <w:pPr>
        <w:pStyle w:val="Caption"/>
        <w:rPr>
          <w:lang w:val="en-US"/>
        </w:rPr>
      </w:pPr>
      <w:bookmarkStart w:id="3285" w:name="_Toc94361570"/>
      <w:r>
        <w:t xml:space="preserve">Gambar 4. </w:t>
      </w:r>
      <w:r>
        <w:fldChar w:fldCharType="begin"/>
      </w:r>
      <w:r>
        <w:instrText xml:space="preserve"> SEQ Gambar_4. \* ARABIC </w:instrText>
      </w:r>
      <w:r>
        <w:fldChar w:fldCharType="separate"/>
      </w:r>
      <w:r w:rsidR="005F031C">
        <w:rPr>
          <w:noProof/>
        </w:rPr>
        <w:t>57</w:t>
      </w:r>
      <w:r>
        <w:fldChar w:fldCharType="end"/>
      </w:r>
      <w:r>
        <w:rPr>
          <w:lang w:val="en-US"/>
        </w:rPr>
        <w:t xml:space="preserve"> </w:t>
      </w:r>
      <w:r>
        <w:t xml:space="preserve">Implementasi Sistem </w:t>
      </w:r>
      <w:r w:rsidRPr="008234A8">
        <w:rPr>
          <w:i/>
        </w:rPr>
        <w:t xml:space="preserve">Dashboard </w:t>
      </w:r>
      <w:r>
        <w:t>Guru</w:t>
      </w:r>
      <w:bookmarkEnd w:id="3285"/>
    </w:p>
    <w:p w14:paraId="51E3C981" w14:textId="7F9D7F9D" w:rsidR="0065595D" w:rsidRPr="0065595D" w:rsidRDefault="0065595D" w:rsidP="008234A8">
      <w:pPr>
        <w:jc w:val="both"/>
      </w:pPr>
    </w:p>
    <w:p w14:paraId="2AB636C7" w14:textId="6C693CAD" w:rsidR="0065595D" w:rsidRDefault="0065595D" w:rsidP="008234A8">
      <w:pPr>
        <w:pStyle w:val="ListParagraph"/>
        <w:numPr>
          <w:ilvl w:val="0"/>
          <w:numId w:val="74"/>
        </w:numPr>
        <w:ind w:left="810"/>
        <w:jc w:val="both"/>
      </w:pPr>
      <w:r>
        <w:t xml:space="preserve">Halaman </w:t>
      </w:r>
      <w:r w:rsidR="008234A8">
        <w:t>Detail Kelas Guru</w:t>
      </w:r>
    </w:p>
    <w:p w14:paraId="0EF011A5" w14:textId="396D58AF" w:rsidR="008234A8" w:rsidRDefault="008234A8" w:rsidP="007F1B01">
      <w:pPr>
        <w:ind w:left="810"/>
        <w:jc w:val="both"/>
      </w:pPr>
      <w:r>
        <w:t>Halaman Detail Kelas Guru merupakan halaman yang menampilkan daftar siswa yang akan di ajar d</w:t>
      </w:r>
      <w:r w:rsidR="007F1B01">
        <w:t>i jadwal tersebut.</w:t>
      </w:r>
    </w:p>
    <w:p w14:paraId="4AD3496B" w14:textId="02CF9A52" w:rsidR="008234A8" w:rsidRDefault="009741A7" w:rsidP="008234A8">
      <w:pPr>
        <w:jc w:val="both"/>
      </w:pPr>
      <w:r>
        <w:rPr>
          <w:noProof/>
        </w:rPr>
        <mc:AlternateContent>
          <mc:Choice Requires="wps">
            <w:drawing>
              <wp:anchor distT="0" distB="0" distL="114300" distR="114300" simplePos="0" relativeHeight="251929600" behindDoc="0" locked="0" layoutInCell="1" allowOverlap="1" wp14:anchorId="715FE6F2" wp14:editId="0DFE8AD7">
                <wp:simplePos x="0" y="0"/>
                <wp:positionH relativeFrom="column">
                  <wp:posOffset>585470</wp:posOffset>
                </wp:positionH>
                <wp:positionV relativeFrom="paragraph">
                  <wp:posOffset>2143760</wp:posOffset>
                </wp:positionV>
                <wp:extent cx="4299585" cy="635"/>
                <wp:effectExtent l="0" t="0" r="5715" b="6985"/>
                <wp:wrapTopAndBottom/>
                <wp:docPr id="47" name="Text Box 47"/>
                <wp:cNvGraphicFramePr/>
                <a:graphic xmlns:a="http://schemas.openxmlformats.org/drawingml/2006/main">
                  <a:graphicData uri="http://schemas.microsoft.com/office/word/2010/wordprocessingShape">
                    <wps:wsp>
                      <wps:cNvSpPr txBox="1"/>
                      <wps:spPr>
                        <a:xfrm>
                          <a:off x="0" y="0"/>
                          <a:ext cx="4299585" cy="635"/>
                        </a:xfrm>
                        <a:prstGeom prst="rect">
                          <a:avLst/>
                        </a:prstGeom>
                        <a:noFill/>
                        <a:ln>
                          <a:noFill/>
                        </a:ln>
                      </wps:spPr>
                      <wps:txbx>
                        <w:txbxContent>
                          <w:p w14:paraId="6071A4E4" w14:textId="5D180A0F" w:rsidR="00460EF3" w:rsidRPr="009741A7" w:rsidRDefault="00460EF3" w:rsidP="009741A7">
                            <w:pPr>
                              <w:pStyle w:val="Caption"/>
                              <w:rPr>
                                <w:noProof/>
                                <w:lang w:val="en-US"/>
                              </w:rPr>
                            </w:pPr>
                            <w:bookmarkStart w:id="3286" w:name="_Toc94361571"/>
                            <w:r>
                              <w:t xml:space="preserve">Gambar 4. </w:t>
                            </w:r>
                            <w:r>
                              <w:fldChar w:fldCharType="begin"/>
                            </w:r>
                            <w:r>
                              <w:instrText xml:space="preserve"> SEQ Gambar_4. \* ARABIC </w:instrText>
                            </w:r>
                            <w:r>
                              <w:fldChar w:fldCharType="separate"/>
                            </w:r>
                            <w:r>
                              <w:rPr>
                                <w:noProof/>
                              </w:rPr>
                              <w:t>58</w:t>
                            </w:r>
                            <w:r>
                              <w:fldChar w:fldCharType="end"/>
                            </w:r>
                            <w:r>
                              <w:rPr>
                                <w:lang w:val="en-US"/>
                              </w:rPr>
                              <w:t xml:space="preserve"> </w:t>
                            </w:r>
                            <w:r>
                              <w:t>Implementasi Sistem Detail Kelas Guru</w:t>
                            </w:r>
                            <w:bookmarkEnd w:id="3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FE6F2" id="Text Box 47" o:spid="_x0000_s1042" type="#_x0000_t202" style="position:absolute;left:0;text-align:left;margin-left:46.1pt;margin-top:168.8pt;width:338.5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" filled="f" stroked="f">
                <v:textbox style="mso-fit-shape-to-text:t" inset="0,0,0,0">
                  <w:txbxContent>
                    <w:p w14:paraId="6071A4E4" w14:textId="5D180A0F" w:rsidR="00460EF3" w:rsidRPr="009741A7" w:rsidRDefault="00460EF3" w:rsidP="009741A7">
                      <w:pPr>
                        <w:pStyle w:val="Caption"/>
                        <w:rPr>
                          <w:noProof/>
                          <w:lang w:val="en-US"/>
                        </w:rPr>
                      </w:pPr>
                      <w:bookmarkStart w:id="3314" w:name="_Toc94361571"/>
                      <w:r>
                        <w:t xml:space="preserve">Gambar 4. </w:t>
                      </w:r>
                      <w:r>
                        <w:fldChar w:fldCharType="begin"/>
                      </w:r>
                      <w:r>
                        <w:instrText xml:space="preserve"> SEQ Gambar_4. \* ARABIC </w:instrText>
                      </w:r>
                      <w:r>
                        <w:fldChar w:fldCharType="separate"/>
                      </w:r>
                      <w:r>
                        <w:rPr>
                          <w:noProof/>
                        </w:rPr>
                        <w:t>58</w:t>
                      </w:r>
                      <w:r>
                        <w:fldChar w:fldCharType="end"/>
                      </w:r>
                      <w:r>
                        <w:rPr>
                          <w:lang w:val="en-US"/>
                        </w:rPr>
                        <w:t xml:space="preserve"> </w:t>
                      </w:r>
                      <w:r>
                        <w:t>Implementasi Sistem Detail Kelas Guru</w:t>
                      </w:r>
                      <w:bookmarkEnd w:id="3314"/>
                    </w:p>
                  </w:txbxContent>
                </v:textbox>
                <w10:wrap type="topAndBottom"/>
              </v:shape>
            </w:pict>
          </mc:Fallback>
        </mc:AlternateContent>
      </w:r>
      <w:r w:rsidR="008234A8" w:rsidRPr="008234A8">
        <w:rPr>
          <w:noProof/>
        </w:rPr>
        <w:drawing>
          <wp:anchor distT="0" distB="0" distL="114300" distR="114300" simplePos="0" relativeHeight="251875328" behindDoc="0" locked="0" layoutInCell="1" allowOverlap="1" wp14:anchorId="17171EA1" wp14:editId="7B33D7F0">
            <wp:simplePos x="0" y="0"/>
            <wp:positionH relativeFrom="page">
              <wp:posOffset>2026089</wp:posOffset>
            </wp:positionH>
            <wp:positionV relativeFrom="paragraph">
              <wp:posOffset>0</wp:posOffset>
            </wp:positionV>
            <wp:extent cx="4299661" cy="2086708"/>
            <wp:effectExtent l="0" t="0" r="5715" b="8890"/>
            <wp:wrapTopAndBottom/>
            <wp:docPr id="126" name="Picture 126" descr="C:\Users\adip\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p\Pictures\Screenshots\Screenshot (49).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99661" cy="20867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8484CE" w14:textId="4DA9CD95" w:rsidR="008234A8" w:rsidRDefault="00864CF5" w:rsidP="008234A8">
      <w:pPr>
        <w:pStyle w:val="ListParagraph"/>
        <w:numPr>
          <w:ilvl w:val="0"/>
          <w:numId w:val="74"/>
        </w:numPr>
        <w:ind w:left="810"/>
        <w:jc w:val="both"/>
      </w:pPr>
      <w:r>
        <w:t>Halaman Pengumuman</w:t>
      </w:r>
      <w:r w:rsidR="000D1419">
        <w:t xml:space="preserve"> Guru</w:t>
      </w:r>
    </w:p>
    <w:p w14:paraId="518BBFA3" w14:textId="56374E07" w:rsidR="00864CF5" w:rsidRDefault="00864CF5" w:rsidP="00864CF5">
      <w:pPr>
        <w:pStyle w:val="ListParagraph"/>
        <w:ind w:left="810"/>
        <w:jc w:val="both"/>
      </w:pPr>
      <w:r>
        <w:t>Halaman Pengumuman merupakan halaman yang menampilkan pengumuman yang dibuat oleh Guru. Pada halaman ini terdapat 3 tombol yaitu : tambah Pengumuman, edit Pengumuman, dan hapus Pengumuman</w:t>
      </w:r>
    </w:p>
    <w:p w14:paraId="099C64CC" w14:textId="5941AE4A" w:rsidR="009741A7" w:rsidRDefault="00864CF5" w:rsidP="009741A7">
      <w:pPr>
        <w:pStyle w:val="ListParagraph"/>
        <w:keepNext/>
        <w:ind w:left="810"/>
        <w:jc w:val="both"/>
      </w:pPr>
      <w:r w:rsidRPr="00864CF5">
        <w:rPr>
          <w:noProof/>
        </w:rPr>
        <w:lastRenderedPageBreak/>
        <w:drawing>
          <wp:inline distT="0" distB="0" distL="0" distR="0" wp14:anchorId="149FB1E6" wp14:editId="47C83FD3">
            <wp:extent cx="4548554" cy="2200074"/>
            <wp:effectExtent l="0" t="0" r="4445" b="0"/>
            <wp:docPr id="140" name="Picture 140" descr="C:\Users\adip\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p\Pictures\Screenshots\Screenshot (5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56428" cy="2203883"/>
                    </a:xfrm>
                    <a:prstGeom prst="rect">
                      <a:avLst/>
                    </a:prstGeom>
                    <a:noFill/>
                    <a:ln>
                      <a:noFill/>
                    </a:ln>
                  </pic:spPr>
                </pic:pic>
              </a:graphicData>
            </a:graphic>
          </wp:inline>
        </w:drawing>
      </w:r>
    </w:p>
    <w:p w14:paraId="3366F231" w14:textId="781773EF" w:rsidR="00864CF5" w:rsidRPr="009741A7" w:rsidRDefault="009741A7" w:rsidP="009741A7">
      <w:pPr>
        <w:pStyle w:val="Caption"/>
        <w:rPr>
          <w:lang w:val="en-US"/>
        </w:rPr>
      </w:pPr>
      <w:bookmarkStart w:id="3287" w:name="_Toc94361572"/>
      <w:r>
        <w:t xml:space="preserve">Gambar 4. </w:t>
      </w:r>
      <w:r>
        <w:fldChar w:fldCharType="begin"/>
      </w:r>
      <w:r>
        <w:instrText xml:space="preserve"> SEQ Gambar_4. \* ARABIC </w:instrText>
      </w:r>
      <w:r>
        <w:fldChar w:fldCharType="separate"/>
      </w:r>
      <w:r w:rsidR="005F031C">
        <w:rPr>
          <w:noProof/>
        </w:rPr>
        <w:t>59</w:t>
      </w:r>
      <w:r>
        <w:fldChar w:fldCharType="end"/>
      </w:r>
      <w:r>
        <w:rPr>
          <w:lang w:val="en-US"/>
        </w:rPr>
        <w:t xml:space="preserve"> </w:t>
      </w:r>
      <w:r>
        <w:t xml:space="preserve">Implementasi Sistem </w:t>
      </w:r>
      <w:r>
        <w:rPr>
          <w:lang w:val="en-US"/>
        </w:rPr>
        <w:t>Halaman Pengumuman Guru</w:t>
      </w:r>
      <w:bookmarkEnd w:id="3287"/>
    </w:p>
    <w:p w14:paraId="77D3F344" w14:textId="77777777" w:rsidR="00864CF5" w:rsidRDefault="00864CF5" w:rsidP="00864CF5">
      <w:pPr>
        <w:pStyle w:val="ListParagraph"/>
        <w:ind w:left="810"/>
        <w:jc w:val="both"/>
      </w:pPr>
    </w:p>
    <w:p w14:paraId="3888AD94" w14:textId="3BCE6212" w:rsidR="008234A8" w:rsidRDefault="00864CF5" w:rsidP="008234A8">
      <w:pPr>
        <w:pStyle w:val="ListParagraph"/>
        <w:numPr>
          <w:ilvl w:val="0"/>
          <w:numId w:val="74"/>
        </w:numPr>
        <w:ind w:left="810"/>
        <w:jc w:val="both"/>
      </w:pPr>
      <w:r>
        <w:t>Halaman Tambah Pengumuman</w:t>
      </w:r>
    </w:p>
    <w:p w14:paraId="4B379A43" w14:textId="26FDD0CA" w:rsidR="00864CF5" w:rsidRDefault="00864CF5" w:rsidP="00864CF5">
      <w:pPr>
        <w:ind w:left="810"/>
        <w:jc w:val="both"/>
      </w:pPr>
      <w:r>
        <w:t>Halaman Tambah Pengumuman merupakan halaman yang berfungsi menambah data Pengumuman. Berikut gambar implementasi sistem Halaman Tambah Pengumuman.</w:t>
      </w:r>
    </w:p>
    <w:p w14:paraId="055A0F8C" w14:textId="77777777" w:rsidR="009741A7" w:rsidRDefault="00864CF5" w:rsidP="009741A7">
      <w:pPr>
        <w:pStyle w:val="ListParagraph"/>
        <w:keepNext/>
        <w:ind w:left="810"/>
        <w:jc w:val="both"/>
      </w:pPr>
      <w:r w:rsidRPr="00864CF5">
        <w:rPr>
          <w:noProof/>
        </w:rPr>
        <w:drawing>
          <wp:inline distT="0" distB="0" distL="0" distR="0" wp14:anchorId="3C442F51" wp14:editId="5DB9F6DF">
            <wp:extent cx="4064000" cy="1964650"/>
            <wp:effectExtent l="0" t="0" r="0" b="0"/>
            <wp:docPr id="161" name="Picture 161" descr="C:\Users\adip\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p\Pictures\Screenshots\Screenshot (51).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80020" cy="1972394"/>
                    </a:xfrm>
                    <a:prstGeom prst="rect">
                      <a:avLst/>
                    </a:prstGeom>
                    <a:noFill/>
                    <a:ln>
                      <a:noFill/>
                    </a:ln>
                  </pic:spPr>
                </pic:pic>
              </a:graphicData>
            </a:graphic>
          </wp:inline>
        </w:drawing>
      </w:r>
    </w:p>
    <w:p w14:paraId="28ABD8B2" w14:textId="1DABE486" w:rsidR="00864CF5" w:rsidRPr="009741A7" w:rsidRDefault="009741A7" w:rsidP="009741A7">
      <w:pPr>
        <w:pStyle w:val="Caption"/>
        <w:rPr>
          <w:lang w:val="en-US"/>
        </w:rPr>
      </w:pPr>
      <w:bookmarkStart w:id="3288" w:name="_Toc94361573"/>
      <w:r>
        <w:t xml:space="preserve">Gambar 4. </w:t>
      </w:r>
      <w:r>
        <w:fldChar w:fldCharType="begin"/>
      </w:r>
      <w:r>
        <w:instrText xml:space="preserve"> SEQ Gambar_4. \* ARABIC </w:instrText>
      </w:r>
      <w:r>
        <w:fldChar w:fldCharType="separate"/>
      </w:r>
      <w:r w:rsidR="005F031C">
        <w:rPr>
          <w:noProof/>
        </w:rPr>
        <w:t>60</w:t>
      </w:r>
      <w:r>
        <w:fldChar w:fldCharType="end"/>
      </w:r>
      <w:r>
        <w:rPr>
          <w:lang w:val="en-US"/>
        </w:rPr>
        <w:t xml:space="preserve"> </w:t>
      </w:r>
      <w:r>
        <w:t xml:space="preserve">Implementasi Sistem </w:t>
      </w:r>
      <w:r>
        <w:rPr>
          <w:lang w:val="en-US"/>
        </w:rPr>
        <w:t>Halaman Tambah Pengumuman</w:t>
      </w:r>
      <w:bookmarkEnd w:id="3288"/>
    </w:p>
    <w:p w14:paraId="7BE6BC27" w14:textId="77777777" w:rsidR="00864CF5" w:rsidRDefault="00864CF5" w:rsidP="00864CF5">
      <w:pPr>
        <w:pStyle w:val="ListParagraph"/>
        <w:ind w:left="810"/>
        <w:jc w:val="both"/>
      </w:pPr>
    </w:p>
    <w:p w14:paraId="77952181" w14:textId="1F9FDCEF" w:rsidR="00864CF5" w:rsidRDefault="00864CF5" w:rsidP="008234A8">
      <w:pPr>
        <w:pStyle w:val="ListParagraph"/>
        <w:numPr>
          <w:ilvl w:val="0"/>
          <w:numId w:val="74"/>
        </w:numPr>
        <w:ind w:left="810"/>
        <w:jc w:val="both"/>
      </w:pPr>
      <w:r>
        <w:t>Halaman Meteri</w:t>
      </w:r>
      <w:r w:rsidR="000D1419">
        <w:t xml:space="preserve"> Guru</w:t>
      </w:r>
    </w:p>
    <w:p w14:paraId="6E935DDA" w14:textId="77777777" w:rsidR="00864CF5" w:rsidRPr="00864CF5" w:rsidRDefault="00864CF5" w:rsidP="00864CF5">
      <w:pPr>
        <w:ind w:left="810"/>
        <w:jc w:val="both"/>
        <w:rPr>
          <w:i/>
        </w:rPr>
      </w:pPr>
      <w:r>
        <w:t>Halaman Materi merupakan halaman yang menampilkan materi yang dibuat oleh Guru. Pada halaman ini terdapat 4 tombol yaitu : tambah Materi, edit Materi, dan hapus Materi</w:t>
      </w:r>
      <w:r w:rsidRPr="00864CF5">
        <w:rPr>
          <w:i/>
        </w:rPr>
        <w:t>.</w:t>
      </w:r>
    </w:p>
    <w:p w14:paraId="1ED36745" w14:textId="1FA5F72C" w:rsidR="009741A7" w:rsidRDefault="00864CF5" w:rsidP="009741A7">
      <w:pPr>
        <w:pStyle w:val="ListParagraph"/>
        <w:keepNext/>
        <w:ind w:left="810"/>
        <w:jc w:val="both"/>
      </w:pPr>
      <w:r w:rsidRPr="00864CF5">
        <w:rPr>
          <w:noProof/>
        </w:rPr>
        <w:lastRenderedPageBreak/>
        <w:drawing>
          <wp:inline distT="0" distB="0" distL="0" distR="0" wp14:anchorId="1B31A27D" wp14:editId="3D082914">
            <wp:extent cx="4337539" cy="2088181"/>
            <wp:effectExtent l="0" t="0" r="6350" b="7620"/>
            <wp:docPr id="163" name="Picture 163" descr="C:\Users\adip\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p\Pictures\Screenshots\Screenshot (5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52453" cy="2095361"/>
                    </a:xfrm>
                    <a:prstGeom prst="rect">
                      <a:avLst/>
                    </a:prstGeom>
                    <a:noFill/>
                    <a:ln>
                      <a:noFill/>
                    </a:ln>
                  </pic:spPr>
                </pic:pic>
              </a:graphicData>
            </a:graphic>
          </wp:inline>
        </w:drawing>
      </w:r>
    </w:p>
    <w:p w14:paraId="5DCD1C6D" w14:textId="556939D6" w:rsidR="00864CF5" w:rsidRPr="009741A7" w:rsidRDefault="009741A7" w:rsidP="009741A7">
      <w:pPr>
        <w:pStyle w:val="Caption"/>
        <w:rPr>
          <w:lang w:val="en-US"/>
        </w:rPr>
      </w:pPr>
      <w:bookmarkStart w:id="3289" w:name="_Toc94361574"/>
      <w:r>
        <w:t xml:space="preserve">Gambar 4. </w:t>
      </w:r>
      <w:r>
        <w:fldChar w:fldCharType="begin"/>
      </w:r>
      <w:r>
        <w:instrText xml:space="preserve"> SEQ Gambar_4. \* ARABIC </w:instrText>
      </w:r>
      <w:r>
        <w:fldChar w:fldCharType="separate"/>
      </w:r>
      <w:r w:rsidR="005F031C">
        <w:rPr>
          <w:noProof/>
        </w:rPr>
        <w:t>61</w:t>
      </w:r>
      <w:r>
        <w:fldChar w:fldCharType="end"/>
      </w:r>
      <w:r>
        <w:rPr>
          <w:lang w:val="en-US"/>
        </w:rPr>
        <w:t xml:space="preserve"> </w:t>
      </w:r>
      <w:r>
        <w:t xml:space="preserve">Implementasi Sistem </w:t>
      </w:r>
      <w:r>
        <w:rPr>
          <w:lang w:val="en-US"/>
        </w:rPr>
        <w:t>Halaman Materi Guru</w:t>
      </w:r>
      <w:bookmarkEnd w:id="3289"/>
    </w:p>
    <w:p w14:paraId="5B75C8C3" w14:textId="77777777" w:rsidR="00864CF5" w:rsidRDefault="00864CF5" w:rsidP="00864CF5">
      <w:pPr>
        <w:pStyle w:val="ListParagraph"/>
        <w:ind w:left="810"/>
        <w:jc w:val="both"/>
      </w:pPr>
    </w:p>
    <w:p w14:paraId="4DA0C1C2" w14:textId="3C90CDC7" w:rsidR="00864CF5" w:rsidRDefault="00864CF5" w:rsidP="008234A8">
      <w:pPr>
        <w:pStyle w:val="ListParagraph"/>
        <w:numPr>
          <w:ilvl w:val="0"/>
          <w:numId w:val="74"/>
        </w:numPr>
        <w:ind w:left="810"/>
        <w:jc w:val="both"/>
      </w:pPr>
      <w:r>
        <w:t>Halaman Tambah Materi</w:t>
      </w:r>
    </w:p>
    <w:p w14:paraId="3670C77E" w14:textId="10660531" w:rsidR="00491B2F" w:rsidRDefault="00491B2F" w:rsidP="00491B2F">
      <w:pPr>
        <w:ind w:left="810"/>
        <w:jc w:val="both"/>
      </w:pPr>
      <w:r>
        <w:t>Halaman Tambah Materi merupakan halaman yang berfungsi menambah data Materi. Berikut merupakan gambar implementasi sistem Halaman Tambah Materi.</w:t>
      </w:r>
    </w:p>
    <w:p w14:paraId="61E837C3" w14:textId="6A0F3276" w:rsidR="009741A7" w:rsidRDefault="00C261F6" w:rsidP="009741A7">
      <w:pPr>
        <w:pStyle w:val="ListParagraph"/>
        <w:keepNext/>
        <w:ind w:left="810"/>
        <w:jc w:val="both"/>
      </w:pPr>
      <w:r w:rsidRPr="00C261F6">
        <w:rPr>
          <w:noProof/>
        </w:rPr>
        <w:drawing>
          <wp:inline distT="0" distB="0" distL="0" distR="0" wp14:anchorId="0C1FB5BC" wp14:editId="640FD146">
            <wp:extent cx="4470400" cy="2147936"/>
            <wp:effectExtent l="0" t="0" r="6350" b="5080"/>
            <wp:docPr id="165" name="Picture 165" descr="C:\Users\adip\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ip\Pictures\Screenshots\Screenshot (5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81335" cy="2153190"/>
                    </a:xfrm>
                    <a:prstGeom prst="rect">
                      <a:avLst/>
                    </a:prstGeom>
                    <a:noFill/>
                    <a:ln>
                      <a:noFill/>
                    </a:ln>
                  </pic:spPr>
                </pic:pic>
              </a:graphicData>
            </a:graphic>
          </wp:inline>
        </w:drawing>
      </w:r>
    </w:p>
    <w:p w14:paraId="6B1AAA63" w14:textId="03F9C927" w:rsidR="00EB5EA0" w:rsidRPr="009741A7" w:rsidRDefault="009741A7" w:rsidP="009741A7">
      <w:pPr>
        <w:pStyle w:val="Caption"/>
        <w:rPr>
          <w:lang w:val="en-US"/>
        </w:rPr>
      </w:pPr>
      <w:bookmarkStart w:id="3290" w:name="_Toc94361575"/>
      <w:r>
        <w:t xml:space="preserve">Gambar 4. </w:t>
      </w:r>
      <w:r>
        <w:fldChar w:fldCharType="begin"/>
      </w:r>
      <w:r>
        <w:instrText xml:space="preserve"> SEQ Gambar_4. \* ARABIC </w:instrText>
      </w:r>
      <w:r>
        <w:fldChar w:fldCharType="separate"/>
      </w:r>
      <w:r w:rsidR="005F031C">
        <w:rPr>
          <w:noProof/>
        </w:rPr>
        <w:t>62</w:t>
      </w:r>
      <w:r>
        <w:fldChar w:fldCharType="end"/>
      </w:r>
      <w:r>
        <w:rPr>
          <w:lang w:val="en-US"/>
        </w:rPr>
        <w:t xml:space="preserve"> </w:t>
      </w:r>
      <w:r>
        <w:t xml:space="preserve">Implementasi Sistem </w:t>
      </w:r>
      <w:r>
        <w:rPr>
          <w:lang w:val="en-US"/>
        </w:rPr>
        <w:t>Halaman Tambah Materi</w:t>
      </w:r>
      <w:bookmarkEnd w:id="3290"/>
    </w:p>
    <w:p w14:paraId="0AB0B8DC" w14:textId="7C6D66BF" w:rsidR="00C261F6" w:rsidRDefault="00C261F6" w:rsidP="00EB5EA0">
      <w:pPr>
        <w:pStyle w:val="ListParagraph"/>
        <w:ind w:left="810"/>
        <w:jc w:val="both"/>
      </w:pPr>
    </w:p>
    <w:p w14:paraId="1A3310E7" w14:textId="7047491E" w:rsidR="00864CF5" w:rsidRDefault="00864CF5" w:rsidP="008234A8">
      <w:pPr>
        <w:pStyle w:val="ListParagraph"/>
        <w:numPr>
          <w:ilvl w:val="0"/>
          <w:numId w:val="74"/>
        </w:numPr>
        <w:ind w:left="810"/>
        <w:jc w:val="both"/>
      </w:pPr>
      <w:r>
        <w:t>Halaman Tugas</w:t>
      </w:r>
      <w:r w:rsidR="000D1419">
        <w:t xml:space="preserve"> Guru</w:t>
      </w:r>
    </w:p>
    <w:p w14:paraId="6C5F02BF" w14:textId="77777777" w:rsidR="00C261F6" w:rsidRPr="00C261F6" w:rsidRDefault="00C261F6" w:rsidP="00C261F6">
      <w:pPr>
        <w:ind w:left="810"/>
        <w:jc w:val="both"/>
        <w:rPr>
          <w:i/>
        </w:rPr>
      </w:pPr>
      <w:r>
        <w:t>Halaman Tugas merupakan halaman yang menampilkan Tugas yang dibuat oleh Guru. Pada halaman ini terdapat 5 tombol yaitu : tambah Tugas, edit Tugas, detail Tugas, dan hapus Tugas</w:t>
      </w:r>
      <w:r w:rsidRPr="00C261F6">
        <w:rPr>
          <w:i/>
        </w:rPr>
        <w:t>.</w:t>
      </w:r>
    </w:p>
    <w:p w14:paraId="28E7E0BC" w14:textId="07F2BBC2" w:rsidR="009741A7" w:rsidRDefault="00C261F6" w:rsidP="009741A7">
      <w:pPr>
        <w:pStyle w:val="ListParagraph"/>
        <w:keepNext/>
        <w:ind w:left="810"/>
        <w:jc w:val="both"/>
      </w:pPr>
      <w:r w:rsidRPr="00C261F6">
        <w:rPr>
          <w:noProof/>
        </w:rPr>
        <w:lastRenderedPageBreak/>
        <w:drawing>
          <wp:inline distT="0" distB="0" distL="0" distR="0" wp14:anchorId="38D5B900" wp14:editId="0619B568">
            <wp:extent cx="4196862" cy="2031564"/>
            <wp:effectExtent l="0" t="0" r="0" b="6985"/>
            <wp:docPr id="167" name="Picture 167" descr="C:\Users\adip\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ip\Pictures\Screenshots\Screenshot (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15153" cy="2040418"/>
                    </a:xfrm>
                    <a:prstGeom prst="rect">
                      <a:avLst/>
                    </a:prstGeom>
                    <a:noFill/>
                    <a:ln>
                      <a:noFill/>
                    </a:ln>
                  </pic:spPr>
                </pic:pic>
              </a:graphicData>
            </a:graphic>
          </wp:inline>
        </w:drawing>
      </w:r>
    </w:p>
    <w:p w14:paraId="15C20F97" w14:textId="78983537" w:rsidR="00C261F6" w:rsidRPr="009741A7" w:rsidRDefault="009741A7" w:rsidP="009741A7">
      <w:pPr>
        <w:pStyle w:val="Caption"/>
        <w:rPr>
          <w:lang w:val="en-US"/>
        </w:rPr>
      </w:pPr>
      <w:bookmarkStart w:id="3291" w:name="_Toc94361576"/>
      <w:r>
        <w:t xml:space="preserve">Gambar 4. </w:t>
      </w:r>
      <w:r>
        <w:fldChar w:fldCharType="begin"/>
      </w:r>
      <w:r>
        <w:instrText xml:space="preserve"> SEQ Gambar_4. \* ARABIC </w:instrText>
      </w:r>
      <w:r>
        <w:fldChar w:fldCharType="separate"/>
      </w:r>
      <w:r w:rsidR="005F031C">
        <w:rPr>
          <w:noProof/>
        </w:rPr>
        <w:t>63</w:t>
      </w:r>
      <w:r>
        <w:fldChar w:fldCharType="end"/>
      </w:r>
      <w:r>
        <w:rPr>
          <w:lang w:val="en-US"/>
        </w:rPr>
        <w:t xml:space="preserve"> </w:t>
      </w:r>
      <w:r>
        <w:t xml:space="preserve">Implementasi Sistem </w:t>
      </w:r>
      <w:r>
        <w:rPr>
          <w:lang w:val="en-US"/>
        </w:rPr>
        <w:t>Halaman Tugas Guru</w:t>
      </w:r>
      <w:bookmarkEnd w:id="3291"/>
    </w:p>
    <w:p w14:paraId="5C60426A" w14:textId="77777777" w:rsidR="00C261F6" w:rsidRDefault="00C261F6" w:rsidP="00C261F6">
      <w:pPr>
        <w:pStyle w:val="ListParagraph"/>
        <w:ind w:left="810"/>
        <w:jc w:val="both"/>
      </w:pPr>
    </w:p>
    <w:p w14:paraId="0892256B" w14:textId="240AC82C" w:rsidR="00864CF5" w:rsidRDefault="00864CF5" w:rsidP="008234A8">
      <w:pPr>
        <w:pStyle w:val="ListParagraph"/>
        <w:numPr>
          <w:ilvl w:val="0"/>
          <w:numId w:val="74"/>
        </w:numPr>
        <w:ind w:left="810"/>
        <w:jc w:val="both"/>
      </w:pPr>
      <w:r>
        <w:t>Halaman Tambah Tugas</w:t>
      </w:r>
    </w:p>
    <w:p w14:paraId="28A1F00E" w14:textId="4FD806BE" w:rsidR="00C261F6" w:rsidRDefault="00C261F6" w:rsidP="00C261F6">
      <w:pPr>
        <w:ind w:left="810"/>
        <w:jc w:val="both"/>
      </w:pPr>
      <w:r>
        <w:t>Halaman Tambah Tugas merupakan halaman yang berfungsi menambah data Tugas. Berikut merupakan gambar implementasi sistem Halaman Tambah Tugas.</w:t>
      </w:r>
    </w:p>
    <w:p w14:paraId="39C84E43" w14:textId="3DB9D178" w:rsidR="00BA766A" w:rsidRDefault="00C261F6" w:rsidP="00BA766A">
      <w:pPr>
        <w:pStyle w:val="ListParagraph"/>
        <w:keepNext/>
        <w:ind w:left="810"/>
        <w:jc w:val="both"/>
      </w:pPr>
      <w:r w:rsidRPr="00C261F6">
        <w:rPr>
          <w:noProof/>
        </w:rPr>
        <w:drawing>
          <wp:inline distT="0" distB="0" distL="0" distR="0" wp14:anchorId="68B9CA74" wp14:editId="1CA5B94B">
            <wp:extent cx="4462585" cy="2154270"/>
            <wp:effectExtent l="0" t="0" r="0" b="0"/>
            <wp:docPr id="169" name="Picture 169" descr="C:\Users\adip\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ip\Pictures\Screenshots\Screenshot (55).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477836" cy="2161632"/>
                    </a:xfrm>
                    <a:prstGeom prst="rect">
                      <a:avLst/>
                    </a:prstGeom>
                    <a:noFill/>
                    <a:ln>
                      <a:noFill/>
                    </a:ln>
                  </pic:spPr>
                </pic:pic>
              </a:graphicData>
            </a:graphic>
          </wp:inline>
        </w:drawing>
      </w:r>
    </w:p>
    <w:p w14:paraId="6139D2D6" w14:textId="5BA2D644" w:rsidR="00C261F6" w:rsidRPr="00BA766A" w:rsidRDefault="00BA766A" w:rsidP="00BA766A">
      <w:pPr>
        <w:pStyle w:val="Caption"/>
        <w:rPr>
          <w:lang w:val="en-US"/>
        </w:rPr>
      </w:pPr>
      <w:bookmarkStart w:id="3292" w:name="_Toc94361577"/>
      <w:r>
        <w:t xml:space="preserve">Gambar 4. </w:t>
      </w:r>
      <w:r>
        <w:fldChar w:fldCharType="begin"/>
      </w:r>
      <w:r>
        <w:instrText xml:space="preserve"> SEQ Gambar_4. \* ARABIC </w:instrText>
      </w:r>
      <w:r>
        <w:fldChar w:fldCharType="separate"/>
      </w:r>
      <w:r w:rsidR="005F031C">
        <w:rPr>
          <w:noProof/>
        </w:rPr>
        <w:t>64</w:t>
      </w:r>
      <w:r>
        <w:fldChar w:fldCharType="end"/>
      </w:r>
      <w:r>
        <w:rPr>
          <w:lang w:val="en-US"/>
        </w:rPr>
        <w:t xml:space="preserve"> </w:t>
      </w:r>
      <w:r>
        <w:t xml:space="preserve">Implementasi Sistem </w:t>
      </w:r>
      <w:r>
        <w:rPr>
          <w:lang w:val="en-US"/>
        </w:rPr>
        <w:t>Halaman Tambah Tugas</w:t>
      </w:r>
      <w:bookmarkEnd w:id="3292"/>
    </w:p>
    <w:p w14:paraId="7E351F49" w14:textId="54A75C4B" w:rsidR="00C261F6" w:rsidRDefault="00C261F6" w:rsidP="00C261F6">
      <w:pPr>
        <w:pStyle w:val="ListParagraph"/>
        <w:ind w:left="810"/>
        <w:jc w:val="both"/>
      </w:pPr>
    </w:p>
    <w:p w14:paraId="4CAE000C" w14:textId="30D9CCC2" w:rsidR="00864CF5" w:rsidRPr="004365CD" w:rsidRDefault="00864CF5" w:rsidP="008234A8">
      <w:pPr>
        <w:pStyle w:val="ListParagraph"/>
        <w:numPr>
          <w:ilvl w:val="0"/>
          <w:numId w:val="74"/>
        </w:numPr>
        <w:ind w:left="810"/>
        <w:jc w:val="both"/>
      </w:pPr>
      <w:r>
        <w:t>Halaman Detail Tugas</w:t>
      </w:r>
      <w:r w:rsidR="000D1419">
        <w:t xml:space="preserve"> Guru</w:t>
      </w:r>
    </w:p>
    <w:p w14:paraId="2D87764D" w14:textId="77777777" w:rsidR="00C261F6" w:rsidRPr="00C261F6" w:rsidRDefault="00C261F6" w:rsidP="00C261F6">
      <w:pPr>
        <w:ind w:left="810"/>
        <w:jc w:val="both"/>
        <w:rPr>
          <w:i/>
        </w:rPr>
      </w:pPr>
      <w:r>
        <w:t xml:space="preserve">Halaman Detail Tugas merupakan halaman yang menampilkan Detail Tugas yang dibuat oleh Guru, menampilkan daftar siswa yang sudah atau belum mengirim soal dan menginputkan nilai tugas. Pada halaman ini terdapat 3 tombol yaitu : </w:t>
      </w:r>
      <w:r w:rsidRPr="00C261F6">
        <w:rPr>
          <w:i/>
        </w:rPr>
        <w:t>back</w:t>
      </w:r>
      <w:r>
        <w:t xml:space="preserve">, </w:t>
      </w:r>
      <w:r w:rsidRPr="00C261F6">
        <w:rPr>
          <w:i/>
        </w:rPr>
        <w:t>download</w:t>
      </w:r>
      <w:r>
        <w:t xml:space="preserve"> jawaban Siswa, dan </w:t>
      </w:r>
      <w:r w:rsidRPr="00C261F6">
        <w:rPr>
          <w:i/>
        </w:rPr>
        <w:t xml:space="preserve">input </w:t>
      </w:r>
      <w:r>
        <w:t>nilai Siswa</w:t>
      </w:r>
      <w:r w:rsidRPr="00C261F6">
        <w:rPr>
          <w:i/>
        </w:rPr>
        <w:t>.</w:t>
      </w:r>
    </w:p>
    <w:p w14:paraId="23050658" w14:textId="77777777" w:rsidR="008234A8" w:rsidRDefault="008234A8" w:rsidP="008234A8">
      <w:pPr>
        <w:ind w:left="810"/>
        <w:jc w:val="both"/>
      </w:pPr>
    </w:p>
    <w:p w14:paraId="18140F66" w14:textId="238E4904" w:rsidR="00BA766A" w:rsidRDefault="00C261F6" w:rsidP="00BA766A">
      <w:pPr>
        <w:keepNext/>
        <w:ind w:left="810"/>
        <w:jc w:val="both"/>
      </w:pPr>
      <w:r w:rsidRPr="00C261F6">
        <w:rPr>
          <w:noProof/>
        </w:rPr>
        <w:lastRenderedPageBreak/>
        <w:drawing>
          <wp:inline distT="0" distB="0" distL="0" distR="0" wp14:anchorId="586B4A3C" wp14:editId="2493D647">
            <wp:extent cx="3985846" cy="1934407"/>
            <wp:effectExtent l="0" t="0" r="0" b="8890"/>
            <wp:docPr id="171" name="Picture 171" descr="C:\Users\adip\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ip\Pictures\Screenshots\Screenshot (56).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999068" cy="1940824"/>
                    </a:xfrm>
                    <a:prstGeom prst="rect">
                      <a:avLst/>
                    </a:prstGeom>
                    <a:noFill/>
                    <a:ln>
                      <a:noFill/>
                    </a:ln>
                  </pic:spPr>
                </pic:pic>
              </a:graphicData>
            </a:graphic>
          </wp:inline>
        </w:drawing>
      </w:r>
    </w:p>
    <w:p w14:paraId="12D12CCC" w14:textId="2678BE51" w:rsidR="008234A8" w:rsidRPr="00BA766A" w:rsidRDefault="00BA766A" w:rsidP="00BA766A">
      <w:pPr>
        <w:pStyle w:val="Caption"/>
        <w:rPr>
          <w:lang w:val="en-US"/>
        </w:rPr>
      </w:pPr>
      <w:bookmarkStart w:id="3293" w:name="_Toc94361578"/>
      <w:r>
        <w:t xml:space="preserve">Gambar 4. </w:t>
      </w:r>
      <w:r>
        <w:fldChar w:fldCharType="begin"/>
      </w:r>
      <w:r>
        <w:instrText xml:space="preserve"> SEQ Gambar_4. \* ARABIC </w:instrText>
      </w:r>
      <w:r>
        <w:fldChar w:fldCharType="separate"/>
      </w:r>
      <w:r w:rsidR="005F031C">
        <w:rPr>
          <w:noProof/>
        </w:rPr>
        <w:t>65</w:t>
      </w:r>
      <w:r>
        <w:fldChar w:fldCharType="end"/>
      </w:r>
      <w:r>
        <w:rPr>
          <w:lang w:val="en-US"/>
        </w:rPr>
        <w:t xml:space="preserve"> </w:t>
      </w:r>
      <w:r>
        <w:t xml:space="preserve">Implementasi Sistem </w:t>
      </w:r>
      <w:r>
        <w:rPr>
          <w:lang w:val="en-US"/>
        </w:rPr>
        <w:t>Halaman Detail Tugas Guru</w:t>
      </w:r>
      <w:bookmarkEnd w:id="3293"/>
    </w:p>
    <w:p w14:paraId="64771B28" w14:textId="57298E9C" w:rsidR="0065595D" w:rsidRPr="0051109A" w:rsidRDefault="0065595D" w:rsidP="00C261F6">
      <w:pPr>
        <w:tabs>
          <w:tab w:val="left" w:pos="1134"/>
        </w:tabs>
        <w:jc w:val="both"/>
      </w:pPr>
    </w:p>
    <w:p w14:paraId="2DB3CF67" w14:textId="5BCBA9A7" w:rsidR="0065595D" w:rsidRDefault="0065595D" w:rsidP="00212D6B">
      <w:pPr>
        <w:pStyle w:val="Heading3"/>
        <w:numPr>
          <w:ilvl w:val="0"/>
          <w:numId w:val="81"/>
        </w:numPr>
        <w:tabs>
          <w:tab w:val="left" w:pos="1170"/>
        </w:tabs>
        <w:ind w:left="720"/>
      </w:pPr>
      <w:bookmarkStart w:id="3294" w:name="_Toc94356992"/>
      <w:r>
        <w:t xml:space="preserve">Implementasi Sistem </w:t>
      </w:r>
      <w:r>
        <w:rPr>
          <w:i/>
        </w:rPr>
        <w:t>Siswa</w:t>
      </w:r>
      <w:bookmarkEnd w:id="3294"/>
    </w:p>
    <w:p w14:paraId="66286567" w14:textId="5BDAC7C6" w:rsidR="0065595D" w:rsidRDefault="0065595D" w:rsidP="0065595D">
      <w:pPr>
        <w:ind w:left="426" w:firstLine="720"/>
        <w:jc w:val="both"/>
      </w:pPr>
      <w:r>
        <w:t xml:space="preserve">Perancangan Antarmuka </w:t>
      </w:r>
      <w:r w:rsidR="005058EF">
        <w:t>Siswa</w:t>
      </w:r>
      <w:r w:rsidR="005058EF">
        <w:rPr>
          <w:i/>
        </w:rPr>
        <w:t xml:space="preserve"> </w:t>
      </w:r>
      <w:r>
        <w:t xml:space="preserve">merupakan rancangan gambaran desain sistem yang akan diakses oleh Siswa. Berikut merupakan </w:t>
      </w:r>
      <w:r w:rsidR="005058EF">
        <w:t>Implementasi</w:t>
      </w:r>
      <w:r>
        <w:t xml:space="preserve"> sistem yang akan diakses oleh </w:t>
      </w:r>
      <w:r w:rsidR="005058EF">
        <w:t>Siswa</w:t>
      </w:r>
      <w:r>
        <w:t>.</w:t>
      </w:r>
    </w:p>
    <w:p w14:paraId="36C70918" w14:textId="4A351DFB" w:rsidR="0065595D" w:rsidRPr="0065595D" w:rsidRDefault="0065595D" w:rsidP="00A53EB6">
      <w:pPr>
        <w:pStyle w:val="ListParagraph"/>
        <w:numPr>
          <w:ilvl w:val="0"/>
          <w:numId w:val="82"/>
        </w:numPr>
        <w:jc w:val="both"/>
      </w:pPr>
      <w:r>
        <w:t xml:space="preserve">Halaman </w:t>
      </w:r>
      <w:r w:rsidR="00A53EB6">
        <w:rPr>
          <w:i/>
        </w:rPr>
        <w:t xml:space="preserve">Dashboard </w:t>
      </w:r>
      <w:r w:rsidR="00A53EB6" w:rsidRPr="00A53EB6">
        <w:t>Siswa</w:t>
      </w:r>
    </w:p>
    <w:p w14:paraId="0C2D6D86" w14:textId="26EA639E" w:rsidR="00A53EB6" w:rsidRDefault="00A53EB6" w:rsidP="00A53EB6">
      <w:pPr>
        <w:ind w:left="810"/>
        <w:jc w:val="both"/>
      </w:pPr>
      <w:r>
        <w:t>Perancangan Antarmuka Siswa merupakan rancangan gambaran desain sistem yang akan diakses oleh Siswa. Berikut merupakan Implementasi desain sistem yang akan diakses oleh Siswa.</w:t>
      </w:r>
    </w:p>
    <w:p w14:paraId="4CF9A49D" w14:textId="5409A832" w:rsidR="00BA766A" w:rsidRDefault="00E86DD9" w:rsidP="00BA766A">
      <w:pPr>
        <w:keepNext/>
        <w:ind w:left="810"/>
        <w:jc w:val="both"/>
      </w:pPr>
      <w:r w:rsidRPr="00E86DD9">
        <w:rPr>
          <w:noProof/>
        </w:rPr>
        <w:drawing>
          <wp:inline distT="0" distB="0" distL="0" distR="0" wp14:anchorId="60119F8B" wp14:editId="11865D29">
            <wp:extent cx="4493846" cy="1529148"/>
            <wp:effectExtent l="0" t="0" r="2540" b="0"/>
            <wp:docPr id="173" name="Picture 173" descr="C:\Users\adip\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ip\Pictures\Screenshots\Screenshot (57).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15575" cy="1536542"/>
                    </a:xfrm>
                    <a:prstGeom prst="rect">
                      <a:avLst/>
                    </a:prstGeom>
                    <a:noFill/>
                    <a:ln>
                      <a:noFill/>
                    </a:ln>
                  </pic:spPr>
                </pic:pic>
              </a:graphicData>
            </a:graphic>
          </wp:inline>
        </w:drawing>
      </w:r>
    </w:p>
    <w:p w14:paraId="5AE43EB9" w14:textId="238D9146" w:rsidR="00E86DD9" w:rsidRPr="00BA766A" w:rsidRDefault="00BA766A" w:rsidP="00BA766A">
      <w:pPr>
        <w:pStyle w:val="Caption"/>
        <w:rPr>
          <w:lang w:val="en-US"/>
        </w:rPr>
      </w:pPr>
      <w:bookmarkStart w:id="3295" w:name="_Toc94361579"/>
      <w:r>
        <w:t xml:space="preserve">Gambar 4. </w:t>
      </w:r>
      <w:r>
        <w:fldChar w:fldCharType="begin"/>
      </w:r>
      <w:r>
        <w:instrText xml:space="preserve"> SEQ Gambar_4. \* ARABIC </w:instrText>
      </w:r>
      <w:r>
        <w:fldChar w:fldCharType="separate"/>
      </w:r>
      <w:r w:rsidR="005F031C">
        <w:rPr>
          <w:noProof/>
        </w:rPr>
        <w:t>66</w:t>
      </w:r>
      <w:r>
        <w:fldChar w:fldCharType="end"/>
      </w:r>
      <w:r>
        <w:rPr>
          <w:lang w:val="en-US"/>
        </w:rPr>
        <w:t xml:space="preserve"> </w:t>
      </w:r>
      <w:r>
        <w:t xml:space="preserve">Implementasi Sistem </w:t>
      </w:r>
      <w:r>
        <w:rPr>
          <w:lang w:val="en-US"/>
        </w:rPr>
        <w:t xml:space="preserve">Halaman </w:t>
      </w:r>
      <w:r w:rsidRPr="000D1419">
        <w:rPr>
          <w:i/>
          <w:lang w:val="en-US"/>
        </w:rPr>
        <w:t>Dashboard</w:t>
      </w:r>
      <w:r w:rsidRPr="000D1419">
        <w:rPr>
          <w:lang w:val="en-US"/>
        </w:rPr>
        <w:t xml:space="preserve"> Siswa</w:t>
      </w:r>
      <w:bookmarkEnd w:id="3295"/>
    </w:p>
    <w:p w14:paraId="506E06F6" w14:textId="3A62EACF" w:rsidR="00E86DD9" w:rsidRDefault="00E86DD9" w:rsidP="00A53EB6">
      <w:pPr>
        <w:ind w:left="810"/>
        <w:jc w:val="both"/>
      </w:pPr>
    </w:p>
    <w:p w14:paraId="0A85AB0D" w14:textId="4FD13B92" w:rsidR="0065595D" w:rsidRDefault="00E86DD9" w:rsidP="00A53EB6">
      <w:pPr>
        <w:pStyle w:val="ListParagraph"/>
        <w:numPr>
          <w:ilvl w:val="0"/>
          <w:numId w:val="82"/>
        </w:numPr>
        <w:jc w:val="both"/>
      </w:pPr>
      <w:r>
        <w:t>Halaman Detail Jadwal Siswa</w:t>
      </w:r>
    </w:p>
    <w:p w14:paraId="25A3E538" w14:textId="77777777" w:rsidR="00E86DD9" w:rsidRDefault="00E86DD9" w:rsidP="00E86DD9">
      <w:pPr>
        <w:pStyle w:val="ListParagraph"/>
        <w:ind w:left="810"/>
        <w:jc w:val="both"/>
      </w:pPr>
      <w:r>
        <w:t>Halaman Detail Jadwal merupakan halaman yang menampilkan detai jadwal</w:t>
      </w:r>
      <w:r w:rsidRPr="00E86DD9">
        <w:rPr>
          <w:i/>
        </w:rPr>
        <w:t xml:space="preserve">. </w:t>
      </w:r>
      <w:r>
        <w:t>Di halaman ini akan menampilkan materi yang di input Guru, dan menampilkan menampilkan nilai tugas.</w:t>
      </w:r>
    </w:p>
    <w:p w14:paraId="5DF01C90" w14:textId="733FAAD8" w:rsidR="00BA766A" w:rsidRDefault="00E86DD9" w:rsidP="00BA766A">
      <w:pPr>
        <w:pStyle w:val="ListParagraph"/>
        <w:keepNext/>
        <w:ind w:left="810"/>
        <w:jc w:val="both"/>
      </w:pPr>
      <w:r>
        <w:rPr>
          <w:noProof/>
        </w:rPr>
        <w:lastRenderedPageBreak/>
        <w:drawing>
          <wp:inline distT="0" distB="0" distL="0" distR="0" wp14:anchorId="53C898AF" wp14:editId="6C8A24A4">
            <wp:extent cx="4337539" cy="2440105"/>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44798" cy="2444189"/>
                    </a:xfrm>
                    <a:prstGeom prst="rect">
                      <a:avLst/>
                    </a:prstGeom>
                  </pic:spPr>
                </pic:pic>
              </a:graphicData>
            </a:graphic>
          </wp:inline>
        </w:drawing>
      </w:r>
    </w:p>
    <w:p w14:paraId="2AC006D2" w14:textId="460227E6" w:rsidR="00E86DD9" w:rsidRPr="00BA766A" w:rsidRDefault="00BA766A" w:rsidP="00BA766A">
      <w:pPr>
        <w:pStyle w:val="Caption"/>
        <w:rPr>
          <w:lang w:val="en-US"/>
        </w:rPr>
      </w:pPr>
      <w:bookmarkStart w:id="3296" w:name="_Toc94361580"/>
      <w:r>
        <w:t xml:space="preserve">Gambar 4. </w:t>
      </w:r>
      <w:r>
        <w:fldChar w:fldCharType="begin"/>
      </w:r>
      <w:r>
        <w:instrText xml:space="preserve"> SEQ Gambar_4. \* ARABIC </w:instrText>
      </w:r>
      <w:r>
        <w:fldChar w:fldCharType="separate"/>
      </w:r>
      <w:r w:rsidR="005F031C">
        <w:rPr>
          <w:noProof/>
        </w:rPr>
        <w:t>67</w:t>
      </w:r>
      <w:r>
        <w:fldChar w:fldCharType="end"/>
      </w:r>
      <w:r>
        <w:rPr>
          <w:lang w:val="en-US"/>
        </w:rPr>
        <w:t xml:space="preserve"> </w:t>
      </w:r>
      <w:r>
        <w:t xml:space="preserve">Implementasi Sistem </w:t>
      </w:r>
      <w:r>
        <w:rPr>
          <w:lang w:val="en-US"/>
        </w:rPr>
        <w:t>Halaman Detail Jadwal Siswa</w:t>
      </w:r>
      <w:bookmarkEnd w:id="3296"/>
    </w:p>
    <w:p w14:paraId="26D363A1" w14:textId="77777777" w:rsidR="00E86DD9" w:rsidRDefault="00E86DD9" w:rsidP="00E86DD9">
      <w:pPr>
        <w:pStyle w:val="ListParagraph"/>
        <w:ind w:left="810"/>
        <w:jc w:val="both"/>
      </w:pPr>
    </w:p>
    <w:p w14:paraId="28E739B1" w14:textId="3639D5A5" w:rsidR="00E86DD9" w:rsidRDefault="00E86DD9" w:rsidP="00A53EB6">
      <w:pPr>
        <w:pStyle w:val="ListParagraph"/>
        <w:numPr>
          <w:ilvl w:val="0"/>
          <w:numId w:val="82"/>
        </w:numPr>
        <w:jc w:val="both"/>
      </w:pPr>
      <w:r>
        <w:t>Halaman Pengumuman</w:t>
      </w:r>
      <w:r w:rsidR="000D1419">
        <w:t xml:space="preserve"> Siswa</w:t>
      </w:r>
    </w:p>
    <w:p w14:paraId="7C6B5525" w14:textId="25E85AF8" w:rsidR="00E86DD9" w:rsidRDefault="00E86DD9" w:rsidP="00E86DD9">
      <w:pPr>
        <w:pStyle w:val="ListParagraph"/>
        <w:ind w:left="810"/>
        <w:jc w:val="both"/>
      </w:pPr>
      <w:r>
        <w:t>Halaman Pengumuman Siswa merupakan halaman yang menampilkan pengumuman berdasarkan kelas siswa</w:t>
      </w:r>
      <w:r w:rsidRPr="00E86DD9">
        <w:rPr>
          <w:i/>
        </w:rPr>
        <w:t xml:space="preserve">. </w:t>
      </w:r>
      <w:r>
        <w:t>Berikut merupakan Implementasi desain sistem yang akan diakses oleh Siswa.</w:t>
      </w:r>
    </w:p>
    <w:p w14:paraId="02DF8ABE" w14:textId="1FDCFAE1" w:rsidR="00BA766A" w:rsidRDefault="00E86DD9" w:rsidP="00BA766A">
      <w:pPr>
        <w:pStyle w:val="ListParagraph"/>
        <w:keepNext/>
        <w:ind w:left="810"/>
        <w:jc w:val="both"/>
      </w:pPr>
      <w:r w:rsidRPr="00E86DD9">
        <w:rPr>
          <w:noProof/>
        </w:rPr>
        <w:drawing>
          <wp:inline distT="0" distB="0" distL="0" distR="0" wp14:anchorId="6CD9B815" wp14:editId="7B9142FB">
            <wp:extent cx="4439139" cy="2137094"/>
            <wp:effectExtent l="0" t="0" r="0" b="0"/>
            <wp:docPr id="177" name="Picture 177" descr="C:\Users\adip\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ip\Pictures\Screenshots\Screenshot (59).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455867" cy="2145147"/>
                    </a:xfrm>
                    <a:prstGeom prst="rect">
                      <a:avLst/>
                    </a:prstGeom>
                    <a:noFill/>
                    <a:ln>
                      <a:noFill/>
                    </a:ln>
                  </pic:spPr>
                </pic:pic>
              </a:graphicData>
            </a:graphic>
          </wp:inline>
        </w:drawing>
      </w:r>
    </w:p>
    <w:p w14:paraId="5197D985" w14:textId="62ADB799" w:rsidR="00E86DD9" w:rsidRPr="00BA766A" w:rsidRDefault="00BA766A" w:rsidP="00BA766A">
      <w:pPr>
        <w:pStyle w:val="Caption"/>
        <w:rPr>
          <w:lang w:val="en-US"/>
        </w:rPr>
      </w:pPr>
      <w:bookmarkStart w:id="3297" w:name="_Toc94361581"/>
      <w:r>
        <w:t xml:space="preserve">Gambar 4. </w:t>
      </w:r>
      <w:r>
        <w:fldChar w:fldCharType="begin"/>
      </w:r>
      <w:r>
        <w:instrText xml:space="preserve"> SEQ Gambar_4. \* ARABIC </w:instrText>
      </w:r>
      <w:r>
        <w:fldChar w:fldCharType="separate"/>
      </w:r>
      <w:r w:rsidR="005F031C">
        <w:rPr>
          <w:noProof/>
        </w:rPr>
        <w:t>68</w:t>
      </w:r>
      <w:r>
        <w:fldChar w:fldCharType="end"/>
      </w:r>
      <w:r>
        <w:rPr>
          <w:lang w:val="en-US"/>
        </w:rPr>
        <w:t xml:space="preserve"> </w:t>
      </w:r>
      <w:r>
        <w:t xml:space="preserve">Implementasi Sistem </w:t>
      </w:r>
      <w:r>
        <w:rPr>
          <w:lang w:val="en-US"/>
        </w:rPr>
        <w:t>Halaman Pengumuman Siswa</w:t>
      </w:r>
      <w:bookmarkEnd w:id="3297"/>
    </w:p>
    <w:p w14:paraId="1A9D1EBC" w14:textId="0D6CD246" w:rsidR="00E86DD9" w:rsidRDefault="00E86DD9" w:rsidP="00E86DD9">
      <w:pPr>
        <w:pStyle w:val="ListParagraph"/>
        <w:ind w:left="810"/>
        <w:jc w:val="both"/>
      </w:pPr>
    </w:p>
    <w:p w14:paraId="3075516C" w14:textId="55DE3DF5" w:rsidR="00E86DD9" w:rsidRDefault="00E86DD9" w:rsidP="00A53EB6">
      <w:pPr>
        <w:pStyle w:val="ListParagraph"/>
        <w:numPr>
          <w:ilvl w:val="0"/>
          <w:numId w:val="82"/>
        </w:numPr>
        <w:jc w:val="both"/>
      </w:pPr>
      <w:r>
        <w:t>Halaman Tugas</w:t>
      </w:r>
      <w:r w:rsidR="000D1419">
        <w:t xml:space="preserve"> Siswa</w:t>
      </w:r>
    </w:p>
    <w:p w14:paraId="1D6F1A5C" w14:textId="2E1F34E0" w:rsidR="00E86DD9" w:rsidRDefault="00E86DD9" w:rsidP="00E86DD9">
      <w:pPr>
        <w:pStyle w:val="ListParagraph"/>
        <w:ind w:left="810"/>
        <w:jc w:val="both"/>
      </w:pPr>
      <w:r>
        <w:t>Halaman Pengumuman Siswa merupakan halaman yang menampilkan tugas berdasarkan kelas siswa</w:t>
      </w:r>
      <w:r w:rsidRPr="00E86DD9">
        <w:rPr>
          <w:i/>
        </w:rPr>
        <w:t xml:space="preserve">. </w:t>
      </w:r>
      <w:r>
        <w:t>Berikut merupakan desain Implementasi desain sistem yang akan diakses oleh Siswa</w:t>
      </w:r>
      <w:del w:id="3298" w:author="Windows User" w:date="2021-06-03T06:44:00Z">
        <w:r w:rsidRPr="00E86DD9" w:rsidDel="003132A6">
          <w:rPr>
            <w:i/>
          </w:rPr>
          <w:delText>Metode Wate</w:delText>
        </w:r>
      </w:del>
      <w:r>
        <w:rPr>
          <w:i/>
        </w:rPr>
        <w:t>.</w:t>
      </w:r>
    </w:p>
    <w:p w14:paraId="572837F7" w14:textId="620F29FD" w:rsidR="00BA766A" w:rsidRDefault="00E86DD9" w:rsidP="00BA766A">
      <w:pPr>
        <w:keepNext/>
        <w:ind w:left="851"/>
        <w:jc w:val="both"/>
      </w:pPr>
      <w:r w:rsidRPr="00E86DD9">
        <w:rPr>
          <w:noProof/>
        </w:rPr>
        <w:lastRenderedPageBreak/>
        <w:drawing>
          <wp:inline distT="0" distB="0" distL="0" distR="0" wp14:anchorId="583568B4" wp14:editId="7ACAABBE">
            <wp:extent cx="4001477" cy="1929147"/>
            <wp:effectExtent l="0" t="0" r="0" b="0"/>
            <wp:docPr id="179" name="Picture 179" descr="C:\Users\adip\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ip\Pictures\Screenshots\Screenshot (60).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010320" cy="1933410"/>
                    </a:xfrm>
                    <a:prstGeom prst="rect">
                      <a:avLst/>
                    </a:prstGeom>
                    <a:noFill/>
                    <a:ln>
                      <a:noFill/>
                    </a:ln>
                  </pic:spPr>
                </pic:pic>
              </a:graphicData>
            </a:graphic>
          </wp:inline>
        </w:drawing>
      </w:r>
    </w:p>
    <w:p w14:paraId="44FFB709" w14:textId="4405B99C" w:rsidR="0065595D" w:rsidRPr="00BA766A" w:rsidRDefault="00BA766A" w:rsidP="00BA766A">
      <w:pPr>
        <w:pStyle w:val="Caption"/>
        <w:rPr>
          <w:lang w:val="en-US"/>
        </w:rPr>
      </w:pPr>
      <w:bookmarkStart w:id="3299" w:name="_Toc94361582"/>
      <w:r>
        <w:t xml:space="preserve">Gambar 4. </w:t>
      </w:r>
      <w:r>
        <w:fldChar w:fldCharType="begin"/>
      </w:r>
      <w:r>
        <w:instrText xml:space="preserve"> SEQ Gambar_4. \* ARABIC </w:instrText>
      </w:r>
      <w:r>
        <w:fldChar w:fldCharType="separate"/>
      </w:r>
      <w:r w:rsidR="005F031C">
        <w:rPr>
          <w:noProof/>
        </w:rPr>
        <w:t>69</w:t>
      </w:r>
      <w:r>
        <w:fldChar w:fldCharType="end"/>
      </w:r>
      <w:r>
        <w:rPr>
          <w:lang w:val="en-US"/>
        </w:rPr>
        <w:t xml:space="preserve"> </w:t>
      </w:r>
      <w:r>
        <w:t xml:space="preserve">Implementasi Sistem </w:t>
      </w:r>
      <w:r>
        <w:rPr>
          <w:lang w:val="en-US"/>
        </w:rPr>
        <w:t>Halaman Tugas Siswa</w:t>
      </w:r>
      <w:bookmarkEnd w:id="3299"/>
    </w:p>
    <w:p w14:paraId="452FE0D4" w14:textId="479412A6" w:rsidR="0065595D" w:rsidRPr="0051109A" w:rsidRDefault="0065595D" w:rsidP="00A50BED">
      <w:pPr>
        <w:tabs>
          <w:tab w:val="left" w:pos="1134"/>
        </w:tabs>
        <w:jc w:val="both"/>
      </w:pPr>
    </w:p>
    <w:p w14:paraId="70279288" w14:textId="392D5D86" w:rsidR="00DF52DD" w:rsidRDefault="00DF52DD" w:rsidP="00DF52DD">
      <w:pPr>
        <w:pStyle w:val="Heading2"/>
        <w:numPr>
          <w:ilvl w:val="0"/>
          <w:numId w:val="86"/>
        </w:numPr>
        <w:ind w:left="1080" w:hanging="720"/>
        <w:rPr>
          <w:i/>
          <w:lang w:val="en-ID"/>
        </w:rPr>
      </w:pPr>
      <w:bookmarkStart w:id="3300" w:name="_Toc94356993"/>
      <w:r w:rsidRPr="00DF52DD">
        <w:rPr>
          <w:lang w:val="en-ID"/>
        </w:rPr>
        <w:t xml:space="preserve">Hasil Pengujian </w:t>
      </w:r>
      <w:r w:rsidRPr="00DF52DD">
        <w:rPr>
          <w:i/>
          <w:lang w:val="en-ID"/>
        </w:rPr>
        <w:t>Blackbox Testing</w:t>
      </w:r>
      <w:bookmarkEnd w:id="3300"/>
    </w:p>
    <w:p w14:paraId="5C8381AA" w14:textId="6C9C69CF" w:rsidR="00A50BED" w:rsidRDefault="00167A99" w:rsidP="00A50BED">
      <w:pPr>
        <w:ind w:left="360" w:firstLine="720"/>
        <w:jc w:val="both"/>
      </w:pPr>
      <w:r>
        <w:t xml:space="preserve">Pada tahap pengujian sistem ini juga dilakukan dengan metode </w:t>
      </w:r>
      <w:r w:rsidRPr="00167A99">
        <w:rPr>
          <w:i/>
          <w:iCs/>
        </w:rPr>
        <w:t>Black</w:t>
      </w:r>
      <w:r>
        <w:t xml:space="preserve"> </w:t>
      </w:r>
      <w:r w:rsidRPr="00167A99">
        <w:rPr>
          <w:i/>
          <w:iCs/>
        </w:rPr>
        <w:t>Box</w:t>
      </w:r>
      <w:r>
        <w:t xml:space="preserve"> Testing. Pengujian </w:t>
      </w:r>
      <w:r w:rsidRPr="00167A99">
        <w:rPr>
          <w:i/>
          <w:iCs/>
        </w:rPr>
        <w:t>Black</w:t>
      </w:r>
      <w:r>
        <w:t xml:space="preserve"> </w:t>
      </w:r>
      <w:r w:rsidRPr="00167A99">
        <w:rPr>
          <w:i/>
          <w:iCs/>
        </w:rPr>
        <w:t>Box</w:t>
      </w:r>
      <w:r>
        <w:t xml:space="preserve"> berfokus pada pengujian yang didasarkan pada </w:t>
      </w:r>
      <w:r w:rsidRPr="00167A99">
        <w:rPr>
          <w:i/>
          <w:iCs/>
        </w:rPr>
        <w:t>detail</w:t>
      </w:r>
      <w:r>
        <w:t xml:space="preserve"> sistem seperti tampilan sistem, fungsi-fungsi yang ada pada sistem, dan kesesuaian alur fungsi secara kasat mata seperti validasi atau mengecek fungsi tombol yang ada pada sistem perpustakaan di SMK TI Bali Global Karangasem. Berikut merupakan pemaparan dari hasil pengujian yang telah dilakukan.</w:t>
      </w:r>
    </w:p>
    <w:p w14:paraId="659ADA68" w14:textId="380DD6A1" w:rsidR="00BD07CB" w:rsidRDefault="00167A99" w:rsidP="00BD07CB">
      <w:pPr>
        <w:pStyle w:val="ListParagraph"/>
        <w:numPr>
          <w:ilvl w:val="0"/>
          <w:numId w:val="88"/>
        </w:numPr>
        <w:ind w:left="1080" w:hanging="720"/>
        <w:jc w:val="both"/>
      </w:pPr>
      <w:r>
        <w:t xml:space="preserve">Hasil Pengujian Halaman </w:t>
      </w:r>
      <w:r w:rsidRPr="00167A99">
        <w:rPr>
          <w:i/>
        </w:rPr>
        <w:t>Login</w:t>
      </w:r>
    </w:p>
    <w:p w14:paraId="11CFF6D4" w14:textId="2C732C53" w:rsidR="00BA766A" w:rsidRPr="00BA766A" w:rsidRDefault="00BA766A" w:rsidP="00BA766A">
      <w:pPr>
        <w:pStyle w:val="Caption"/>
        <w:keepNext/>
        <w:rPr>
          <w:lang w:val="en-US"/>
        </w:rPr>
      </w:pPr>
      <w:bookmarkStart w:id="3301" w:name="_Toc94361182"/>
      <w:bookmarkStart w:id="3302" w:name="_Toc94361603"/>
      <w:r>
        <w:t xml:space="preserve">Tabel 4. </w:t>
      </w:r>
      <w:r>
        <w:fldChar w:fldCharType="begin"/>
      </w:r>
      <w:r>
        <w:instrText xml:space="preserve"> SEQ Tabel_4. \* ARABIC </w:instrText>
      </w:r>
      <w:r>
        <w:fldChar w:fldCharType="separate"/>
      </w:r>
      <w:r>
        <w:rPr>
          <w:noProof/>
        </w:rPr>
        <w:t>12</w:t>
      </w:r>
      <w:r>
        <w:fldChar w:fldCharType="end"/>
      </w:r>
      <w:r>
        <w:rPr>
          <w:lang w:val="en-US"/>
        </w:rPr>
        <w:t xml:space="preserve"> </w:t>
      </w:r>
      <w:ins w:id="3303" w:author="Windows User" w:date="2021-06-03T06:57:00Z">
        <w:r>
          <w:rPr>
            <w:lang w:val="en-US"/>
          </w:rPr>
          <w:t xml:space="preserve">Tabel </w:t>
        </w:r>
      </w:ins>
      <w:r>
        <w:rPr>
          <w:lang w:val="en-US"/>
        </w:rPr>
        <w:t xml:space="preserve">Halaman </w:t>
      </w:r>
      <w:r w:rsidRPr="00BD07CB">
        <w:rPr>
          <w:i/>
          <w:lang w:val="en-US"/>
        </w:rPr>
        <w:t>Login</w:t>
      </w:r>
      <w:bookmarkEnd w:id="3301"/>
      <w:bookmarkEnd w:id="3302"/>
    </w:p>
    <w:tbl>
      <w:tblPr>
        <w:tblStyle w:val="TableGrid"/>
        <w:tblpPr w:leftFromText="180" w:rightFromText="180" w:vertAnchor="text" w:horzAnchor="margin" w:tblpXSpec="right" w:tblpY="62"/>
        <w:tblW w:w="0" w:type="auto"/>
        <w:tblLayout w:type="fixed"/>
        <w:tblLook w:val="04A0" w:firstRow="1" w:lastRow="0" w:firstColumn="1" w:lastColumn="0" w:noHBand="0" w:noVBand="1"/>
      </w:tblPr>
      <w:tblGrid>
        <w:gridCol w:w="510"/>
        <w:gridCol w:w="1645"/>
        <w:gridCol w:w="1980"/>
        <w:gridCol w:w="2160"/>
        <w:gridCol w:w="1260"/>
      </w:tblGrid>
      <w:tr w:rsidR="00A50BED" w14:paraId="6A719F2C" w14:textId="77777777" w:rsidTr="00521B18">
        <w:trPr>
          <w:trHeight w:val="737"/>
        </w:trPr>
        <w:tc>
          <w:tcPr>
            <w:tcW w:w="510" w:type="dxa"/>
            <w:vAlign w:val="center"/>
          </w:tcPr>
          <w:p w14:paraId="300766E1" w14:textId="77777777" w:rsidR="00A50BED" w:rsidRDefault="00A50BED" w:rsidP="00521B18">
            <w:pPr>
              <w:jc w:val="both"/>
              <w:rPr>
                <w:b/>
                <w:bCs/>
              </w:rPr>
            </w:pPr>
            <w:r>
              <w:rPr>
                <w:b/>
                <w:bCs/>
              </w:rPr>
              <w:t>No</w:t>
            </w:r>
          </w:p>
        </w:tc>
        <w:tc>
          <w:tcPr>
            <w:tcW w:w="1645" w:type="dxa"/>
            <w:vAlign w:val="center"/>
          </w:tcPr>
          <w:p w14:paraId="27028654" w14:textId="77777777" w:rsidR="00A50BED" w:rsidRDefault="00A50BED" w:rsidP="00521B18">
            <w:pPr>
              <w:jc w:val="both"/>
              <w:rPr>
                <w:b/>
                <w:bCs/>
              </w:rPr>
            </w:pPr>
            <w:r>
              <w:rPr>
                <w:b/>
                <w:bCs/>
              </w:rPr>
              <w:t>Butir Uji</w:t>
            </w:r>
          </w:p>
        </w:tc>
        <w:tc>
          <w:tcPr>
            <w:tcW w:w="1980" w:type="dxa"/>
            <w:vAlign w:val="center"/>
          </w:tcPr>
          <w:p w14:paraId="26E80E06" w14:textId="77777777" w:rsidR="00A50BED" w:rsidRDefault="00A50BED" w:rsidP="00521B18">
            <w:pPr>
              <w:jc w:val="both"/>
              <w:rPr>
                <w:b/>
                <w:bCs/>
              </w:rPr>
            </w:pPr>
            <w:r>
              <w:rPr>
                <w:b/>
                <w:bCs/>
              </w:rPr>
              <w:t>Hasil Yang Diharapkan</w:t>
            </w:r>
          </w:p>
        </w:tc>
        <w:tc>
          <w:tcPr>
            <w:tcW w:w="2160" w:type="dxa"/>
            <w:vAlign w:val="center"/>
          </w:tcPr>
          <w:p w14:paraId="2F6EB6ED" w14:textId="77777777" w:rsidR="00A50BED" w:rsidRDefault="00A50BED" w:rsidP="00521B18">
            <w:pPr>
              <w:jc w:val="both"/>
              <w:rPr>
                <w:b/>
                <w:bCs/>
              </w:rPr>
            </w:pPr>
            <w:r>
              <w:rPr>
                <w:b/>
                <w:bCs/>
              </w:rPr>
              <w:t>Hasil Pengujian</w:t>
            </w:r>
          </w:p>
        </w:tc>
        <w:tc>
          <w:tcPr>
            <w:tcW w:w="1260" w:type="dxa"/>
            <w:vAlign w:val="center"/>
          </w:tcPr>
          <w:p w14:paraId="456C6529" w14:textId="77777777" w:rsidR="00A50BED" w:rsidRDefault="00A50BED" w:rsidP="00521B18">
            <w:pPr>
              <w:jc w:val="both"/>
              <w:rPr>
                <w:b/>
                <w:bCs/>
              </w:rPr>
            </w:pPr>
            <w:r>
              <w:rPr>
                <w:b/>
                <w:bCs/>
              </w:rPr>
              <w:t>Validasi</w:t>
            </w:r>
          </w:p>
        </w:tc>
      </w:tr>
      <w:tr w:rsidR="00A50BED" w14:paraId="39BE795D" w14:textId="77777777" w:rsidTr="00521B18">
        <w:trPr>
          <w:trHeight w:val="737"/>
        </w:trPr>
        <w:tc>
          <w:tcPr>
            <w:tcW w:w="510" w:type="dxa"/>
            <w:vAlign w:val="center"/>
          </w:tcPr>
          <w:p w14:paraId="23F44D8D" w14:textId="77777777" w:rsidR="00A50BED" w:rsidRDefault="00A50BED" w:rsidP="00521B18">
            <w:pPr>
              <w:jc w:val="both"/>
            </w:pPr>
            <w:r>
              <w:t>1</w:t>
            </w:r>
          </w:p>
        </w:tc>
        <w:tc>
          <w:tcPr>
            <w:tcW w:w="1645" w:type="dxa"/>
            <w:vAlign w:val="center"/>
          </w:tcPr>
          <w:p w14:paraId="6E4FE9A5" w14:textId="0ED1C027" w:rsidR="00A50BED" w:rsidRDefault="00A50BED" w:rsidP="00521B18">
            <w:pPr>
              <w:jc w:val="both"/>
              <w:rPr>
                <w:i/>
                <w:iCs/>
              </w:rPr>
            </w:pPr>
            <w:r>
              <w:rPr>
                <w:i/>
                <w:iCs/>
              </w:rPr>
              <w:t>Button Login</w:t>
            </w:r>
          </w:p>
        </w:tc>
        <w:tc>
          <w:tcPr>
            <w:tcW w:w="1980" w:type="dxa"/>
            <w:vAlign w:val="center"/>
          </w:tcPr>
          <w:p w14:paraId="0AC34D77" w14:textId="20C316DA" w:rsidR="00A50BED" w:rsidRDefault="00A50BED" w:rsidP="00521B18">
            <w:pPr>
              <w:jc w:val="both"/>
            </w:pPr>
            <w:r>
              <w:t xml:space="preserve">Pengguna sistem mengisi data yang sesuai dan akan menuju ke halaman </w:t>
            </w:r>
            <w:r w:rsidR="00352F30">
              <w:rPr>
                <w:i/>
                <w:iCs/>
              </w:rPr>
              <w:t>Dashboard</w:t>
            </w:r>
            <w:r>
              <w:t xml:space="preserve"> sesuai dengan </w:t>
            </w:r>
            <w:r>
              <w:rPr>
                <w:i/>
                <w:iCs/>
              </w:rPr>
              <w:t>level</w:t>
            </w:r>
            <w:r>
              <w:t xml:space="preserve"> user</w:t>
            </w:r>
          </w:p>
        </w:tc>
        <w:tc>
          <w:tcPr>
            <w:tcW w:w="2160" w:type="dxa"/>
            <w:vAlign w:val="center"/>
          </w:tcPr>
          <w:p w14:paraId="017F7EB7" w14:textId="15D01755" w:rsidR="00A50BED" w:rsidRDefault="00A50BED" w:rsidP="00521B18">
            <w:pPr>
              <w:jc w:val="both"/>
            </w:pPr>
            <w:r>
              <w:t xml:space="preserve">Pengguna sistem mengisi data yang sesuai dan akan menuju ke halaman </w:t>
            </w:r>
            <w:r w:rsidR="00352F30">
              <w:rPr>
                <w:i/>
                <w:iCs/>
              </w:rPr>
              <w:t xml:space="preserve"> Dashboard</w:t>
            </w:r>
            <w:r w:rsidR="00352F30">
              <w:t xml:space="preserve"> </w:t>
            </w:r>
            <w:r>
              <w:t xml:space="preserve">sesuai dengan </w:t>
            </w:r>
            <w:r>
              <w:rPr>
                <w:i/>
                <w:iCs/>
              </w:rPr>
              <w:t>level</w:t>
            </w:r>
            <w:r>
              <w:t xml:space="preserve"> user</w:t>
            </w:r>
          </w:p>
        </w:tc>
        <w:tc>
          <w:tcPr>
            <w:tcW w:w="1260" w:type="dxa"/>
            <w:vAlign w:val="center"/>
          </w:tcPr>
          <w:p w14:paraId="132CD39A" w14:textId="77777777" w:rsidR="00A50BED" w:rsidRDefault="00A50BED" w:rsidP="00521B18">
            <w:pPr>
              <w:jc w:val="both"/>
            </w:pPr>
            <w:r>
              <w:t>Valid</w:t>
            </w:r>
          </w:p>
        </w:tc>
      </w:tr>
      <w:tr w:rsidR="00170318" w14:paraId="1335E502" w14:textId="77777777" w:rsidTr="00521B18">
        <w:trPr>
          <w:trHeight w:val="737"/>
        </w:trPr>
        <w:tc>
          <w:tcPr>
            <w:tcW w:w="510" w:type="dxa"/>
            <w:vAlign w:val="center"/>
          </w:tcPr>
          <w:p w14:paraId="1191444A" w14:textId="23F9AE32" w:rsidR="00170318" w:rsidRDefault="00170318" w:rsidP="00521B18">
            <w:pPr>
              <w:jc w:val="both"/>
            </w:pPr>
            <w:r>
              <w:t>2.</w:t>
            </w:r>
          </w:p>
        </w:tc>
        <w:tc>
          <w:tcPr>
            <w:tcW w:w="1645" w:type="dxa"/>
            <w:vAlign w:val="center"/>
          </w:tcPr>
          <w:p w14:paraId="0CF575AC" w14:textId="600400D8" w:rsidR="00170318" w:rsidRDefault="00170318" w:rsidP="00521B18">
            <w:pPr>
              <w:jc w:val="both"/>
              <w:rPr>
                <w:i/>
                <w:iCs/>
              </w:rPr>
            </w:pPr>
            <w:r>
              <w:rPr>
                <w:i/>
                <w:iCs/>
              </w:rPr>
              <w:t>Button Forgot Password</w:t>
            </w:r>
          </w:p>
        </w:tc>
        <w:tc>
          <w:tcPr>
            <w:tcW w:w="1980" w:type="dxa"/>
            <w:vAlign w:val="center"/>
          </w:tcPr>
          <w:p w14:paraId="3FAFF019" w14:textId="2D136AF9" w:rsidR="00170318" w:rsidRDefault="00531F55" w:rsidP="00521B18">
            <w:pPr>
              <w:jc w:val="both"/>
            </w:pPr>
            <w:r>
              <w:t>M</w:t>
            </w:r>
            <w:r w:rsidR="00FC464C">
              <w:t xml:space="preserve">enuju ke halaman </w:t>
            </w:r>
            <w:r w:rsidR="00FC464C" w:rsidRPr="00FC464C">
              <w:rPr>
                <w:i/>
              </w:rPr>
              <w:t>Forgot Password</w:t>
            </w:r>
          </w:p>
        </w:tc>
        <w:tc>
          <w:tcPr>
            <w:tcW w:w="2160" w:type="dxa"/>
            <w:vAlign w:val="center"/>
          </w:tcPr>
          <w:p w14:paraId="5B9AB3CA" w14:textId="0AFFCF13" w:rsidR="00170318" w:rsidRDefault="00531F55" w:rsidP="00521B18">
            <w:pPr>
              <w:jc w:val="both"/>
            </w:pPr>
            <w:r>
              <w:t>M</w:t>
            </w:r>
            <w:r w:rsidR="00FC464C">
              <w:t xml:space="preserve">enuju ke halaman </w:t>
            </w:r>
            <w:r w:rsidR="00FC464C" w:rsidRPr="00FC464C">
              <w:rPr>
                <w:i/>
              </w:rPr>
              <w:t>Forgot Password</w:t>
            </w:r>
          </w:p>
        </w:tc>
        <w:tc>
          <w:tcPr>
            <w:tcW w:w="1260" w:type="dxa"/>
            <w:vAlign w:val="center"/>
          </w:tcPr>
          <w:p w14:paraId="58F03BE0" w14:textId="427879D7" w:rsidR="00170318" w:rsidRDefault="00FC464C" w:rsidP="00521B18">
            <w:pPr>
              <w:jc w:val="both"/>
            </w:pPr>
            <w:r>
              <w:t>Valid</w:t>
            </w:r>
          </w:p>
        </w:tc>
      </w:tr>
    </w:tbl>
    <w:p w14:paraId="7B1E39A6" w14:textId="7D1F6CFE" w:rsidR="00424E2A" w:rsidRDefault="00424E2A" w:rsidP="00424E2A">
      <w:pPr>
        <w:rPr>
          <w:lang w:val="en-ID"/>
        </w:rPr>
      </w:pPr>
    </w:p>
    <w:p w14:paraId="73E5CC63" w14:textId="77777777" w:rsidR="00A50BED" w:rsidRDefault="00A50BED" w:rsidP="00FC464C">
      <w:pPr>
        <w:rPr>
          <w:lang w:val="en-ID"/>
        </w:rPr>
      </w:pPr>
    </w:p>
    <w:p w14:paraId="42610F2F" w14:textId="77777777" w:rsidR="00FC464C" w:rsidRPr="00FC464C" w:rsidRDefault="00FC464C" w:rsidP="00FC464C">
      <w:pPr>
        <w:rPr>
          <w:lang w:val="en-ID"/>
        </w:rPr>
      </w:pPr>
    </w:p>
    <w:p w14:paraId="4D660D43" w14:textId="5279B26C" w:rsidR="001F04AA" w:rsidRDefault="001F04AA" w:rsidP="001F04AA">
      <w:pPr>
        <w:pStyle w:val="ListParagraph"/>
        <w:numPr>
          <w:ilvl w:val="0"/>
          <w:numId w:val="88"/>
        </w:numPr>
        <w:ind w:left="1080" w:hanging="720"/>
        <w:rPr>
          <w:lang w:val="en-ID"/>
        </w:rPr>
      </w:pPr>
      <w:r>
        <w:rPr>
          <w:lang w:val="en-ID"/>
        </w:rPr>
        <w:lastRenderedPageBreak/>
        <w:t>Hasil Peng</w:t>
      </w:r>
      <w:r w:rsidR="00A50BED">
        <w:rPr>
          <w:lang w:val="en-ID"/>
        </w:rPr>
        <w:t xml:space="preserve">ujian Halaman </w:t>
      </w:r>
      <w:r w:rsidR="00A50BED" w:rsidRPr="00A50BED">
        <w:rPr>
          <w:i/>
          <w:lang w:val="en-ID"/>
        </w:rPr>
        <w:t>Forgot Password</w:t>
      </w:r>
    </w:p>
    <w:p w14:paraId="046B5B7E" w14:textId="4DA61C4F" w:rsidR="00BA766A" w:rsidRPr="00BA766A" w:rsidRDefault="00BA766A" w:rsidP="00BA766A">
      <w:pPr>
        <w:pStyle w:val="Caption"/>
        <w:keepNext/>
        <w:rPr>
          <w:lang w:val="en-US"/>
        </w:rPr>
      </w:pPr>
      <w:bookmarkStart w:id="3304" w:name="_Toc94361183"/>
      <w:bookmarkStart w:id="3305" w:name="_Toc94361604"/>
      <w:r>
        <w:t xml:space="preserve">Tabel 4. </w:t>
      </w:r>
      <w:r>
        <w:fldChar w:fldCharType="begin"/>
      </w:r>
      <w:r>
        <w:instrText xml:space="preserve"> SEQ Tabel_4. \* ARABIC </w:instrText>
      </w:r>
      <w:r>
        <w:fldChar w:fldCharType="separate"/>
      </w:r>
      <w:r>
        <w:rPr>
          <w:noProof/>
        </w:rPr>
        <w:t>13</w:t>
      </w:r>
      <w:r>
        <w:fldChar w:fldCharType="end"/>
      </w:r>
      <w:r>
        <w:rPr>
          <w:lang w:val="en-US"/>
        </w:rPr>
        <w:t xml:space="preserve"> </w:t>
      </w:r>
      <w:ins w:id="3306" w:author="Windows User" w:date="2021-06-03T06:57:00Z">
        <w:r>
          <w:rPr>
            <w:lang w:val="en-US"/>
          </w:rPr>
          <w:t xml:space="preserve">Tabel </w:t>
        </w:r>
      </w:ins>
      <w:r>
        <w:rPr>
          <w:lang w:val="en-US"/>
        </w:rPr>
        <w:t xml:space="preserve">Halaman </w:t>
      </w:r>
      <w:r>
        <w:rPr>
          <w:i/>
          <w:lang w:val="en-US"/>
        </w:rPr>
        <w:t>Forgot Password</w:t>
      </w:r>
      <w:bookmarkEnd w:id="3304"/>
      <w:bookmarkEnd w:id="3305"/>
    </w:p>
    <w:tbl>
      <w:tblPr>
        <w:tblStyle w:val="TableGrid"/>
        <w:tblpPr w:leftFromText="180" w:rightFromText="180" w:vertAnchor="text" w:horzAnchor="margin" w:tblpXSpec="right" w:tblpY="366"/>
        <w:tblW w:w="0" w:type="auto"/>
        <w:tblLayout w:type="fixed"/>
        <w:tblLook w:val="04A0" w:firstRow="1" w:lastRow="0" w:firstColumn="1" w:lastColumn="0" w:noHBand="0" w:noVBand="1"/>
      </w:tblPr>
      <w:tblGrid>
        <w:gridCol w:w="510"/>
        <w:gridCol w:w="1645"/>
        <w:gridCol w:w="1980"/>
        <w:gridCol w:w="2160"/>
        <w:gridCol w:w="1260"/>
      </w:tblGrid>
      <w:tr w:rsidR="00A50BED" w14:paraId="60CE5B8C" w14:textId="77777777" w:rsidTr="00521B18">
        <w:trPr>
          <w:trHeight w:val="737"/>
        </w:trPr>
        <w:tc>
          <w:tcPr>
            <w:tcW w:w="510" w:type="dxa"/>
            <w:vAlign w:val="center"/>
          </w:tcPr>
          <w:p w14:paraId="62BBF355" w14:textId="77777777" w:rsidR="00A50BED" w:rsidRDefault="00A50BED" w:rsidP="00521B18">
            <w:pPr>
              <w:jc w:val="center"/>
              <w:rPr>
                <w:b/>
                <w:bCs/>
              </w:rPr>
            </w:pPr>
            <w:r>
              <w:rPr>
                <w:b/>
                <w:bCs/>
              </w:rPr>
              <w:t>No</w:t>
            </w:r>
          </w:p>
        </w:tc>
        <w:tc>
          <w:tcPr>
            <w:tcW w:w="1645" w:type="dxa"/>
            <w:vAlign w:val="center"/>
          </w:tcPr>
          <w:p w14:paraId="5F72FA0A" w14:textId="77777777" w:rsidR="00A50BED" w:rsidRDefault="00A50BED" w:rsidP="00521B18">
            <w:pPr>
              <w:jc w:val="both"/>
              <w:rPr>
                <w:b/>
                <w:bCs/>
              </w:rPr>
            </w:pPr>
            <w:r>
              <w:rPr>
                <w:b/>
                <w:bCs/>
              </w:rPr>
              <w:t>Butir Uji</w:t>
            </w:r>
          </w:p>
        </w:tc>
        <w:tc>
          <w:tcPr>
            <w:tcW w:w="1980" w:type="dxa"/>
            <w:vAlign w:val="center"/>
          </w:tcPr>
          <w:p w14:paraId="58EF3CA1" w14:textId="77777777" w:rsidR="00A50BED" w:rsidRDefault="00A50BED" w:rsidP="00521B18">
            <w:pPr>
              <w:jc w:val="both"/>
              <w:rPr>
                <w:b/>
                <w:bCs/>
              </w:rPr>
            </w:pPr>
            <w:r>
              <w:rPr>
                <w:b/>
                <w:bCs/>
              </w:rPr>
              <w:t>Hasil Yang Diharapkan</w:t>
            </w:r>
          </w:p>
        </w:tc>
        <w:tc>
          <w:tcPr>
            <w:tcW w:w="2160" w:type="dxa"/>
            <w:vAlign w:val="center"/>
          </w:tcPr>
          <w:p w14:paraId="6CF5D503" w14:textId="77777777" w:rsidR="00A50BED" w:rsidRDefault="00A50BED" w:rsidP="00521B18">
            <w:pPr>
              <w:jc w:val="both"/>
              <w:rPr>
                <w:b/>
                <w:bCs/>
              </w:rPr>
            </w:pPr>
            <w:r>
              <w:rPr>
                <w:b/>
                <w:bCs/>
              </w:rPr>
              <w:t>Hasil Pengujian</w:t>
            </w:r>
          </w:p>
        </w:tc>
        <w:tc>
          <w:tcPr>
            <w:tcW w:w="1260" w:type="dxa"/>
            <w:vAlign w:val="center"/>
          </w:tcPr>
          <w:p w14:paraId="2DF9BCD7" w14:textId="77777777" w:rsidR="00A50BED" w:rsidRDefault="00A50BED" w:rsidP="00521B18">
            <w:pPr>
              <w:jc w:val="both"/>
              <w:rPr>
                <w:b/>
                <w:bCs/>
              </w:rPr>
            </w:pPr>
            <w:r>
              <w:rPr>
                <w:b/>
                <w:bCs/>
              </w:rPr>
              <w:t>Validasi</w:t>
            </w:r>
          </w:p>
        </w:tc>
      </w:tr>
      <w:tr w:rsidR="00A50BED" w14:paraId="1070CFF0" w14:textId="77777777" w:rsidTr="00A50BED">
        <w:trPr>
          <w:trHeight w:val="737"/>
        </w:trPr>
        <w:tc>
          <w:tcPr>
            <w:tcW w:w="510" w:type="dxa"/>
            <w:vAlign w:val="center"/>
          </w:tcPr>
          <w:p w14:paraId="679AE2B9" w14:textId="77777777" w:rsidR="00A50BED" w:rsidRDefault="00A50BED" w:rsidP="00521B18">
            <w:pPr>
              <w:jc w:val="both"/>
            </w:pPr>
            <w:r>
              <w:t>1</w:t>
            </w:r>
          </w:p>
        </w:tc>
        <w:tc>
          <w:tcPr>
            <w:tcW w:w="1645" w:type="dxa"/>
            <w:vAlign w:val="center"/>
          </w:tcPr>
          <w:p w14:paraId="3BF8BD62" w14:textId="77777777" w:rsidR="00A50BED" w:rsidRDefault="00A50BED" w:rsidP="00521B18">
            <w:pPr>
              <w:jc w:val="both"/>
              <w:rPr>
                <w:i/>
                <w:iCs/>
              </w:rPr>
            </w:pPr>
            <w:r>
              <w:rPr>
                <w:i/>
                <w:iCs/>
              </w:rPr>
              <w:t>Button Send Password Reset Link</w:t>
            </w:r>
          </w:p>
        </w:tc>
        <w:tc>
          <w:tcPr>
            <w:tcW w:w="1980" w:type="dxa"/>
            <w:vAlign w:val="center"/>
          </w:tcPr>
          <w:p w14:paraId="50861AD6" w14:textId="77777777" w:rsidR="00A50BED" w:rsidRDefault="00A50BED" w:rsidP="00521B18">
            <w:pPr>
              <w:jc w:val="both"/>
            </w:pPr>
            <w:r>
              <w:t xml:space="preserve">Pengguna sistem mengisi data yang sesuai dan akan menuju ke halaman </w:t>
            </w:r>
            <w:r>
              <w:rPr>
                <w:i/>
                <w:iCs/>
              </w:rPr>
              <w:t xml:space="preserve">Reset Password </w:t>
            </w:r>
          </w:p>
        </w:tc>
        <w:tc>
          <w:tcPr>
            <w:tcW w:w="2160" w:type="dxa"/>
            <w:vAlign w:val="center"/>
          </w:tcPr>
          <w:p w14:paraId="43C07376" w14:textId="77777777" w:rsidR="00A50BED" w:rsidRDefault="00A50BED" w:rsidP="00521B18">
            <w:pPr>
              <w:jc w:val="both"/>
            </w:pPr>
            <w:r>
              <w:t xml:space="preserve">Pengguna sistem mengisi data yang sesuai dan akan menuju ke halaman </w:t>
            </w:r>
            <w:r>
              <w:rPr>
                <w:i/>
                <w:iCs/>
              </w:rPr>
              <w:t>Reset Password</w:t>
            </w:r>
          </w:p>
        </w:tc>
        <w:tc>
          <w:tcPr>
            <w:tcW w:w="1260" w:type="dxa"/>
            <w:vAlign w:val="center"/>
          </w:tcPr>
          <w:p w14:paraId="491A490A" w14:textId="77777777" w:rsidR="00A50BED" w:rsidRDefault="00A50BED" w:rsidP="00521B18">
            <w:pPr>
              <w:jc w:val="both"/>
            </w:pPr>
            <w:r>
              <w:t>Valid</w:t>
            </w:r>
          </w:p>
        </w:tc>
      </w:tr>
    </w:tbl>
    <w:p w14:paraId="51DED52B" w14:textId="68A08439" w:rsidR="00A50BED" w:rsidRPr="00A50BED" w:rsidRDefault="00A50BED" w:rsidP="00A50BED">
      <w:pPr>
        <w:rPr>
          <w:lang w:val="en-ID"/>
        </w:rPr>
      </w:pPr>
    </w:p>
    <w:p w14:paraId="59A35847" w14:textId="77777777" w:rsidR="00BA766A" w:rsidRDefault="00BA766A" w:rsidP="00BA766A">
      <w:pPr>
        <w:pStyle w:val="ListParagraph"/>
        <w:ind w:left="1080"/>
        <w:rPr>
          <w:lang w:val="en-ID"/>
        </w:rPr>
      </w:pPr>
    </w:p>
    <w:p w14:paraId="01E673AC" w14:textId="4CBBBF36" w:rsidR="00A50BED" w:rsidRPr="00A50BED" w:rsidRDefault="00A50BED" w:rsidP="001F04AA">
      <w:pPr>
        <w:pStyle w:val="ListParagraph"/>
        <w:numPr>
          <w:ilvl w:val="0"/>
          <w:numId w:val="88"/>
        </w:numPr>
        <w:ind w:left="1080" w:hanging="720"/>
        <w:rPr>
          <w:lang w:val="en-ID"/>
        </w:rPr>
      </w:pPr>
      <w:r>
        <w:rPr>
          <w:lang w:val="en-ID"/>
        </w:rPr>
        <w:t xml:space="preserve">Hasil Pengujian Halaman </w:t>
      </w:r>
      <w:r w:rsidRPr="00A50BED">
        <w:rPr>
          <w:i/>
          <w:lang w:val="en-ID"/>
        </w:rPr>
        <w:t>Reset Password</w:t>
      </w:r>
    </w:p>
    <w:p w14:paraId="1B8858AB" w14:textId="43A9F94C" w:rsidR="00BA766A" w:rsidRPr="00BA766A" w:rsidRDefault="00BA766A" w:rsidP="00BA766A">
      <w:pPr>
        <w:pStyle w:val="Caption"/>
        <w:keepNext/>
        <w:rPr>
          <w:lang w:val="en-US"/>
        </w:rPr>
      </w:pPr>
      <w:bookmarkStart w:id="3307" w:name="_Toc94361184"/>
      <w:bookmarkStart w:id="3308" w:name="_Toc94361605"/>
      <w:r>
        <w:t xml:space="preserve">Tabel 4. </w:t>
      </w:r>
      <w:r>
        <w:fldChar w:fldCharType="begin"/>
      </w:r>
      <w:r>
        <w:instrText xml:space="preserve"> SEQ Tabel_4. \* ARABIC </w:instrText>
      </w:r>
      <w:r>
        <w:fldChar w:fldCharType="separate"/>
      </w:r>
      <w:r>
        <w:rPr>
          <w:noProof/>
        </w:rPr>
        <w:t>14</w:t>
      </w:r>
      <w:r>
        <w:fldChar w:fldCharType="end"/>
      </w:r>
      <w:r>
        <w:rPr>
          <w:lang w:val="en-US"/>
        </w:rPr>
        <w:t xml:space="preserve"> </w:t>
      </w:r>
      <w:ins w:id="3309" w:author="Windows User" w:date="2021-06-03T06:57:00Z">
        <w:r>
          <w:rPr>
            <w:lang w:val="en-US"/>
          </w:rPr>
          <w:t xml:space="preserve">Tabel </w:t>
        </w:r>
      </w:ins>
      <w:r>
        <w:rPr>
          <w:lang w:val="en-US"/>
        </w:rPr>
        <w:t xml:space="preserve">Halaman </w:t>
      </w:r>
      <w:r>
        <w:rPr>
          <w:i/>
          <w:lang w:val="en-US"/>
        </w:rPr>
        <w:t>Reset Password</w:t>
      </w:r>
      <w:bookmarkEnd w:id="3307"/>
      <w:bookmarkEnd w:id="3308"/>
    </w:p>
    <w:tbl>
      <w:tblPr>
        <w:tblStyle w:val="TableGrid"/>
        <w:tblpPr w:leftFromText="180" w:rightFromText="180" w:vertAnchor="text" w:horzAnchor="margin" w:tblpXSpec="right" w:tblpY="143"/>
        <w:tblW w:w="0" w:type="auto"/>
        <w:tblLayout w:type="fixed"/>
        <w:tblLook w:val="04A0" w:firstRow="1" w:lastRow="0" w:firstColumn="1" w:lastColumn="0" w:noHBand="0" w:noVBand="1"/>
      </w:tblPr>
      <w:tblGrid>
        <w:gridCol w:w="510"/>
        <w:gridCol w:w="1645"/>
        <w:gridCol w:w="1980"/>
        <w:gridCol w:w="2160"/>
        <w:gridCol w:w="1260"/>
      </w:tblGrid>
      <w:tr w:rsidR="00A50BED" w14:paraId="102725DB" w14:textId="77777777" w:rsidTr="00A50BED">
        <w:trPr>
          <w:trHeight w:val="737"/>
        </w:trPr>
        <w:tc>
          <w:tcPr>
            <w:tcW w:w="510" w:type="dxa"/>
            <w:vAlign w:val="center"/>
          </w:tcPr>
          <w:p w14:paraId="11904EF5" w14:textId="77777777" w:rsidR="00A50BED" w:rsidRDefault="00A50BED" w:rsidP="00521B18">
            <w:pPr>
              <w:jc w:val="both"/>
              <w:rPr>
                <w:b/>
                <w:bCs/>
              </w:rPr>
            </w:pPr>
            <w:r>
              <w:rPr>
                <w:b/>
                <w:bCs/>
              </w:rPr>
              <w:t>No</w:t>
            </w:r>
          </w:p>
        </w:tc>
        <w:tc>
          <w:tcPr>
            <w:tcW w:w="1645" w:type="dxa"/>
            <w:vAlign w:val="center"/>
          </w:tcPr>
          <w:p w14:paraId="6831CF03" w14:textId="77777777" w:rsidR="00A50BED" w:rsidRDefault="00A50BED" w:rsidP="00521B18">
            <w:pPr>
              <w:jc w:val="both"/>
              <w:rPr>
                <w:b/>
                <w:bCs/>
              </w:rPr>
            </w:pPr>
            <w:r>
              <w:rPr>
                <w:b/>
                <w:bCs/>
              </w:rPr>
              <w:t>Butir Uji</w:t>
            </w:r>
          </w:p>
        </w:tc>
        <w:tc>
          <w:tcPr>
            <w:tcW w:w="1980" w:type="dxa"/>
            <w:vAlign w:val="center"/>
          </w:tcPr>
          <w:p w14:paraId="59DFA744" w14:textId="77777777" w:rsidR="00A50BED" w:rsidRDefault="00A50BED" w:rsidP="00521B18">
            <w:pPr>
              <w:jc w:val="both"/>
              <w:rPr>
                <w:b/>
                <w:bCs/>
              </w:rPr>
            </w:pPr>
            <w:r>
              <w:rPr>
                <w:b/>
                <w:bCs/>
              </w:rPr>
              <w:t>Hasil Yang Diharapkan</w:t>
            </w:r>
          </w:p>
        </w:tc>
        <w:tc>
          <w:tcPr>
            <w:tcW w:w="2160" w:type="dxa"/>
            <w:vAlign w:val="center"/>
          </w:tcPr>
          <w:p w14:paraId="7420BB3C" w14:textId="77777777" w:rsidR="00A50BED" w:rsidRDefault="00A50BED" w:rsidP="00521B18">
            <w:pPr>
              <w:jc w:val="both"/>
              <w:rPr>
                <w:b/>
                <w:bCs/>
              </w:rPr>
            </w:pPr>
            <w:r>
              <w:rPr>
                <w:b/>
                <w:bCs/>
              </w:rPr>
              <w:t>Hasil Pengujian</w:t>
            </w:r>
          </w:p>
        </w:tc>
        <w:tc>
          <w:tcPr>
            <w:tcW w:w="1260" w:type="dxa"/>
            <w:vAlign w:val="center"/>
          </w:tcPr>
          <w:p w14:paraId="26BBDD57" w14:textId="77777777" w:rsidR="00A50BED" w:rsidRDefault="00A50BED" w:rsidP="00521B18">
            <w:pPr>
              <w:jc w:val="both"/>
              <w:rPr>
                <w:b/>
                <w:bCs/>
              </w:rPr>
            </w:pPr>
            <w:r>
              <w:rPr>
                <w:b/>
                <w:bCs/>
              </w:rPr>
              <w:t>Validasi</w:t>
            </w:r>
          </w:p>
        </w:tc>
      </w:tr>
      <w:tr w:rsidR="00A50BED" w14:paraId="33DAF1CA" w14:textId="77777777" w:rsidTr="00A50BED">
        <w:trPr>
          <w:trHeight w:val="737"/>
        </w:trPr>
        <w:tc>
          <w:tcPr>
            <w:tcW w:w="510" w:type="dxa"/>
            <w:vAlign w:val="center"/>
          </w:tcPr>
          <w:p w14:paraId="48E3EE77" w14:textId="77777777" w:rsidR="00A50BED" w:rsidRDefault="00A50BED" w:rsidP="00521B18">
            <w:pPr>
              <w:jc w:val="both"/>
            </w:pPr>
            <w:r>
              <w:t>1</w:t>
            </w:r>
          </w:p>
        </w:tc>
        <w:tc>
          <w:tcPr>
            <w:tcW w:w="1645" w:type="dxa"/>
            <w:vAlign w:val="center"/>
          </w:tcPr>
          <w:p w14:paraId="6B403600" w14:textId="77777777" w:rsidR="00A50BED" w:rsidRDefault="00A50BED" w:rsidP="00521B18">
            <w:pPr>
              <w:jc w:val="both"/>
              <w:rPr>
                <w:i/>
                <w:iCs/>
              </w:rPr>
            </w:pPr>
            <w:r>
              <w:rPr>
                <w:i/>
                <w:iCs/>
              </w:rPr>
              <w:t>Button Reset Password</w:t>
            </w:r>
          </w:p>
        </w:tc>
        <w:tc>
          <w:tcPr>
            <w:tcW w:w="1980" w:type="dxa"/>
            <w:vAlign w:val="center"/>
          </w:tcPr>
          <w:p w14:paraId="196497FC" w14:textId="77777777" w:rsidR="00A50BED" w:rsidRDefault="00A50BED" w:rsidP="00521B18">
            <w:pPr>
              <w:jc w:val="both"/>
            </w:pPr>
            <w:r>
              <w:t xml:space="preserve">Pengguna sistem mengisi data yang sesuai dan </w:t>
            </w:r>
            <w:r w:rsidRPr="00A50BED">
              <w:rPr>
                <w:i/>
              </w:rPr>
              <w:t>Password</w:t>
            </w:r>
            <w:r>
              <w:t xml:space="preserve"> akan diganti</w:t>
            </w:r>
            <w:r>
              <w:rPr>
                <w:i/>
                <w:iCs/>
              </w:rPr>
              <w:t xml:space="preserve"> </w:t>
            </w:r>
          </w:p>
        </w:tc>
        <w:tc>
          <w:tcPr>
            <w:tcW w:w="2160" w:type="dxa"/>
            <w:vAlign w:val="center"/>
          </w:tcPr>
          <w:p w14:paraId="43276D4C" w14:textId="77777777" w:rsidR="00A50BED" w:rsidRDefault="00A50BED" w:rsidP="00521B18">
            <w:pPr>
              <w:jc w:val="both"/>
            </w:pPr>
            <w:r>
              <w:t xml:space="preserve">Pengguna sistem mengisi data yang sesuai dan </w:t>
            </w:r>
            <w:r w:rsidRPr="00A50BED">
              <w:rPr>
                <w:i/>
              </w:rPr>
              <w:t>Password</w:t>
            </w:r>
            <w:r>
              <w:t xml:space="preserve"> akan diganti</w:t>
            </w:r>
          </w:p>
        </w:tc>
        <w:tc>
          <w:tcPr>
            <w:tcW w:w="1260" w:type="dxa"/>
            <w:vAlign w:val="center"/>
          </w:tcPr>
          <w:p w14:paraId="5A98D2C7" w14:textId="77777777" w:rsidR="00A50BED" w:rsidRDefault="00A50BED" w:rsidP="00521B18">
            <w:pPr>
              <w:jc w:val="both"/>
            </w:pPr>
            <w:r>
              <w:t>Valid</w:t>
            </w:r>
          </w:p>
        </w:tc>
      </w:tr>
    </w:tbl>
    <w:p w14:paraId="3A0E5BD8" w14:textId="77777777" w:rsidR="0069447B" w:rsidRPr="00A50BED" w:rsidRDefault="0069447B" w:rsidP="00A50BED">
      <w:pPr>
        <w:spacing w:line="240" w:lineRule="auto"/>
        <w:rPr>
          <w:lang w:val="en-ID"/>
        </w:rPr>
      </w:pPr>
    </w:p>
    <w:p w14:paraId="28E3AA9F" w14:textId="77777777" w:rsidR="00A50BED" w:rsidRDefault="00A50BED" w:rsidP="001F04AA">
      <w:pPr>
        <w:pStyle w:val="ListParagraph"/>
        <w:numPr>
          <w:ilvl w:val="0"/>
          <w:numId w:val="88"/>
        </w:numPr>
        <w:ind w:left="1080" w:hanging="720"/>
        <w:rPr>
          <w:lang w:val="en-ID"/>
        </w:rPr>
      </w:pPr>
      <w:r>
        <w:rPr>
          <w:lang w:val="en-ID"/>
        </w:rPr>
        <w:t xml:space="preserve">Hasil Pengujian Halaman </w:t>
      </w:r>
      <w:r w:rsidRPr="00A50BED">
        <w:rPr>
          <w:i/>
          <w:lang w:val="en-ID"/>
        </w:rPr>
        <w:t>Dashboard</w:t>
      </w:r>
      <w:r>
        <w:rPr>
          <w:lang w:val="en-ID"/>
        </w:rPr>
        <w:t xml:space="preserve"> Admin</w:t>
      </w:r>
    </w:p>
    <w:p w14:paraId="157B8857" w14:textId="5E35D592" w:rsidR="00BA766A" w:rsidRPr="00BA766A" w:rsidRDefault="00BA766A" w:rsidP="00BA766A">
      <w:pPr>
        <w:pStyle w:val="Caption"/>
        <w:keepNext/>
        <w:rPr>
          <w:lang w:val="en-US"/>
        </w:rPr>
      </w:pPr>
      <w:bookmarkStart w:id="3310" w:name="_Toc94361185"/>
      <w:bookmarkStart w:id="3311" w:name="_Toc94361606"/>
      <w:r>
        <w:t xml:space="preserve">Tabel 4. </w:t>
      </w:r>
      <w:r>
        <w:fldChar w:fldCharType="begin"/>
      </w:r>
      <w:r>
        <w:instrText xml:space="preserve"> SEQ Tabel_4. \* ARABIC </w:instrText>
      </w:r>
      <w:r>
        <w:fldChar w:fldCharType="separate"/>
      </w:r>
      <w:r>
        <w:rPr>
          <w:noProof/>
        </w:rPr>
        <w:t>15</w:t>
      </w:r>
      <w:r>
        <w:fldChar w:fldCharType="end"/>
      </w:r>
      <w:r>
        <w:rPr>
          <w:lang w:val="en-US"/>
        </w:rPr>
        <w:t xml:space="preserve"> </w:t>
      </w:r>
      <w:ins w:id="3312" w:author="Windows User" w:date="2021-06-03T06:57:00Z">
        <w:r>
          <w:t xml:space="preserve">Tabel </w:t>
        </w:r>
      </w:ins>
      <w:r>
        <w:t xml:space="preserve">Halaman </w:t>
      </w:r>
      <w:r w:rsidRPr="00A50BED">
        <w:rPr>
          <w:i/>
          <w:lang w:val="en-ID"/>
        </w:rPr>
        <w:t>Dashboard</w:t>
      </w:r>
      <w:r>
        <w:rPr>
          <w:lang w:val="en-ID"/>
        </w:rPr>
        <w:t xml:space="preserve"> Admin</w:t>
      </w:r>
      <w:bookmarkEnd w:id="3310"/>
      <w:bookmarkEnd w:id="3311"/>
    </w:p>
    <w:tbl>
      <w:tblPr>
        <w:tblStyle w:val="TableGrid"/>
        <w:tblW w:w="7560" w:type="dxa"/>
        <w:tblInd w:w="355" w:type="dxa"/>
        <w:tblLook w:val="04A0" w:firstRow="1" w:lastRow="0" w:firstColumn="1" w:lastColumn="0" w:noHBand="0" w:noVBand="1"/>
      </w:tblPr>
      <w:tblGrid>
        <w:gridCol w:w="538"/>
        <w:gridCol w:w="1329"/>
        <w:gridCol w:w="2324"/>
        <w:gridCol w:w="2206"/>
        <w:gridCol w:w="1163"/>
      </w:tblGrid>
      <w:tr w:rsidR="00631399" w14:paraId="13281C5C" w14:textId="606855FA" w:rsidTr="007F108A">
        <w:trPr>
          <w:ins w:id="3313" w:author="Windows User" w:date="2021-05-31T21:41:00Z"/>
        </w:trPr>
        <w:tc>
          <w:tcPr>
            <w:tcW w:w="538" w:type="dxa"/>
            <w:vAlign w:val="center"/>
          </w:tcPr>
          <w:p w14:paraId="3944E390" w14:textId="04C2F864" w:rsidR="00631399" w:rsidRPr="002F2E78" w:rsidRDefault="00631399" w:rsidP="00521B18">
            <w:pPr>
              <w:pStyle w:val="ListParagraph"/>
              <w:tabs>
                <w:tab w:val="left" w:pos="993"/>
              </w:tabs>
              <w:ind w:left="0"/>
              <w:jc w:val="both"/>
              <w:rPr>
                <w:b/>
              </w:rPr>
            </w:pPr>
            <w:r>
              <w:rPr>
                <w:b/>
                <w:bCs/>
              </w:rPr>
              <w:t>No</w:t>
            </w:r>
          </w:p>
        </w:tc>
        <w:tc>
          <w:tcPr>
            <w:tcW w:w="1329" w:type="dxa"/>
            <w:vAlign w:val="center"/>
          </w:tcPr>
          <w:p w14:paraId="22DAF09E" w14:textId="46BFD870" w:rsidR="00631399" w:rsidRPr="002F2E78" w:rsidRDefault="00631399" w:rsidP="00521B18">
            <w:pPr>
              <w:pStyle w:val="ListParagraph"/>
              <w:tabs>
                <w:tab w:val="left" w:pos="993"/>
              </w:tabs>
              <w:ind w:left="0"/>
              <w:jc w:val="both"/>
              <w:rPr>
                <w:b/>
              </w:rPr>
            </w:pPr>
            <w:r>
              <w:rPr>
                <w:b/>
                <w:bCs/>
              </w:rPr>
              <w:t>Butir Uji</w:t>
            </w:r>
          </w:p>
        </w:tc>
        <w:tc>
          <w:tcPr>
            <w:tcW w:w="2324" w:type="dxa"/>
            <w:vAlign w:val="center"/>
          </w:tcPr>
          <w:p w14:paraId="444DA70E" w14:textId="48DF1ECC" w:rsidR="00631399" w:rsidRPr="002F2E78" w:rsidRDefault="00631399" w:rsidP="00521B18">
            <w:pPr>
              <w:pStyle w:val="ListParagraph"/>
              <w:tabs>
                <w:tab w:val="left" w:pos="993"/>
              </w:tabs>
              <w:ind w:left="0"/>
              <w:jc w:val="both"/>
              <w:rPr>
                <w:b/>
              </w:rPr>
            </w:pPr>
            <w:r>
              <w:rPr>
                <w:b/>
                <w:bCs/>
              </w:rPr>
              <w:t>Hasil Yang Diharapkan</w:t>
            </w:r>
          </w:p>
        </w:tc>
        <w:tc>
          <w:tcPr>
            <w:tcW w:w="2206" w:type="dxa"/>
            <w:vAlign w:val="center"/>
          </w:tcPr>
          <w:p w14:paraId="720E8CC3" w14:textId="32AD5758" w:rsidR="00631399" w:rsidRPr="002F2E78" w:rsidRDefault="00631399" w:rsidP="00521B18">
            <w:pPr>
              <w:pStyle w:val="ListParagraph"/>
              <w:tabs>
                <w:tab w:val="left" w:pos="993"/>
              </w:tabs>
              <w:ind w:left="0"/>
              <w:jc w:val="both"/>
              <w:rPr>
                <w:b/>
              </w:rPr>
            </w:pPr>
            <w:r>
              <w:rPr>
                <w:b/>
                <w:bCs/>
              </w:rPr>
              <w:t>Hasil Pengujian</w:t>
            </w:r>
          </w:p>
        </w:tc>
        <w:tc>
          <w:tcPr>
            <w:tcW w:w="1163" w:type="dxa"/>
            <w:vAlign w:val="center"/>
          </w:tcPr>
          <w:p w14:paraId="333B1C63" w14:textId="3EFC9FA3" w:rsidR="00631399" w:rsidRPr="002F2E78" w:rsidRDefault="00631399" w:rsidP="00521B18">
            <w:pPr>
              <w:pStyle w:val="ListParagraph"/>
              <w:tabs>
                <w:tab w:val="left" w:pos="993"/>
              </w:tabs>
              <w:ind w:left="0"/>
              <w:jc w:val="both"/>
              <w:rPr>
                <w:b/>
              </w:rPr>
            </w:pPr>
            <w:r>
              <w:rPr>
                <w:b/>
                <w:bCs/>
              </w:rPr>
              <w:t>Validasi</w:t>
            </w:r>
          </w:p>
        </w:tc>
      </w:tr>
      <w:tr w:rsidR="00631399" w14:paraId="133DAD8B" w14:textId="77777777" w:rsidTr="007F108A">
        <w:tc>
          <w:tcPr>
            <w:tcW w:w="538" w:type="dxa"/>
            <w:vAlign w:val="center"/>
          </w:tcPr>
          <w:p w14:paraId="1D6F4E96" w14:textId="40376B3D" w:rsidR="00631399" w:rsidRDefault="00631399" w:rsidP="00521B18">
            <w:pPr>
              <w:pStyle w:val="ListParagraph"/>
              <w:tabs>
                <w:tab w:val="left" w:pos="993"/>
              </w:tabs>
              <w:ind w:left="0"/>
              <w:jc w:val="both"/>
              <w:rPr>
                <w:b/>
                <w:bCs/>
              </w:rPr>
            </w:pPr>
            <w:r w:rsidRPr="0069447B">
              <w:rPr>
                <w:bCs/>
              </w:rPr>
              <w:t>1</w:t>
            </w:r>
          </w:p>
        </w:tc>
        <w:tc>
          <w:tcPr>
            <w:tcW w:w="1329" w:type="dxa"/>
            <w:vAlign w:val="center"/>
          </w:tcPr>
          <w:p w14:paraId="52268C49" w14:textId="530AB5D2" w:rsidR="00631399" w:rsidRDefault="008713ED" w:rsidP="00521B18">
            <w:pPr>
              <w:pStyle w:val="ListParagraph"/>
              <w:tabs>
                <w:tab w:val="left" w:pos="993"/>
              </w:tabs>
              <w:ind w:left="0"/>
              <w:jc w:val="both"/>
              <w:rPr>
                <w:b/>
                <w:bCs/>
              </w:rPr>
            </w:pPr>
            <w:r>
              <w:rPr>
                <w:i/>
                <w:iCs/>
              </w:rPr>
              <w:t xml:space="preserve">Button </w:t>
            </w:r>
            <w:r w:rsidR="00631399">
              <w:rPr>
                <w:i/>
                <w:iCs/>
              </w:rPr>
              <w:t>Icon</w:t>
            </w:r>
            <w:r w:rsidR="00631399">
              <w:t xml:space="preserve"> </w:t>
            </w:r>
            <w:r w:rsidR="00631399" w:rsidRPr="0071412D">
              <w:rPr>
                <w:i/>
              </w:rPr>
              <w:t>Profile</w:t>
            </w:r>
          </w:p>
        </w:tc>
        <w:tc>
          <w:tcPr>
            <w:tcW w:w="2324" w:type="dxa"/>
          </w:tcPr>
          <w:p w14:paraId="2BE0A469" w14:textId="5E5D3066" w:rsidR="00631399" w:rsidRDefault="00631399" w:rsidP="00521B18">
            <w:pPr>
              <w:pStyle w:val="ListParagraph"/>
              <w:tabs>
                <w:tab w:val="left" w:pos="993"/>
              </w:tabs>
              <w:ind w:left="0"/>
              <w:jc w:val="both"/>
              <w:rPr>
                <w:b/>
                <w:bCs/>
              </w:rPr>
            </w:pPr>
            <w:r>
              <w:t xml:space="preserve">Menampilkan </w:t>
            </w:r>
            <w:r>
              <w:rPr>
                <w:i/>
                <w:iCs/>
              </w:rPr>
              <w:t xml:space="preserve">Drop Down </w:t>
            </w:r>
            <w:r w:rsidRPr="0071412D">
              <w:rPr>
                <w:i/>
              </w:rPr>
              <w:t>Profile</w:t>
            </w:r>
            <w:r>
              <w:t xml:space="preserve"> dan </w:t>
            </w:r>
            <w:r w:rsidRPr="0071412D">
              <w:rPr>
                <w:i/>
              </w:rPr>
              <w:t>Password</w:t>
            </w:r>
          </w:p>
        </w:tc>
        <w:tc>
          <w:tcPr>
            <w:tcW w:w="2206" w:type="dxa"/>
          </w:tcPr>
          <w:p w14:paraId="64102C74" w14:textId="3816943E" w:rsidR="00631399" w:rsidRDefault="00631399" w:rsidP="00521B18">
            <w:pPr>
              <w:pStyle w:val="ListParagraph"/>
              <w:tabs>
                <w:tab w:val="left" w:pos="993"/>
              </w:tabs>
              <w:ind w:left="0"/>
              <w:jc w:val="both"/>
              <w:rPr>
                <w:b/>
                <w:bCs/>
              </w:rPr>
            </w:pPr>
            <w:r>
              <w:t xml:space="preserve">Menampilkan </w:t>
            </w:r>
            <w:r>
              <w:rPr>
                <w:i/>
                <w:iCs/>
              </w:rPr>
              <w:t xml:space="preserve"> Drop Down </w:t>
            </w:r>
            <w:r w:rsidRPr="0071412D">
              <w:rPr>
                <w:i/>
              </w:rPr>
              <w:t>Profile</w:t>
            </w:r>
            <w:r>
              <w:t xml:space="preserve"> dan </w:t>
            </w:r>
            <w:r w:rsidRPr="0071412D">
              <w:rPr>
                <w:i/>
              </w:rPr>
              <w:t>Password</w:t>
            </w:r>
          </w:p>
        </w:tc>
        <w:tc>
          <w:tcPr>
            <w:tcW w:w="1163" w:type="dxa"/>
            <w:vAlign w:val="center"/>
          </w:tcPr>
          <w:p w14:paraId="5B8655F3" w14:textId="5541EA89" w:rsidR="00631399" w:rsidRDefault="00631399" w:rsidP="00521B18">
            <w:pPr>
              <w:pStyle w:val="ListParagraph"/>
              <w:tabs>
                <w:tab w:val="left" w:pos="993"/>
              </w:tabs>
              <w:ind w:left="0"/>
              <w:jc w:val="both"/>
              <w:rPr>
                <w:b/>
                <w:bCs/>
              </w:rPr>
            </w:pPr>
            <w:r>
              <w:t>Valid</w:t>
            </w:r>
          </w:p>
        </w:tc>
      </w:tr>
      <w:tr w:rsidR="00631399" w14:paraId="2EFDCD4A" w14:textId="77777777" w:rsidTr="007F108A">
        <w:tc>
          <w:tcPr>
            <w:tcW w:w="538" w:type="dxa"/>
            <w:vAlign w:val="center"/>
          </w:tcPr>
          <w:p w14:paraId="0A851046" w14:textId="59B951E5" w:rsidR="00631399" w:rsidRPr="0069447B" w:rsidRDefault="00631399" w:rsidP="00521B18">
            <w:pPr>
              <w:pStyle w:val="ListParagraph"/>
              <w:tabs>
                <w:tab w:val="left" w:pos="993"/>
              </w:tabs>
              <w:ind w:left="0"/>
              <w:jc w:val="both"/>
              <w:rPr>
                <w:bCs/>
              </w:rPr>
            </w:pPr>
            <w:r w:rsidRPr="0069447B">
              <w:rPr>
                <w:bCs/>
              </w:rPr>
              <w:t>2</w:t>
            </w:r>
          </w:p>
        </w:tc>
        <w:tc>
          <w:tcPr>
            <w:tcW w:w="1329" w:type="dxa"/>
            <w:vAlign w:val="center"/>
          </w:tcPr>
          <w:p w14:paraId="2DCDF4D8" w14:textId="35879901" w:rsidR="00631399" w:rsidRDefault="00631399" w:rsidP="00521B18">
            <w:pPr>
              <w:pStyle w:val="ListParagraph"/>
              <w:tabs>
                <w:tab w:val="left" w:pos="993"/>
              </w:tabs>
              <w:ind w:left="0"/>
              <w:jc w:val="both"/>
              <w:rPr>
                <w:i/>
                <w:iCs/>
              </w:rPr>
            </w:pPr>
            <w:r w:rsidRPr="0071412D">
              <w:rPr>
                <w:i/>
                <w:iCs/>
              </w:rPr>
              <w:t>Button</w:t>
            </w:r>
            <w:r>
              <w:rPr>
                <w:iCs/>
              </w:rPr>
              <w:t xml:space="preserve"> </w:t>
            </w:r>
            <w:r w:rsidRPr="0071412D">
              <w:rPr>
                <w:i/>
                <w:iCs/>
              </w:rPr>
              <w:t>Profile</w:t>
            </w:r>
          </w:p>
        </w:tc>
        <w:tc>
          <w:tcPr>
            <w:tcW w:w="2324" w:type="dxa"/>
          </w:tcPr>
          <w:p w14:paraId="5136CAC6" w14:textId="2E059AE6" w:rsidR="00631399" w:rsidRDefault="00631399" w:rsidP="00521B18">
            <w:pPr>
              <w:pStyle w:val="ListParagraph"/>
              <w:tabs>
                <w:tab w:val="left" w:pos="993"/>
              </w:tabs>
              <w:ind w:left="0"/>
              <w:jc w:val="both"/>
            </w:pPr>
            <w:r>
              <w:t xml:space="preserve">Menuju Halaman </w:t>
            </w:r>
            <w:r w:rsidRPr="0071412D">
              <w:rPr>
                <w:i/>
              </w:rPr>
              <w:t>Profile</w:t>
            </w:r>
          </w:p>
        </w:tc>
        <w:tc>
          <w:tcPr>
            <w:tcW w:w="2206" w:type="dxa"/>
          </w:tcPr>
          <w:p w14:paraId="3E0DF2A2" w14:textId="281433BC" w:rsidR="00631399" w:rsidRDefault="00631399" w:rsidP="00521B18">
            <w:pPr>
              <w:pStyle w:val="ListParagraph"/>
              <w:tabs>
                <w:tab w:val="left" w:pos="993"/>
              </w:tabs>
              <w:ind w:left="0"/>
              <w:jc w:val="both"/>
            </w:pPr>
            <w:r>
              <w:t xml:space="preserve">Menuju Halaman </w:t>
            </w:r>
            <w:r w:rsidRPr="0071412D">
              <w:rPr>
                <w:i/>
              </w:rPr>
              <w:t>Profile</w:t>
            </w:r>
          </w:p>
        </w:tc>
        <w:tc>
          <w:tcPr>
            <w:tcW w:w="1163" w:type="dxa"/>
            <w:vAlign w:val="center"/>
          </w:tcPr>
          <w:p w14:paraId="38220F7D" w14:textId="2A118665" w:rsidR="00631399" w:rsidRDefault="00631399" w:rsidP="00521B18">
            <w:pPr>
              <w:pStyle w:val="ListParagraph"/>
              <w:tabs>
                <w:tab w:val="left" w:pos="993"/>
              </w:tabs>
              <w:ind w:left="0"/>
              <w:jc w:val="both"/>
            </w:pPr>
            <w:r>
              <w:t>Valid</w:t>
            </w:r>
          </w:p>
        </w:tc>
      </w:tr>
      <w:tr w:rsidR="00631399" w14:paraId="6DDA4DB1" w14:textId="77777777" w:rsidTr="007F108A">
        <w:tc>
          <w:tcPr>
            <w:tcW w:w="538" w:type="dxa"/>
            <w:vAlign w:val="center"/>
          </w:tcPr>
          <w:p w14:paraId="52C5C1DB" w14:textId="6AE36EDE" w:rsidR="00631399" w:rsidRPr="0069447B" w:rsidRDefault="00631399" w:rsidP="00521B18">
            <w:pPr>
              <w:pStyle w:val="ListParagraph"/>
              <w:tabs>
                <w:tab w:val="left" w:pos="993"/>
              </w:tabs>
              <w:ind w:left="0"/>
              <w:jc w:val="both"/>
              <w:rPr>
                <w:bCs/>
              </w:rPr>
            </w:pPr>
            <w:r w:rsidRPr="0069447B">
              <w:rPr>
                <w:bCs/>
              </w:rPr>
              <w:t>3</w:t>
            </w:r>
          </w:p>
        </w:tc>
        <w:tc>
          <w:tcPr>
            <w:tcW w:w="1329" w:type="dxa"/>
            <w:vAlign w:val="center"/>
          </w:tcPr>
          <w:p w14:paraId="07AACACD" w14:textId="32212652" w:rsidR="00631399" w:rsidRPr="0071412D" w:rsidRDefault="00631399" w:rsidP="00521B18">
            <w:pPr>
              <w:pStyle w:val="ListParagraph"/>
              <w:tabs>
                <w:tab w:val="left" w:pos="993"/>
              </w:tabs>
              <w:ind w:left="0"/>
              <w:jc w:val="both"/>
              <w:rPr>
                <w:i/>
                <w:iCs/>
              </w:rPr>
            </w:pPr>
            <w:r w:rsidRPr="0071412D">
              <w:rPr>
                <w:i/>
                <w:iCs/>
              </w:rPr>
              <w:t>Button</w:t>
            </w:r>
            <w:r>
              <w:rPr>
                <w:iCs/>
              </w:rPr>
              <w:t xml:space="preserve"> </w:t>
            </w:r>
            <w:r>
              <w:rPr>
                <w:i/>
                <w:iCs/>
              </w:rPr>
              <w:t>Logout</w:t>
            </w:r>
          </w:p>
        </w:tc>
        <w:tc>
          <w:tcPr>
            <w:tcW w:w="2324" w:type="dxa"/>
          </w:tcPr>
          <w:p w14:paraId="3E32BE97" w14:textId="3CC7F261" w:rsidR="00631399" w:rsidRDefault="00631399" w:rsidP="00521B18">
            <w:pPr>
              <w:pStyle w:val="ListParagraph"/>
              <w:tabs>
                <w:tab w:val="left" w:pos="993"/>
              </w:tabs>
              <w:ind w:left="0"/>
              <w:jc w:val="both"/>
            </w:pPr>
            <w:r>
              <w:t xml:space="preserve">Keluar dari sistem dan kembali menuju ke halaman </w:t>
            </w:r>
            <w:r>
              <w:rPr>
                <w:i/>
                <w:iCs/>
              </w:rPr>
              <w:t>Login</w:t>
            </w:r>
          </w:p>
        </w:tc>
        <w:tc>
          <w:tcPr>
            <w:tcW w:w="2206" w:type="dxa"/>
          </w:tcPr>
          <w:p w14:paraId="3BC66F76" w14:textId="5DAA3DDE" w:rsidR="00631399" w:rsidRDefault="00631399" w:rsidP="00521B18">
            <w:pPr>
              <w:pStyle w:val="ListParagraph"/>
              <w:tabs>
                <w:tab w:val="left" w:pos="993"/>
              </w:tabs>
              <w:ind w:left="0"/>
              <w:jc w:val="both"/>
            </w:pPr>
            <w:r>
              <w:t xml:space="preserve">Keluar dari sistem dan kembali menuju ke halaman </w:t>
            </w:r>
            <w:r>
              <w:rPr>
                <w:i/>
                <w:iCs/>
              </w:rPr>
              <w:t>Login</w:t>
            </w:r>
          </w:p>
        </w:tc>
        <w:tc>
          <w:tcPr>
            <w:tcW w:w="1163" w:type="dxa"/>
            <w:vAlign w:val="center"/>
          </w:tcPr>
          <w:p w14:paraId="46AEDC15" w14:textId="67144430" w:rsidR="00631399" w:rsidRDefault="00631399" w:rsidP="00521B18">
            <w:pPr>
              <w:pStyle w:val="ListParagraph"/>
              <w:tabs>
                <w:tab w:val="left" w:pos="993"/>
              </w:tabs>
              <w:ind w:left="0"/>
              <w:jc w:val="both"/>
            </w:pPr>
            <w:r>
              <w:t>Valid</w:t>
            </w:r>
          </w:p>
        </w:tc>
      </w:tr>
      <w:tr w:rsidR="00631399" w14:paraId="17E5C511" w14:textId="77777777" w:rsidTr="007F108A">
        <w:tc>
          <w:tcPr>
            <w:tcW w:w="538" w:type="dxa"/>
            <w:vAlign w:val="center"/>
          </w:tcPr>
          <w:p w14:paraId="1D5B0F5A" w14:textId="64C5CC14" w:rsidR="00631399" w:rsidRPr="0069447B" w:rsidRDefault="00631399" w:rsidP="00521B18">
            <w:pPr>
              <w:pStyle w:val="ListParagraph"/>
              <w:tabs>
                <w:tab w:val="left" w:pos="993"/>
              </w:tabs>
              <w:ind w:left="0"/>
              <w:jc w:val="both"/>
              <w:rPr>
                <w:bCs/>
              </w:rPr>
            </w:pPr>
            <w:r>
              <w:lastRenderedPageBreak/>
              <w:t>4</w:t>
            </w:r>
          </w:p>
        </w:tc>
        <w:tc>
          <w:tcPr>
            <w:tcW w:w="1329" w:type="dxa"/>
            <w:vAlign w:val="center"/>
          </w:tcPr>
          <w:p w14:paraId="4968A605" w14:textId="1333103B" w:rsidR="00631399" w:rsidRPr="0071412D" w:rsidRDefault="00631399" w:rsidP="00521B18">
            <w:pPr>
              <w:pStyle w:val="ListParagraph"/>
              <w:tabs>
                <w:tab w:val="left" w:pos="993"/>
              </w:tabs>
              <w:ind w:left="0"/>
              <w:jc w:val="both"/>
              <w:rPr>
                <w:i/>
                <w:iCs/>
              </w:rPr>
            </w:pPr>
            <w:r>
              <w:rPr>
                <w:i/>
                <w:iCs/>
              </w:rPr>
              <w:t xml:space="preserve">Button </w:t>
            </w:r>
            <w:r>
              <w:rPr>
                <w:iCs/>
              </w:rPr>
              <w:t>Guru</w:t>
            </w:r>
          </w:p>
        </w:tc>
        <w:tc>
          <w:tcPr>
            <w:tcW w:w="2324" w:type="dxa"/>
          </w:tcPr>
          <w:p w14:paraId="4EB5DBBE" w14:textId="28B92C81" w:rsidR="00631399" w:rsidRDefault="00531F55" w:rsidP="00521B18">
            <w:pPr>
              <w:pStyle w:val="ListParagraph"/>
              <w:tabs>
                <w:tab w:val="left" w:pos="993"/>
              </w:tabs>
              <w:ind w:left="0"/>
              <w:jc w:val="both"/>
            </w:pPr>
            <w:r>
              <w:t>M</w:t>
            </w:r>
            <w:r w:rsidR="00631399">
              <w:t xml:space="preserve">enuju ke halaman </w:t>
            </w:r>
            <w:r w:rsidR="00631399">
              <w:rPr>
                <w:iCs/>
              </w:rPr>
              <w:t>Guru</w:t>
            </w:r>
          </w:p>
        </w:tc>
        <w:tc>
          <w:tcPr>
            <w:tcW w:w="2206" w:type="dxa"/>
            <w:vAlign w:val="center"/>
          </w:tcPr>
          <w:p w14:paraId="31BBDE44" w14:textId="3E8C3893" w:rsidR="00631399" w:rsidRDefault="00531F55" w:rsidP="00521B18">
            <w:pPr>
              <w:pStyle w:val="ListParagraph"/>
              <w:tabs>
                <w:tab w:val="left" w:pos="993"/>
              </w:tabs>
              <w:ind w:left="0"/>
              <w:jc w:val="both"/>
            </w:pPr>
            <w:r>
              <w:t>M</w:t>
            </w:r>
            <w:r w:rsidR="00631399">
              <w:t xml:space="preserve">enuju ke halaman </w:t>
            </w:r>
            <w:r w:rsidR="00631399" w:rsidRPr="00681CD7">
              <w:rPr>
                <w:iCs/>
              </w:rPr>
              <w:t>Guru</w:t>
            </w:r>
          </w:p>
        </w:tc>
        <w:tc>
          <w:tcPr>
            <w:tcW w:w="1163" w:type="dxa"/>
            <w:vAlign w:val="center"/>
          </w:tcPr>
          <w:p w14:paraId="0F4AB32B" w14:textId="78D38687" w:rsidR="00631399" w:rsidRDefault="00631399" w:rsidP="00521B18">
            <w:pPr>
              <w:pStyle w:val="ListParagraph"/>
              <w:tabs>
                <w:tab w:val="left" w:pos="993"/>
              </w:tabs>
              <w:ind w:left="0"/>
              <w:jc w:val="both"/>
            </w:pPr>
            <w:r>
              <w:t>Valid</w:t>
            </w:r>
          </w:p>
        </w:tc>
      </w:tr>
      <w:tr w:rsidR="00631399" w14:paraId="2EA67A26" w14:textId="77777777" w:rsidTr="007F108A">
        <w:tc>
          <w:tcPr>
            <w:tcW w:w="538" w:type="dxa"/>
            <w:vAlign w:val="center"/>
          </w:tcPr>
          <w:p w14:paraId="2B2A02A5" w14:textId="43A8E237" w:rsidR="00631399" w:rsidRDefault="00631399" w:rsidP="00521B18">
            <w:pPr>
              <w:pStyle w:val="ListParagraph"/>
              <w:tabs>
                <w:tab w:val="left" w:pos="993"/>
              </w:tabs>
              <w:ind w:left="0"/>
              <w:jc w:val="both"/>
            </w:pPr>
            <w:r>
              <w:t>5</w:t>
            </w:r>
          </w:p>
        </w:tc>
        <w:tc>
          <w:tcPr>
            <w:tcW w:w="1329" w:type="dxa"/>
            <w:vAlign w:val="center"/>
          </w:tcPr>
          <w:p w14:paraId="05B42F4A" w14:textId="40FB2CBA" w:rsidR="00631399" w:rsidRDefault="00631399" w:rsidP="00521B18">
            <w:pPr>
              <w:pStyle w:val="ListParagraph"/>
              <w:tabs>
                <w:tab w:val="left" w:pos="993"/>
              </w:tabs>
              <w:ind w:left="0"/>
              <w:jc w:val="both"/>
              <w:rPr>
                <w:i/>
                <w:iCs/>
              </w:rPr>
            </w:pPr>
            <w:r>
              <w:rPr>
                <w:i/>
                <w:iCs/>
              </w:rPr>
              <w:t xml:space="preserve">Button </w:t>
            </w:r>
            <w:r>
              <w:rPr>
                <w:iCs/>
              </w:rPr>
              <w:t>Mapel</w:t>
            </w:r>
          </w:p>
        </w:tc>
        <w:tc>
          <w:tcPr>
            <w:tcW w:w="2324" w:type="dxa"/>
          </w:tcPr>
          <w:p w14:paraId="6C86D7F6" w14:textId="1F2920C5" w:rsidR="00631399" w:rsidRDefault="00531F55" w:rsidP="00521B18">
            <w:pPr>
              <w:pStyle w:val="ListParagraph"/>
              <w:tabs>
                <w:tab w:val="left" w:pos="993"/>
              </w:tabs>
              <w:ind w:left="0"/>
              <w:jc w:val="both"/>
            </w:pPr>
            <w:r>
              <w:t>M</w:t>
            </w:r>
            <w:r w:rsidR="00631399">
              <w:t xml:space="preserve">enuju ke halaman </w:t>
            </w:r>
            <w:r w:rsidR="00631399">
              <w:rPr>
                <w:iCs/>
              </w:rPr>
              <w:t>Mapel</w:t>
            </w:r>
          </w:p>
        </w:tc>
        <w:tc>
          <w:tcPr>
            <w:tcW w:w="2206" w:type="dxa"/>
            <w:vAlign w:val="center"/>
          </w:tcPr>
          <w:p w14:paraId="0C17ED69" w14:textId="751266A5" w:rsidR="00631399" w:rsidRDefault="00531F55" w:rsidP="00521B18">
            <w:pPr>
              <w:pStyle w:val="ListParagraph"/>
              <w:tabs>
                <w:tab w:val="left" w:pos="993"/>
              </w:tabs>
              <w:ind w:left="0"/>
              <w:jc w:val="both"/>
            </w:pPr>
            <w:r>
              <w:t>M</w:t>
            </w:r>
            <w:r w:rsidR="00631399">
              <w:t xml:space="preserve">enuju ke halaman </w:t>
            </w:r>
            <w:r w:rsidR="00631399">
              <w:rPr>
                <w:iCs/>
              </w:rPr>
              <w:t>Mapel</w:t>
            </w:r>
          </w:p>
        </w:tc>
        <w:tc>
          <w:tcPr>
            <w:tcW w:w="1163" w:type="dxa"/>
            <w:vAlign w:val="center"/>
          </w:tcPr>
          <w:p w14:paraId="0CFB7E22" w14:textId="61D1F6FD" w:rsidR="00631399" w:rsidRDefault="00631399" w:rsidP="00521B18">
            <w:pPr>
              <w:pStyle w:val="ListParagraph"/>
              <w:tabs>
                <w:tab w:val="left" w:pos="993"/>
              </w:tabs>
              <w:ind w:left="0"/>
              <w:jc w:val="both"/>
            </w:pPr>
            <w:r>
              <w:t>Valid</w:t>
            </w:r>
          </w:p>
        </w:tc>
      </w:tr>
      <w:tr w:rsidR="007F108A" w14:paraId="307F3561" w14:textId="77777777" w:rsidTr="007F108A">
        <w:tc>
          <w:tcPr>
            <w:tcW w:w="538" w:type="dxa"/>
            <w:vAlign w:val="center"/>
          </w:tcPr>
          <w:p w14:paraId="107FB293" w14:textId="70D3FF8B" w:rsidR="007F108A" w:rsidRDefault="007F108A" w:rsidP="007F108A">
            <w:pPr>
              <w:pStyle w:val="ListParagraph"/>
              <w:tabs>
                <w:tab w:val="left" w:pos="993"/>
              </w:tabs>
              <w:ind w:left="0"/>
              <w:jc w:val="both"/>
            </w:pPr>
            <w:r>
              <w:t>6</w:t>
            </w:r>
          </w:p>
        </w:tc>
        <w:tc>
          <w:tcPr>
            <w:tcW w:w="1329" w:type="dxa"/>
            <w:vAlign w:val="center"/>
          </w:tcPr>
          <w:p w14:paraId="0DF26375" w14:textId="1360E50D" w:rsidR="007F108A" w:rsidRDefault="007F108A" w:rsidP="007F108A">
            <w:pPr>
              <w:pStyle w:val="ListParagraph"/>
              <w:tabs>
                <w:tab w:val="left" w:pos="993"/>
              </w:tabs>
              <w:ind w:left="0"/>
              <w:jc w:val="both"/>
              <w:rPr>
                <w:i/>
                <w:iCs/>
              </w:rPr>
            </w:pPr>
            <w:r>
              <w:rPr>
                <w:i/>
                <w:iCs/>
              </w:rPr>
              <w:t xml:space="preserve">Button </w:t>
            </w:r>
            <w:r>
              <w:rPr>
                <w:iCs/>
              </w:rPr>
              <w:t>Siswa</w:t>
            </w:r>
          </w:p>
        </w:tc>
        <w:tc>
          <w:tcPr>
            <w:tcW w:w="2324" w:type="dxa"/>
          </w:tcPr>
          <w:p w14:paraId="26DE3FDF" w14:textId="13137CA6" w:rsidR="007F108A" w:rsidRDefault="007F108A" w:rsidP="007F108A">
            <w:pPr>
              <w:pStyle w:val="ListParagraph"/>
              <w:tabs>
                <w:tab w:val="left" w:pos="993"/>
              </w:tabs>
              <w:ind w:left="0"/>
              <w:jc w:val="both"/>
            </w:pPr>
            <w:r>
              <w:t xml:space="preserve">Menuju ke halaman </w:t>
            </w:r>
            <w:r>
              <w:rPr>
                <w:iCs/>
              </w:rPr>
              <w:t>Siswa</w:t>
            </w:r>
          </w:p>
        </w:tc>
        <w:tc>
          <w:tcPr>
            <w:tcW w:w="2206" w:type="dxa"/>
          </w:tcPr>
          <w:p w14:paraId="3745029D" w14:textId="3390C45E" w:rsidR="007F108A" w:rsidRDefault="007F108A" w:rsidP="007F108A">
            <w:pPr>
              <w:pStyle w:val="ListParagraph"/>
              <w:tabs>
                <w:tab w:val="left" w:pos="993"/>
              </w:tabs>
              <w:ind w:left="0"/>
              <w:jc w:val="both"/>
            </w:pPr>
            <w:r>
              <w:t xml:space="preserve">Menuju ke halaman </w:t>
            </w:r>
            <w:r>
              <w:rPr>
                <w:iCs/>
              </w:rPr>
              <w:t>Siswa</w:t>
            </w:r>
          </w:p>
        </w:tc>
        <w:tc>
          <w:tcPr>
            <w:tcW w:w="1163" w:type="dxa"/>
          </w:tcPr>
          <w:p w14:paraId="6D820824" w14:textId="372027A2" w:rsidR="007F108A" w:rsidRDefault="007F108A" w:rsidP="007F108A">
            <w:pPr>
              <w:pStyle w:val="ListParagraph"/>
              <w:tabs>
                <w:tab w:val="left" w:pos="993"/>
              </w:tabs>
              <w:ind w:left="0"/>
              <w:jc w:val="both"/>
            </w:pPr>
            <w:r w:rsidRPr="00101014">
              <w:t>Valid</w:t>
            </w:r>
          </w:p>
        </w:tc>
      </w:tr>
      <w:tr w:rsidR="007F108A" w14:paraId="0AA4787B" w14:textId="77777777" w:rsidTr="007F108A">
        <w:tc>
          <w:tcPr>
            <w:tcW w:w="538" w:type="dxa"/>
            <w:vAlign w:val="center"/>
          </w:tcPr>
          <w:p w14:paraId="485E806B" w14:textId="0FFF70A9" w:rsidR="007F108A" w:rsidRDefault="007F108A" w:rsidP="007F108A">
            <w:pPr>
              <w:pStyle w:val="ListParagraph"/>
              <w:tabs>
                <w:tab w:val="left" w:pos="993"/>
              </w:tabs>
              <w:ind w:left="0"/>
              <w:jc w:val="both"/>
            </w:pPr>
            <w:r>
              <w:t>7</w:t>
            </w:r>
          </w:p>
        </w:tc>
        <w:tc>
          <w:tcPr>
            <w:tcW w:w="1329" w:type="dxa"/>
            <w:vAlign w:val="center"/>
          </w:tcPr>
          <w:p w14:paraId="6C715A3E" w14:textId="3E14DA1D" w:rsidR="007F108A" w:rsidRDefault="007F108A" w:rsidP="007F108A">
            <w:pPr>
              <w:pStyle w:val="ListParagraph"/>
              <w:tabs>
                <w:tab w:val="left" w:pos="993"/>
              </w:tabs>
              <w:ind w:left="0"/>
              <w:jc w:val="both"/>
              <w:rPr>
                <w:i/>
                <w:iCs/>
              </w:rPr>
            </w:pPr>
            <w:r>
              <w:rPr>
                <w:i/>
                <w:iCs/>
              </w:rPr>
              <w:t xml:space="preserve">Button </w:t>
            </w:r>
            <w:r>
              <w:rPr>
                <w:iCs/>
              </w:rPr>
              <w:t>Kelas</w:t>
            </w:r>
          </w:p>
        </w:tc>
        <w:tc>
          <w:tcPr>
            <w:tcW w:w="2324" w:type="dxa"/>
          </w:tcPr>
          <w:p w14:paraId="539FE067" w14:textId="598F8AF7" w:rsidR="007F108A" w:rsidRDefault="007F108A" w:rsidP="007F108A">
            <w:pPr>
              <w:pStyle w:val="ListParagraph"/>
              <w:tabs>
                <w:tab w:val="left" w:pos="993"/>
              </w:tabs>
              <w:ind w:left="0"/>
              <w:jc w:val="both"/>
            </w:pPr>
            <w:r>
              <w:t xml:space="preserve">Menuju ke halaman </w:t>
            </w:r>
            <w:r>
              <w:rPr>
                <w:iCs/>
              </w:rPr>
              <w:t>Kelas</w:t>
            </w:r>
          </w:p>
        </w:tc>
        <w:tc>
          <w:tcPr>
            <w:tcW w:w="2206" w:type="dxa"/>
          </w:tcPr>
          <w:p w14:paraId="3770AE34" w14:textId="53CA0903" w:rsidR="007F108A" w:rsidRDefault="007F108A" w:rsidP="007F108A">
            <w:pPr>
              <w:pStyle w:val="ListParagraph"/>
              <w:tabs>
                <w:tab w:val="left" w:pos="993"/>
              </w:tabs>
              <w:ind w:left="0"/>
              <w:jc w:val="both"/>
            </w:pPr>
            <w:r>
              <w:t xml:space="preserve">Menuju ke halaman </w:t>
            </w:r>
            <w:r>
              <w:rPr>
                <w:iCs/>
              </w:rPr>
              <w:t>Kelas</w:t>
            </w:r>
          </w:p>
        </w:tc>
        <w:tc>
          <w:tcPr>
            <w:tcW w:w="1163" w:type="dxa"/>
          </w:tcPr>
          <w:p w14:paraId="78D7D21C" w14:textId="679D306A" w:rsidR="007F108A" w:rsidRDefault="007F108A" w:rsidP="007F108A">
            <w:pPr>
              <w:pStyle w:val="ListParagraph"/>
              <w:tabs>
                <w:tab w:val="left" w:pos="993"/>
              </w:tabs>
              <w:ind w:left="0"/>
              <w:jc w:val="both"/>
            </w:pPr>
            <w:r w:rsidRPr="00101014">
              <w:t>Valid</w:t>
            </w:r>
          </w:p>
        </w:tc>
      </w:tr>
      <w:tr w:rsidR="007F108A" w14:paraId="70357DC3" w14:textId="77777777" w:rsidTr="007F108A">
        <w:tc>
          <w:tcPr>
            <w:tcW w:w="538" w:type="dxa"/>
            <w:vAlign w:val="center"/>
          </w:tcPr>
          <w:p w14:paraId="7BA7C1BB" w14:textId="5591ABEE" w:rsidR="007F108A" w:rsidRDefault="007F108A" w:rsidP="007F108A">
            <w:pPr>
              <w:pStyle w:val="ListParagraph"/>
              <w:tabs>
                <w:tab w:val="left" w:pos="993"/>
              </w:tabs>
              <w:ind w:left="0"/>
              <w:jc w:val="both"/>
            </w:pPr>
            <w:r>
              <w:t>8</w:t>
            </w:r>
          </w:p>
        </w:tc>
        <w:tc>
          <w:tcPr>
            <w:tcW w:w="1329" w:type="dxa"/>
            <w:vAlign w:val="center"/>
          </w:tcPr>
          <w:p w14:paraId="6DC01E1E" w14:textId="20AE69ED" w:rsidR="007F108A" w:rsidRDefault="007F108A" w:rsidP="007F108A">
            <w:pPr>
              <w:pStyle w:val="ListParagraph"/>
              <w:tabs>
                <w:tab w:val="left" w:pos="993"/>
              </w:tabs>
              <w:ind w:left="0"/>
              <w:jc w:val="both"/>
              <w:rPr>
                <w:i/>
                <w:iCs/>
              </w:rPr>
            </w:pPr>
            <w:r>
              <w:rPr>
                <w:i/>
                <w:iCs/>
              </w:rPr>
              <w:t xml:space="preserve">Button </w:t>
            </w:r>
            <w:r>
              <w:rPr>
                <w:iCs/>
              </w:rPr>
              <w:t>Mapelkelas</w:t>
            </w:r>
          </w:p>
        </w:tc>
        <w:tc>
          <w:tcPr>
            <w:tcW w:w="2324" w:type="dxa"/>
          </w:tcPr>
          <w:p w14:paraId="7E504720" w14:textId="480FFE2A" w:rsidR="007F108A" w:rsidRDefault="007F108A" w:rsidP="007F108A">
            <w:pPr>
              <w:pStyle w:val="ListParagraph"/>
              <w:tabs>
                <w:tab w:val="left" w:pos="993"/>
              </w:tabs>
              <w:ind w:left="0"/>
              <w:jc w:val="both"/>
            </w:pPr>
            <w:r>
              <w:t xml:space="preserve">Menuju ke halaman </w:t>
            </w:r>
            <w:r>
              <w:rPr>
                <w:iCs/>
              </w:rPr>
              <w:t>Mapelkelas</w:t>
            </w:r>
          </w:p>
        </w:tc>
        <w:tc>
          <w:tcPr>
            <w:tcW w:w="2206" w:type="dxa"/>
          </w:tcPr>
          <w:p w14:paraId="68C59BEC" w14:textId="08C8A125" w:rsidR="007F108A" w:rsidRDefault="007F108A" w:rsidP="007F108A">
            <w:pPr>
              <w:pStyle w:val="ListParagraph"/>
              <w:tabs>
                <w:tab w:val="left" w:pos="993"/>
              </w:tabs>
              <w:ind w:left="0"/>
              <w:jc w:val="both"/>
            </w:pPr>
            <w:r>
              <w:t xml:space="preserve">Menuju ke halaman </w:t>
            </w:r>
            <w:r>
              <w:rPr>
                <w:iCs/>
              </w:rPr>
              <w:t>Mapelkelas</w:t>
            </w:r>
          </w:p>
        </w:tc>
        <w:tc>
          <w:tcPr>
            <w:tcW w:w="1163" w:type="dxa"/>
          </w:tcPr>
          <w:p w14:paraId="7FFB8BF7" w14:textId="1457460D" w:rsidR="007F108A" w:rsidRDefault="007F108A" w:rsidP="007F108A">
            <w:pPr>
              <w:pStyle w:val="ListParagraph"/>
              <w:tabs>
                <w:tab w:val="left" w:pos="993"/>
              </w:tabs>
              <w:ind w:left="0"/>
              <w:jc w:val="both"/>
            </w:pPr>
            <w:r w:rsidRPr="00101014">
              <w:t>Valid</w:t>
            </w:r>
          </w:p>
        </w:tc>
      </w:tr>
      <w:tr w:rsidR="007F108A" w14:paraId="01AE9339" w14:textId="77777777" w:rsidTr="007F108A">
        <w:tc>
          <w:tcPr>
            <w:tcW w:w="538" w:type="dxa"/>
            <w:vAlign w:val="center"/>
          </w:tcPr>
          <w:p w14:paraId="61F47F85" w14:textId="507DAD91" w:rsidR="007F108A" w:rsidRDefault="007F108A" w:rsidP="007F108A">
            <w:pPr>
              <w:pStyle w:val="ListParagraph"/>
              <w:tabs>
                <w:tab w:val="left" w:pos="993"/>
              </w:tabs>
              <w:ind w:left="0"/>
              <w:jc w:val="both"/>
            </w:pPr>
            <w:r>
              <w:t>9</w:t>
            </w:r>
          </w:p>
        </w:tc>
        <w:tc>
          <w:tcPr>
            <w:tcW w:w="1329" w:type="dxa"/>
            <w:vAlign w:val="center"/>
          </w:tcPr>
          <w:p w14:paraId="7BCD02E8" w14:textId="65AE7539" w:rsidR="007F108A" w:rsidRDefault="007F108A" w:rsidP="007F108A">
            <w:pPr>
              <w:pStyle w:val="ListParagraph"/>
              <w:tabs>
                <w:tab w:val="left" w:pos="993"/>
              </w:tabs>
              <w:ind w:left="0"/>
              <w:jc w:val="both"/>
              <w:rPr>
                <w:i/>
                <w:iCs/>
              </w:rPr>
            </w:pPr>
            <w:r>
              <w:rPr>
                <w:i/>
                <w:iCs/>
              </w:rPr>
              <w:t xml:space="preserve">Button </w:t>
            </w:r>
            <w:r>
              <w:rPr>
                <w:iCs/>
              </w:rPr>
              <w:t>Jadwal</w:t>
            </w:r>
          </w:p>
        </w:tc>
        <w:tc>
          <w:tcPr>
            <w:tcW w:w="2324" w:type="dxa"/>
          </w:tcPr>
          <w:p w14:paraId="02F56636" w14:textId="0EAA5FED" w:rsidR="007F108A" w:rsidRDefault="007F108A" w:rsidP="007F108A">
            <w:pPr>
              <w:pStyle w:val="ListParagraph"/>
              <w:tabs>
                <w:tab w:val="left" w:pos="993"/>
              </w:tabs>
              <w:ind w:left="0"/>
              <w:jc w:val="both"/>
            </w:pPr>
            <w:r>
              <w:t xml:space="preserve">Menuju ke halaman </w:t>
            </w:r>
            <w:r>
              <w:rPr>
                <w:iCs/>
              </w:rPr>
              <w:t>Jadwal</w:t>
            </w:r>
          </w:p>
        </w:tc>
        <w:tc>
          <w:tcPr>
            <w:tcW w:w="2206" w:type="dxa"/>
          </w:tcPr>
          <w:p w14:paraId="1B5ED6B3" w14:textId="13DAAEE2" w:rsidR="007F108A" w:rsidRDefault="007F108A" w:rsidP="007F108A">
            <w:pPr>
              <w:pStyle w:val="ListParagraph"/>
              <w:tabs>
                <w:tab w:val="left" w:pos="993"/>
              </w:tabs>
              <w:ind w:left="0"/>
              <w:jc w:val="both"/>
            </w:pPr>
            <w:r>
              <w:t xml:space="preserve">Menuju ke halaman </w:t>
            </w:r>
            <w:r>
              <w:rPr>
                <w:iCs/>
              </w:rPr>
              <w:t>Jadwal</w:t>
            </w:r>
          </w:p>
        </w:tc>
        <w:tc>
          <w:tcPr>
            <w:tcW w:w="1163" w:type="dxa"/>
          </w:tcPr>
          <w:p w14:paraId="205F4389" w14:textId="732717A4" w:rsidR="007F108A" w:rsidRDefault="007F108A" w:rsidP="007F108A">
            <w:pPr>
              <w:pStyle w:val="ListParagraph"/>
              <w:tabs>
                <w:tab w:val="left" w:pos="993"/>
              </w:tabs>
              <w:ind w:left="0"/>
              <w:jc w:val="both"/>
            </w:pPr>
            <w:r w:rsidRPr="00101014">
              <w:t>Valid</w:t>
            </w:r>
          </w:p>
        </w:tc>
      </w:tr>
    </w:tbl>
    <w:p w14:paraId="5E34E5D3" w14:textId="0714A883" w:rsidR="00681CD7" w:rsidRPr="00631399" w:rsidRDefault="007F108A" w:rsidP="007F108A">
      <w:pPr>
        <w:tabs>
          <w:tab w:val="left" w:pos="5600"/>
        </w:tabs>
        <w:rPr>
          <w:lang w:val="en-ID"/>
        </w:rPr>
      </w:pPr>
      <w:r>
        <w:rPr>
          <w:lang w:val="en-ID"/>
        </w:rPr>
        <w:tab/>
      </w:r>
    </w:p>
    <w:p w14:paraId="40AB33AA" w14:textId="4EF2F809" w:rsidR="00A50BED" w:rsidRDefault="00681CD7" w:rsidP="00A50BED">
      <w:pPr>
        <w:pStyle w:val="ListParagraph"/>
        <w:numPr>
          <w:ilvl w:val="0"/>
          <w:numId w:val="88"/>
        </w:numPr>
        <w:ind w:left="1080" w:hanging="720"/>
        <w:rPr>
          <w:i/>
          <w:lang w:val="en-ID"/>
        </w:rPr>
      </w:pPr>
      <w:r>
        <w:rPr>
          <w:lang w:val="en-ID"/>
        </w:rPr>
        <w:t xml:space="preserve">Hasil Pengujian Halaman </w:t>
      </w:r>
      <w:r w:rsidRPr="00681CD7">
        <w:rPr>
          <w:i/>
          <w:lang w:val="en-ID"/>
        </w:rPr>
        <w:t>Profile</w:t>
      </w:r>
    </w:p>
    <w:p w14:paraId="6C317F02" w14:textId="680E5DD3" w:rsidR="00BA766A" w:rsidRPr="00BA766A" w:rsidRDefault="00BA766A" w:rsidP="00BA766A">
      <w:pPr>
        <w:pStyle w:val="Caption"/>
        <w:keepNext/>
        <w:rPr>
          <w:lang w:val="en-US"/>
        </w:rPr>
      </w:pPr>
      <w:bookmarkStart w:id="3314" w:name="_Toc94361186"/>
      <w:bookmarkStart w:id="3315" w:name="_Toc94361607"/>
      <w:r>
        <w:t xml:space="preserve">Tabel 4. </w:t>
      </w:r>
      <w:r>
        <w:fldChar w:fldCharType="begin"/>
      </w:r>
      <w:r>
        <w:instrText xml:space="preserve"> SEQ Tabel_4. \* ARABIC </w:instrText>
      </w:r>
      <w:r>
        <w:fldChar w:fldCharType="separate"/>
      </w:r>
      <w:r>
        <w:rPr>
          <w:noProof/>
        </w:rPr>
        <w:t>16</w:t>
      </w:r>
      <w:r>
        <w:fldChar w:fldCharType="end"/>
      </w:r>
      <w:r>
        <w:rPr>
          <w:lang w:val="en-US"/>
        </w:rPr>
        <w:t xml:space="preserve"> </w:t>
      </w:r>
      <w:ins w:id="3316" w:author="Windows User" w:date="2021-06-03T06:57:00Z">
        <w:r>
          <w:t xml:space="preserve">Tabel </w:t>
        </w:r>
      </w:ins>
      <w:r>
        <w:t xml:space="preserve">Halaman </w:t>
      </w:r>
      <w:r w:rsidRPr="0069447B">
        <w:rPr>
          <w:i/>
          <w:lang w:val="en-ID"/>
        </w:rPr>
        <w:t>Profile</w:t>
      </w:r>
      <w:bookmarkEnd w:id="3314"/>
      <w:bookmarkEnd w:id="3315"/>
    </w:p>
    <w:tbl>
      <w:tblPr>
        <w:tblStyle w:val="TableGrid"/>
        <w:tblpPr w:leftFromText="180" w:rightFromText="180" w:vertAnchor="text" w:horzAnchor="margin" w:tblpXSpec="right" w:tblpY="357"/>
        <w:tblW w:w="0" w:type="auto"/>
        <w:tblLayout w:type="fixed"/>
        <w:tblLook w:val="06A0" w:firstRow="1" w:lastRow="0" w:firstColumn="1" w:lastColumn="0" w:noHBand="1" w:noVBand="1"/>
      </w:tblPr>
      <w:tblGrid>
        <w:gridCol w:w="510"/>
        <w:gridCol w:w="1645"/>
        <w:gridCol w:w="1980"/>
        <w:gridCol w:w="2160"/>
        <w:gridCol w:w="1260"/>
      </w:tblGrid>
      <w:tr w:rsidR="0069447B" w14:paraId="1862C330" w14:textId="77777777" w:rsidTr="0069447B">
        <w:trPr>
          <w:trHeight w:val="737"/>
        </w:trPr>
        <w:tc>
          <w:tcPr>
            <w:tcW w:w="510" w:type="dxa"/>
            <w:vAlign w:val="center"/>
          </w:tcPr>
          <w:p w14:paraId="63C30362" w14:textId="77777777" w:rsidR="0069447B" w:rsidRDefault="0069447B" w:rsidP="00521B18">
            <w:pPr>
              <w:jc w:val="both"/>
              <w:rPr>
                <w:b/>
                <w:bCs/>
              </w:rPr>
            </w:pPr>
            <w:r>
              <w:rPr>
                <w:b/>
                <w:bCs/>
              </w:rPr>
              <w:t>No</w:t>
            </w:r>
          </w:p>
        </w:tc>
        <w:tc>
          <w:tcPr>
            <w:tcW w:w="1645" w:type="dxa"/>
            <w:vAlign w:val="center"/>
          </w:tcPr>
          <w:p w14:paraId="4B65B80B" w14:textId="77777777" w:rsidR="0069447B" w:rsidRDefault="0069447B" w:rsidP="00521B18">
            <w:pPr>
              <w:jc w:val="both"/>
              <w:rPr>
                <w:b/>
                <w:bCs/>
              </w:rPr>
            </w:pPr>
            <w:r>
              <w:rPr>
                <w:b/>
                <w:bCs/>
              </w:rPr>
              <w:t>Butir Uji</w:t>
            </w:r>
          </w:p>
        </w:tc>
        <w:tc>
          <w:tcPr>
            <w:tcW w:w="1980" w:type="dxa"/>
            <w:vAlign w:val="center"/>
          </w:tcPr>
          <w:p w14:paraId="185257FD" w14:textId="77777777" w:rsidR="0069447B" w:rsidRDefault="0069447B" w:rsidP="00521B18">
            <w:pPr>
              <w:jc w:val="both"/>
              <w:rPr>
                <w:b/>
                <w:bCs/>
              </w:rPr>
            </w:pPr>
            <w:r>
              <w:rPr>
                <w:b/>
                <w:bCs/>
              </w:rPr>
              <w:t>Hasil Yang Diharapkan</w:t>
            </w:r>
          </w:p>
        </w:tc>
        <w:tc>
          <w:tcPr>
            <w:tcW w:w="2160" w:type="dxa"/>
            <w:vAlign w:val="center"/>
          </w:tcPr>
          <w:p w14:paraId="2A063E28" w14:textId="77777777" w:rsidR="0069447B" w:rsidRDefault="0069447B" w:rsidP="00521B18">
            <w:pPr>
              <w:jc w:val="both"/>
              <w:rPr>
                <w:b/>
                <w:bCs/>
              </w:rPr>
            </w:pPr>
            <w:r>
              <w:rPr>
                <w:b/>
                <w:bCs/>
              </w:rPr>
              <w:t>Hasil Pengujian</w:t>
            </w:r>
          </w:p>
        </w:tc>
        <w:tc>
          <w:tcPr>
            <w:tcW w:w="1260" w:type="dxa"/>
            <w:vAlign w:val="center"/>
          </w:tcPr>
          <w:p w14:paraId="4C8B55AE" w14:textId="77777777" w:rsidR="0069447B" w:rsidRDefault="0069447B" w:rsidP="00521B18">
            <w:pPr>
              <w:jc w:val="both"/>
              <w:rPr>
                <w:b/>
                <w:bCs/>
              </w:rPr>
            </w:pPr>
            <w:r>
              <w:rPr>
                <w:b/>
                <w:bCs/>
              </w:rPr>
              <w:t>Validasi</w:t>
            </w:r>
          </w:p>
        </w:tc>
      </w:tr>
      <w:tr w:rsidR="0069447B" w14:paraId="752A4B02" w14:textId="77777777" w:rsidTr="0069447B">
        <w:trPr>
          <w:trHeight w:val="737"/>
        </w:trPr>
        <w:tc>
          <w:tcPr>
            <w:tcW w:w="510" w:type="dxa"/>
            <w:vAlign w:val="center"/>
          </w:tcPr>
          <w:p w14:paraId="1FE6CD26" w14:textId="77777777" w:rsidR="0069447B" w:rsidRDefault="0069447B" w:rsidP="00521B18">
            <w:pPr>
              <w:jc w:val="both"/>
            </w:pPr>
            <w:r>
              <w:t>1</w:t>
            </w:r>
          </w:p>
        </w:tc>
        <w:tc>
          <w:tcPr>
            <w:tcW w:w="1645" w:type="dxa"/>
            <w:vAlign w:val="center"/>
          </w:tcPr>
          <w:p w14:paraId="7458F3EF" w14:textId="400B2C16" w:rsidR="0069447B" w:rsidRDefault="0069447B" w:rsidP="00521B18">
            <w:pPr>
              <w:jc w:val="both"/>
              <w:rPr>
                <w:i/>
                <w:iCs/>
              </w:rPr>
            </w:pPr>
            <w:r>
              <w:rPr>
                <w:i/>
                <w:iCs/>
              </w:rPr>
              <w:t xml:space="preserve">Button </w:t>
            </w:r>
            <w:r w:rsidR="00170318" w:rsidRPr="00170318">
              <w:rPr>
                <w:iCs/>
              </w:rPr>
              <w:t xml:space="preserve">Edit </w:t>
            </w:r>
            <w:r w:rsidR="00170318">
              <w:rPr>
                <w:i/>
                <w:iCs/>
              </w:rPr>
              <w:t>Profile</w:t>
            </w:r>
          </w:p>
        </w:tc>
        <w:tc>
          <w:tcPr>
            <w:tcW w:w="1980" w:type="dxa"/>
            <w:vAlign w:val="center"/>
          </w:tcPr>
          <w:p w14:paraId="1392FC75" w14:textId="28D930B7" w:rsidR="0069447B" w:rsidRDefault="00531F55" w:rsidP="00521B18">
            <w:pPr>
              <w:jc w:val="both"/>
            </w:pPr>
            <w:r>
              <w:t>M</w:t>
            </w:r>
            <w:r w:rsidR="00170318">
              <w:t xml:space="preserve">enuju ke halaman </w:t>
            </w:r>
            <w:r w:rsidR="00170318">
              <w:rPr>
                <w:iCs/>
              </w:rPr>
              <w:t xml:space="preserve">Edit </w:t>
            </w:r>
            <w:r w:rsidR="00170318" w:rsidRPr="00170318">
              <w:rPr>
                <w:i/>
                <w:iCs/>
              </w:rPr>
              <w:t>Profile</w:t>
            </w:r>
          </w:p>
        </w:tc>
        <w:tc>
          <w:tcPr>
            <w:tcW w:w="2160" w:type="dxa"/>
            <w:vAlign w:val="center"/>
          </w:tcPr>
          <w:p w14:paraId="08EBC5E3" w14:textId="29133324" w:rsidR="0069447B" w:rsidRDefault="00531F55" w:rsidP="00521B18">
            <w:pPr>
              <w:jc w:val="both"/>
            </w:pPr>
            <w:r>
              <w:t>M</w:t>
            </w:r>
            <w:r w:rsidR="00170318">
              <w:t xml:space="preserve">enuju ke halaman </w:t>
            </w:r>
            <w:r w:rsidR="00170318">
              <w:rPr>
                <w:iCs/>
              </w:rPr>
              <w:t xml:space="preserve">Edit </w:t>
            </w:r>
            <w:r w:rsidR="00170318" w:rsidRPr="00170318">
              <w:rPr>
                <w:i/>
                <w:iCs/>
              </w:rPr>
              <w:t>Profile</w:t>
            </w:r>
          </w:p>
        </w:tc>
        <w:tc>
          <w:tcPr>
            <w:tcW w:w="1260" w:type="dxa"/>
            <w:vAlign w:val="center"/>
          </w:tcPr>
          <w:p w14:paraId="58133D7A" w14:textId="77777777" w:rsidR="0069447B" w:rsidRDefault="0069447B" w:rsidP="00521B18">
            <w:pPr>
              <w:jc w:val="both"/>
            </w:pPr>
            <w:r>
              <w:t>Valid</w:t>
            </w:r>
          </w:p>
        </w:tc>
      </w:tr>
      <w:tr w:rsidR="0069447B" w14:paraId="4EFFDDB2" w14:textId="77777777" w:rsidTr="00170318">
        <w:trPr>
          <w:trHeight w:val="1398"/>
        </w:trPr>
        <w:tc>
          <w:tcPr>
            <w:tcW w:w="510" w:type="dxa"/>
            <w:vAlign w:val="center"/>
          </w:tcPr>
          <w:p w14:paraId="48E8E754" w14:textId="77777777" w:rsidR="0069447B" w:rsidRDefault="0069447B" w:rsidP="00521B18">
            <w:pPr>
              <w:jc w:val="both"/>
            </w:pPr>
          </w:p>
          <w:p w14:paraId="3B6D14F4" w14:textId="0B93DBF4" w:rsidR="0069447B" w:rsidRDefault="00170318" w:rsidP="00521B18">
            <w:pPr>
              <w:jc w:val="both"/>
            </w:pPr>
            <w:r>
              <w:t>2</w:t>
            </w:r>
          </w:p>
        </w:tc>
        <w:tc>
          <w:tcPr>
            <w:tcW w:w="1645" w:type="dxa"/>
            <w:vAlign w:val="center"/>
          </w:tcPr>
          <w:p w14:paraId="62C9B525" w14:textId="06129D95" w:rsidR="0069447B" w:rsidRDefault="00170318" w:rsidP="00521B18">
            <w:pPr>
              <w:jc w:val="both"/>
              <w:rPr>
                <w:i/>
                <w:iCs/>
              </w:rPr>
            </w:pPr>
            <w:r>
              <w:rPr>
                <w:i/>
                <w:iCs/>
              </w:rPr>
              <w:t xml:space="preserve">Button </w:t>
            </w:r>
            <w:r w:rsidRPr="00170318">
              <w:rPr>
                <w:i/>
                <w:iCs/>
              </w:rPr>
              <w:t>Change Password</w:t>
            </w:r>
          </w:p>
        </w:tc>
        <w:tc>
          <w:tcPr>
            <w:tcW w:w="1980" w:type="dxa"/>
            <w:vAlign w:val="center"/>
          </w:tcPr>
          <w:p w14:paraId="6F374AD8" w14:textId="1F96C86B" w:rsidR="0069447B" w:rsidRDefault="00531F55" w:rsidP="00521B18">
            <w:pPr>
              <w:jc w:val="both"/>
            </w:pPr>
            <w:r>
              <w:t>M</w:t>
            </w:r>
            <w:r w:rsidR="00170318">
              <w:t xml:space="preserve">enuju ke halaman </w:t>
            </w:r>
            <w:r w:rsidR="00170318" w:rsidRPr="00170318">
              <w:rPr>
                <w:i/>
                <w:iCs/>
              </w:rPr>
              <w:t xml:space="preserve"> Change Password</w:t>
            </w:r>
          </w:p>
        </w:tc>
        <w:tc>
          <w:tcPr>
            <w:tcW w:w="2160" w:type="dxa"/>
            <w:vAlign w:val="center"/>
          </w:tcPr>
          <w:p w14:paraId="373F2AB8" w14:textId="0FE7D739" w:rsidR="0069447B" w:rsidRDefault="00531F55" w:rsidP="00521B18">
            <w:pPr>
              <w:jc w:val="both"/>
            </w:pPr>
            <w:r>
              <w:t>M</w:t>
            </w:r>
            <w:r w:rsidR="00170318">
              <w:t xml:space="preserve">enuju ke halaman </w:t>
            </w:r>
            <w:r w:rsidR="00170318" w:rsidRPr="00170318">
              <w:rPr>
                <w:i/>
                <w:iCs/>
              </w:rPr>
              <w:t xml:space="preserve"> Change Password</w:t>
            </w:r>
          </w:p>
        </w:tc>
        <w:tc>
          <w:tcPr>
            <w:tcW w:w="1260" w:type="dxa"/>
            <w:vAlign w:val="center"/>
          </w:tcPr>
          <w:p w14:paraId="0D569E34" w14:textId="51D19F88" w:rsidR="0069447B" w:rsidRDefault="00170318" w:rsidP="00521B18">
            <w:pPr>
              <w:jc w:val="both"/>
            </w:pPr>
            <w:r>
              <w:t>Valid</w:t>
            </w:r>
          </w:p>
        </w:tc>
      </w:tr>
    </w:tbl>
    <w:p w14:paraId="2CB56C32" w14:textId="40DAD098" w:rsidR="0069447B" w:rsidRPr="00170318" w:rsidRDefault="0069447B" w:rsidP="00BA766A">
      <w:pPr>
        <w:rPr>
          <w:lang w:val="en-ID"/>
        </w:rPr>
      </w:pPr>
    </w:p>
    <w:p w14:paraId="30F5B2BE" w14:textId="77777777" w:rsidR="0069447B" w:rsidRDefault="0069447B" w:rsidP="0069447B">
      <w:pPr>
        <w:pStyle w:val="ListParagraph"/>
        <w:ind w:left="1080"/>
        <w:rPr>
          <w:i/>
          <w:lang w:val="en-ID"/>
        </w:rPr>
      </w:pPr>
    </w:p>
    <w:p w14:paraId="5A22493C" w14:textId="40C5657E" w:rsidR="0069447B" w:rsidRPr="00170318" w:rsidRDefault="00170318" w:rsidP="00A50BED">
      <w:pPr>
        <w:pStyle w:val="ListParagraph"/>
        <w:numPr>
          <w:ilvl w:val="0"/>
          <w:numId w:val="88"/>
        </w:numPr>
        <w:ind w:left="1080" w:hanging="720"/>
        <w:rPr>
          <w:i/>
          <w:lang w:val="en-ID"/>
        </w:rPr>
      </w:pPr>
      <w:r>
        <w:rPr>
          <w:lang w:val="en-ID"/>
        </w:rPr>
        <w:t xml:space="preserve">Hasil Pengujian Halaman Edit </w:t>
      </w:r>
      <w:r w:rsidRPr="00170318">
        <w:rPr>
          <w:i/>
          <w:lang w:val="en-ID"/>
        </w:rPr>
        <w:t>Profile</w:t>
      </w:r>
    </w:p>
    <w:p w14:paraId="7FC7478E" w14:textId="29AC58FF" w:rsidR="00BA766A" w:rsidRPr="00BA766A" w:rsidRDefault="00BA766A" w:rsidP="00BA766A">
      <w:pPr>
        <w:pStyle w:val="Caption"/>
        <w:keepNext/>
        <w:rPr>
          <w:lang w:val="en-US"/>
        </w:rPr>
      </w:pPr>
      <w:bookmarkStart w:id="3317" w:name="_Toc94361187"/>
      <w:bookmarkStart w:id="3318" w:name="_Toc94361608"/>
      <w:r>
        <w:t xml:space="preserve">Tabel 4. </w:t>
      </w:r>
      <w:r>
        <w:fldChar w:fldCharType="begin"/>
      </w:r>
      <w:r>
        <w:instrText xml:space="preserve"> SEQ Tabel_4. \* ARABIC </w:instrText>
      </w:r>
      <w:r>
        <w:fldChar w:fldCharType="separate"/>
      </w:r>
      <w:r>
        <w:rPr>
          <w:noProof/>
        </w:rPr>
        <w:t>17</w:t>
      </w:r>
      <w:r>
        <w:fldChar w:fldCharType="end"/>
      </w:r>
      <w:r>
        <w:rPr>
          <w:lang w:val="en-US"/>
        </w:rPr>
        <w:t xml:space="preserve"> </w:t>
      </w:r>
      <w:ins w:id="3319" w:author="Windows User" w:date="2021-06-03T06:57:00Z">
        <w:r>
          <w:t xml:space="preserve">Tabel </w:t>
        </w:r>
      </w:ins>
      <w:r>
        <w:t xml:space="preserve">Halaman Edit </w:t>
      </w:r>
      <w:r w:rsidRPr="00170318">
        <w:rPr>
          <w:i/>
          <w:lang w:val="en-ID"/>
        </w:rPr>
        <w:t>Profile</w:t>
      </w:r>
      <w:bookmarkEnd w:id="3317"/>
      <w:bookmarkEnd w:id="3318"/>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170318" w14:paraId="11E8AFD0" w14:textId="77777777" w:rsidTr="00352F30">
        <w:trPr>
          <w:ins w:id="3320" w:author="Windows User" w:date="2021-05-31T21:41:00Z"/>
        </w:trPr>
        <w:tc>
          <w:tcPr>
            <w:tcW w:w="540" w:type="dxa"/>
            <w:vAlign w:val="center"/>
          </w:tcPr>
          <w:p w14:paraId="7EA701C1" w14:textId="77777777" w:rsidR="00170318" w:rsidRPr="002F2E78" w:rsidRDefault="00170318" w:rsidP="00521B18">
            <w:pPr>
              <w:pStyle w:val="ListParagraph"/>
              <w:tabs>
                <w:tab w:val="left" w:pos="993"/>
              </w:tabs>
              <w:ind w:left="0"/>
              <w:jc w:val="both"/>
              <w:rPr>
                <w:b/>
              </w:rPr>
            </w:pPr>
            <w:r>
              <w:rPr>
                <w:b/>
                <w:bCs/>
              </w:rPr>
              <w:t>No</w:t>
            </w:r>
          </w:p>
        </w:tc>
        <w:tc>
          <w:tcPr>
            <w:tcW w:w="1224" w:type="dxa"/>
            <w:vAlign w:val="center"/>
          </w:tcPr>
          <w:p w14:paraId="67FB4F28" w14:textId="77777777" w:rsidR="00170318" w:rsidRPr="002F2E78" w:rsidRDefault="00170318" w:rsidP="00521B18">
            <w:pPr>
              <w:pStyle w:val="ListParagraph"/>
              <w:tabs>
                <w:tab w:val="left" w:pos="993"/>
              </w:tabs>
              <w:ind w:left="0"/>
              <w:jc w:val="both"/>
              <w:rPr>
                <w:b/>
              </w:rPr>
            </w:pPr>
            <w:r>
              <w:rPr>
                <w:b/>
                <w:bCs/>
              </w:rPr>
              <w:t>Butir Uji</w:t>
            </w:r>
          </w:p>
        </w:tc>
        <w:tc>
          <w:tcPr>
            <w:tcW w:w="2376" w:type="dxa"/>
            <w:vAlign w:val="center"/>
          </w:tcPr>
          <w:p w14:paraId="2F18B016" w14:textId="77777777" w:rsidR="00170318" w:rsidRPr="002F2E78" w:rsidRDefault="00170318" w:rsidP="00521B18">
            <w:pPr>
              <w:pStyle w:val="ListParagraph"/>
              <w:tabs>
                <w:tab w:val="left" w:pos="993"/>
              </w:tabs>
              <w:ind w:left="0"/>
              <w:jc w:val="both"/>
              <w:rPr>
                <w:b/>
              </w:rPr>
            </w:pPr>
            <w:r>
              <w:rPr>
                <w:b/>
                <w:bCs/>
              </w:rPr>
              <w:t>Hasil Yang Diharapkan</w:t>
            </w:r>
          </w:p>
        </w:tc>
        <w:tc>
          <w:tcPr>
            <w:tcW w:w="2250" w:type="dxa"/>
            <w:vAlign w:val="center"/>
          </w:tcPr>
          <w:p w14:paraId="61280DD0" w14:textId="77777777" w:rsidR="00170318" w:rsidRPr="002F2E78" w:rsidRDefault="00170318" w:rsidP="00521B18">
            <w:pPr>
              <w:pStyle w:val="ListParagraph"/>
              <w:tabs>
                <w:tab w:val="left" w:pos="993"/>
              </w:tabs>
              <w:ind w:left="0"/>
              <w:jc w:val="both"/>
              <w:rPr>
                <w:b/>
              </w:rPr>
            </w:pPr>
            <w:r>
              <w:rPr>
                <w:b/>
                <w:bCs/>
              </w:rPr>
              <w:t>Hasil Pengujian</w:t>
            </w:r>
          </w:p>
        </w:tc>
        <w:tc>
          <w:tcPr>
            <w:tcW w:w="1170" w:type="dxa"/>
            <w:vAlign w:val="center"/>
          </w:tcPr>
          <w:p w14:paraId="58A6CBE3" w14:textId="77777777" w:rsidR="00170318" w:rsidRPr="002F2E78" w:rsidRDefault="00170318" w:rsidP="00521B18">
            <w:pPr>
              <w:pStyle w:val="ListParagraph"/>
              <w:tabs>
                <w:tab w:val="left" w:pos="993"/>
              </w:tabs>
              <w:ind w:left="0"/>
              <w:jc w:val="both"/>
              <w:rPr>
                <w:b/>
              </w:rPr>
            </w:pPr>
            <w:r>
              <w:rPr>
                <w:b/>
                <w:bCs/>
              </w:rPr>
              <w:t>Validasi</w:t>
            </w:r>
          </w:p>
        </w:tc>
      </w:tr>
      <w:tr w:rsidR="00170318" w14:paraId="0DE52B04" w14:textId="77777777" w:rsidTr="00352F30">
        <w:tc>
          <w:tcPr>
            <w:tcW w:w="540" w:type="dxa"/>
            <w:vAlign w:val="center"/>
          </w:tcPr>
          <w:p w14:paraId="26AD8B11" w14:textId="77777777" w:rsidR="00170318" w:rsidRDefault="00170318" w:rsidP="00521B18">
            <w:pPr>
              <w:pStyle w:val="ListParagraph"/>
              <w:tabs>
                <w:tab w:val="left" w:pos="993"/>
              </w:tabs>
              <w:ind w:left="0"/>
              <w:jc w:val="both"/>
              <w:rPr>
                <w:b/>
                <w:bCs/>
              </w:rPr>
            </w:pPr>
            <w:r w:rsidRPr="0069447B">
              <w:rPr>
                <w:bCs/>
              </w:rPr>
              <w:t>1</w:t>
            </w:r>
          </w:p>
        </w:tc>
        <w:tc>
          <w:tcPr>
            <w:tcW w:w="1224" w:type="dxa"/>
            <w:vAlign w:val="center"/>
          </w:tcPr>
          <w:p w14:paraId="6ABCD01C" w14:textId="77C154A5" w:rsidR="00170318" w:rsidRDefault="00FC464C" w:rsidP="00521B18">
            <w:pPr>
              <w:pStyle w:val="ListParagraph"/>
              <w:tabs>
                <w:tab w:val="left" w:pos="993"/>
              </w:tabs>
              <w:ind w:left="0"/>
              <w:jc w:val="both"/>
              <w:rPr>
                <w:b/>
                <w:bCs/>
              </w:rPr>
            </w:pPr>
            <w:r>
              <w:rPr>
                <w:i/>
                <w:iCs/>
              </w:rPr>
              <w:t>Button Save</w:t>
            </w:r>
          </w:p>
        </w:tc>
        <w:tc>
          <w:tcPr>
            <w:tcW w:w="2376" w:type="dxa"/>
          </w:tcPr>
          <w:p w14:paraId="6888A034" w14:textId="6C195259" w:rsidR="00170318" w:rsidRDefault="00352F30"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w:t>
            </w:r>
            <w:r>
              <w:lastRenderedPageBreak/>
              <w:t>data sudah berhasil di edit</w:t>
            </w:r>
          </w:p>
        </w:tc>
        <w:tc>
          <w:tcPr>
            <w:tcW w:w="2250" w:type="dxa"/>
          </w:tcPr>
          <w:p w14:paraId="5C76E985" w14:textId="15DE3C39" w:rsidR="00170318" w:rsidRDefault="00352F30" w:rsidP="00521B18">
            <w:pPr>
              <w:pStyle w:val="ListParagraph"/>
              <w:tabs>
                <w:tab w:val="left" w:pos="993"/>
              </w:tabs>
              <w:ind w:left="0"/>
              <w:jc w:val="both"/>
              <w:rPr>
                <w:b/>
                <w:bCs/>
              </w:rPr>
            </w:pPr>
            <w:r>
              <w:lastRenderedPageBreak/>
              <w:t xml:space="preserve">Memastikan seluruh </w:t>
            </w:r>
            <w:r>
              <w:rPr>
                <w:i/>
                <w:iCs/>
              </w:rPr>
              <w:t xml:space="preserve">form </w:t>
            </w:r>
            <w:r>
              <w:t xml:space="preserve">terisi dan tersimpan ke </w:t>
            </w:r>
            <w:r>
              <w:rPr>
                <w:i/>
                <w:iCs/>
              </w:rPr>
              <w:t>database</w:t>
            </w:r>
            <w:r>
              <w:t xml:space="preserve"> dengan memunculkan pesan </w:t>
            </w:r>
            <w:r>
              <w:lastRenderedPageBreak/>
              <w:t>data sudah berhasil di edit</w:t>
            </w:r>
          </w:p>
        </w:tc>
        <w:tc>
          <w:tcPr>
            <w:tcW w:w="1170" w:type="dxa"/>
            <w:vAlign w:val="center"/>
          </w:tcPr>
          <w:p w14:paraId="58E96C1B" w14:textId="77777777" w:rsidR="00170318" w:rsidRDefault="00170318" w:rsidP="00521B18">
            <w:pPr>
              <w:pStyle w:val="ListParagraph"/>
              <w:tabs>
                <w:tab w:val="left" w:pos="993"/>
              </w:tabs>
              <w:ind w:left="0"/>
              <w:jc w:val="both"/>
              <w:rPr>
                <w:b/>
                <w:bCs/>
              </w:rPr>
            </w:pPr>
            <w:r>
              <w:lastRenderedPageBreak/>
              <w:t>Valid</w:t>
            </w:r>
          </w:p>
        </w:tc>
      </w:tr>
      <w:tr w:rsidR="00FC464C" w14:paraId="2B96ABBF" w14:textId="77777777" w:rsidTr="00352F30">
        <w:tc>
          <w:tcPr>
            <w:tcW w:w="540" w:type="dxa"/>
            <w:vAlign w:val="center"/>
          </w:tcPr>
          <w:p w14:paraId="74D1A6B0" w14:textId="08C95DB4" w:rsidR="00FC464C" w:rsidRPr="0069447B" w:rsidRDefault="00FC464C" w:rsidP="00521B18">
            <w:pPr>
              <w:pStyle w:val="ListParagraph"/>
              <w:tabs>
                <w:tab w:val="left" w:pos="993"/>
              </w:tabs>
              <w:ind w:left="0"/>
              <w:jc w:val="both"/>
              <w:rPr>
                <w:bCs/>
              </w:rPr>
            </w:pPr>
            <w:r>
              <w:rPr>
                <w:bCs/>
              </w:rPr>
              <w:t>2</w:t>
            </w:r>
          </w:p>
        </w:tc>
        <w:tc>
          <w:tcPr>
            <w:tcW w:w="1224" w:type="dxa"/>
            <w:vAlign w:val="center"/>
          </w:tcPr>
          <w:p w14:paraId="29F4AB98" w14:textId="67C970CB" w:rsidR="00FC464C" w:rsidRDefault="00FC464C" w:rsidP="00521B18">
            <w:pPr>
              <w:pStyle w:val="ListParagraph"/>
              <w:tabs>
                <w:tab w:val="left" w:pos="993"/>
              </w:tabs>
              <w:ind w:left="0"/>
              <w:jc w:val="both"/>
              <w:rPr>
                <w:i/>
                <w:iCs/>
              </w:rPr>
            </w:pPr>
            <w:r>
              <w:rPr>
                <w:i/>
                <w:iCs/>
              </w:rPr>
              <w:t>Button Back</w:t>
            </w:r>
          </w:p>
        </w:tc>
        <w:tc>
          <w:tcPr>
            <w:tcW w:w="2376" w:type="dxa"/>
          </w:tcPr>
          <w:p w14:paraId="2A67B139" w14:textId="1FD1A33C" w:rsidR="00FC464C" w:rsidRDefault="00531F55" w:rsidP="00521B18">
            <w:pPr>
              <w:pStyle w:val="ListParagraph"/>
              <w:tabs>
                <w:tab w:val="left" w:pos="993"/>
              </w:tabs>
              <w:ind w:left="0"/>
              <w:jc w:val="both"/>
            </w:pPr>
            <w:r>
              <w:t>M</w:t>
            </w:r>
            <w:r w:rsidR="00FC464C">
              <w:t xml:space="preserve">enuju ke halaman </w:t>
            </w:r>
            <w:r w:rsidR="00FC464C" w:rsidRPr="00170318">
              <w:rPr>
                <w:i/>
                <w:iCs/>
              </w:rPr>
              <w:t xml:space="preserve"> </w:t>
            </w:r>
            <w:r w:rsidR="00FC464C" w:rsidRPr="00FC464C">
              <w:rPr>
                <w:iCs/>
              </w:rPr>
              <w:t>Edit</w:t>
            </w:r>
            <w:r w:rsidR="00FC464C">
              <w:rPr>
                <w:i/>
                <w:iCs/>
              </w:rPr>
              <w:t xml:space="preserve"> Profile</w:t>
            </w:r>
          </w:p>
        </w:tc>
        <w:tc>
          <w:tcPr>
            <w:tcW w:w="2250" w:type="dxa"/>
          </w:tcPr>
          <w:p w14:paraId="6706AABA" w14:textId="085F74E8" w:rsidR="00FC464C" w:rsidRDefault="00531F55" w:rsidP="00521B18">
            <w:pPr>
              <w:pStyle w:val="ListParagraph"/>
              <w:tabs>
                <w:tab w:val="left" w:pos="993"/>
              </w:tabs>
              <w:ind w:left="0"/>
              <w:jc w:val="both"/>
            </w:pPr>
            <w:r>
              <w:t>M</w:t>
            </w:r>
            <w:r w:rsidR="00FC464C">
              <w:t xml:space="preserve">enuju ke halaman </w:t>
            </w:r>
            <w:r w:rsidR="00FC464C" w:rsidRPr="00170318">
              <w:rPr>
                <w:i/>
                <w:iCs/>
              </w:rPr>
              <w:t xml:space="preserve"> </w:t>
            </w:r>
            <w:r w:rsidR="00FC464C" w:rsidRPr="00FC464C">
              <w:rPr>
                <w:iCs/>
              </w:rPr>
              <w:t>Edit</w:t>
            </w:r>
            <w:r w:rsidR="00FC464C">
              <w:rPr>
                <w:i/>
                <w:iCs/>
              </w:rPr>
              <w:t xml:space="preserve"> Profile</w:t>
            </w:r>
          </w:p>
        </w:tc>
        <w:tc>
          <w:tcPr>
            <w:tcW w:w="1170" w:type="dxa"/>
            <w:vAlign w:val="center"/>
          </w:tcPr>
          <w:p w14:paraId="05D0854E" w14:textId="6D4CFB88" w:rsidR="00FC464C" w:rsidRDefault="00FC464C" w:rsidP="00521B18">
            <w:pPr>
              <w:pStyle w:val="ListParagraph"/>
              <w:tabs>
                <w:tab w:val="left" w:pos="993"/>
              </w:tabs>
              <w:ind w:left="0"/>
              <w:jc w:val="both"/>
            </w:pPr>
            <w:r>
              <w:t>Valid</w:t>
            </w:r>
          </w:p>
        </w:tc>
      </w:tr>
    </w:tbl>
    <w:p w14:paraId="19383F29" w14:textId="77777777" w:rsidR="00521B18" w:rsidRPr="00521B18" w:rsidRDefault="00521B18" w:rsidP="00521B18">
      <w:pPr>
        <w:rPr>
          <w:i/>
          <w:lang w:val="en-ID"/>
        </w:rPr>
      </w:pPr>
    </w:p>
    <w:p w14:paraId="6E56DC54" w14:textId="6B52FAA4" w:rsidR="0069447B" w:rsidRDefault="008713ED" w:rsidP="00A50BED">
      <w:pPr>
        <w:pStyle w:val="ListParagraph"/>
        <w:numPr>
          <w:ilvl w:val="0"/>
          <w:numId w:val="88"/>
        </w:numPr>
        <w:ind w:left="1080" w:hanging="720"/>
        <w:rPr>
          <w:i/>
          <w:lang w:val="en-ID"/>
        </w:rPr>
      </w:pPr>
      <w:r w:rsidRPr="008713ED">
        <w:rPr>
          <w:lang w:val="en-ID"/>
        </w:rPr>
        <w:t>Hasil Pengujian Halaman</w:t>
      </w:r>
      <w:r>
        <w:rPr>
          <w:i/>
          <w:lang w:val="en-ID"/>
        </w:rPr>
        <w:t xml:space="preserve"> Change Password</w:t>
      </w:r>
    </w:p>
    <w:p w14:paraId="710C5211" w14:textId="6EE5B0DA" w:rsidR="00BA766A" w:rsidRPr="00BA766A" w:rsidRDefault="00BA766A" w:rsidP="00BA766A">
      <w:pPr>
        <w:pStyle w:val="Caption"/>
        <w:keepNext/>
        <w:rPr>
          <w:lang w:val="en-US"/>
        </w:rPr>
      </w:pPr>
      <w:bookmarkStart w:id="3321" w:name="_Toc94361188"/>
      <w:bookmarkStart w:id="3322" w:name="_Toc94361609"/>
      <w:r>
        <w:t xml:space="preserve">Tabel 4. </w:t>
      </w:r>
      <w:r>
        <w:fldChar w:fldCharType="begin"/>
      </w:r>
      <w:r>
        <w:instrText xml:space="preserve"> SEQ Tabel_4. \* ARABIC </w:instrText>
      </w:r>
      <w:r>
        <w:fldChar w:fldCharType="separate"/>
      </w:r>
      <w:r>
        <w:rPr>
          <w:noProof/>
        </w:rPr>
        <w:t>18</w:t>
      </w:r>
      <w:r>
        <w:fldChar w:fldCharType="end"/>
      </w:r>
      <w:r>
        <w:rPr>
          <w:lang w:val="en-US"/>
        </w:rPr>
        <w:t xml:space="preserve"> </w:t>
      </w:r>
      <w:ins w:id="3323" w:author="Windows User" w:date="2021-06-03T06:57:00Z">
        <w:r>
          <w:t xml:space="preserve">Tabel </w:t>
        </w:r>
      </w:ins>
      <w:r>
        <w:t>Halaman Change Password</w:t>
      </w:r>
      <w:bookmarkEnd w:id="3321"/>
      <w:bookmarkEnd w:id="3322"/>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8713ED" w14:paraId="727E016C" w14:textId="77777777" w:rsidTr="00352F30">
        <w:trPr>
          <w:ins w:id="3324" w:author="Windows User" w:date="2021-05-31T21:41:00Z"/>
        </w:trPr>
        <w:tc>
          <w:tcPr>
            <w:tcW w:w="540" w:type="dxa"/>
            <w:vAlign w:val="center"/>
          </w:tcPr>
          <w:p w14:paraId="1CCD48E9" w14:textId="77777777" w:rsidR="008713ED" w:rsidRPr="002F2E78" w:rsidRDefault="008713ED" w:rsidP="00521B18">
            <w:pPr>
              <w:pStyle w:val="ListParagraph"/>
              <w:tabs>
                <w:tab w:val="left" w:pos="993"/>
              </w:tabs>
              <w:ind w:left="0"/>
              <w:jc w:val="both"/>
              <w:rPr>
                <w:b/>
              </w:rPr>
            </w:pPr>
            <w:r>
              <w:rPr>
                <w:b/>
                <w:bCs/>
              </w:rPr>
              <w:t>No</w:t>
            </w:r>
          </w:p>
        </w:tc>
        <w:tc>
          <w:tcPr>
            <w:tcW w:w="1224" w:type="dxa"/>
            <w:vAlign w:val="center"/>
          </w:tcPr>
          <w:p w14:paraId="0A72C8AC" w14:textId="77777777" w:rsidR="008713ED" w:rsidRPr="002F2E78" w:rsidRDefault="008713ED" w:rsidP="00521B18">
            <w:pPr>
              <w:pStyle w:val="ListParagraph"/>
              <w:tabs>
                <w:tab w:val="left" w:pos="993"/>
              </w:tabs>
              <w:ind w:left="0"/>
              <w:jc w:val="both"/>
              <w:rPr>
                <w:b/>
              </w:rPr>
            </w:pPr>
            <w:r>
              <w:rPr>
                <w:b/>
                <w:bCs/>
              </w:rPr>
              <w:t>Butir Uji</w:t>
            </w:r>
          </w:p>
        </w:tc>
        <w:tc>
          <w:tcPr>
            <w:tcW w:w="2376" w:type="dxa"/>
            <w:vAlign w:val="center"/>
          </w:tcPr>
          <w:p w14:paraId="70892089" w14:textId="77777777" w:rsidR="008713ED" w:rsidRPr="002F2E78" w:rsidRDefault="008713ED" w:rsidP="00521B18">
            <w:pPr>
              <w:pStyle w:val="ListParagraph"/>
              <w:tabs>
                <w:tab w:val="left" w:pos="993"/>
              </w:tabs>
              <w:ind w:left="0"/>
              <w:jc w:val="both"/>
              <w:rPr>
                <w:b/>
              </w:rPr>
            </w:pPr>
            <w:r>
              <w:rPr>
                <w:b/>
                <w:bCs/>
              </w:rPr>
              <w:t>Hasil Yang Diharapkan</w:t>
            </w:r>
          </w:p>
        </w:tc>
        <w:tc>
          <w:tcPr>
            <w:tcW w:w="2250" w:type="dxa"/>
            <w:vAlign w:val="center"/>
          </w:tcPr>
          <w:p w14:paraId="57B20E7F" w14:textId="77777777" w:rsidR="008713ED" w:rsidRPr="002F2E78" w:rsidRDefault="008713ED" w:rsidP="00521B18">
            <w:pPr>
              <w:pStyle w:val="ListParagraph"/>
              <w:tabs>
                <w:tab w:val="left" w:pos="993"/>
              </w:tabs>
              <w:ind w:left="0"/>
              <w:jc w:val="both"/>
              <w:rPr>
                <w:b/>
              </w:rPr>
            </w:pPr>
            <w:r>
              <w:rPr>
                <w:b/>
                <w:bCs/>
              </w:rPr>
              <w:t>Hasil Pengujian</w:t>
            </w:r>
          </w:p>
        </w:tc>
        <w:tc>
          <w:tcPr>
            <w:tcW w:w="1170" w:type="dxa"/>
            <w:vAlign w:val="center"/>
          </w:tcPr>
          <w:p w14:paraId="64E2F92C" w14:textId="77777777" w:rsidR="008713ED" w:rsidRPr="002F2E78" w:rsidRDefault="008713ED" w:rsidP="00521B18">
            <w:pPr>
              <w:pStyle w:val="ListParagraph"/>
              <w:tabs>
                <w:tab w:val="left" w:pos="993"/>
              </w:tabs>
              <w:ind w:left="0"/>
              <w:jc w:val="both"/>
              <w:rPr>
                <w:b/>
              </w:rPr>
            </w:pPr>
            <w:r>
              <w:rPr>
                <w:b/>
                <w:bCs/>
              </w:rPr>
              <w:t>Validasi</w:t>
            </w:r>
          </w:p>
        </w:tc>
      </w:tr>
      <w:tr w:rsidR="008713ED" w14:paraId="69B05133" w14:textId="77777777" w:rsidTr="00352F30">
        <w:tc>
          <w:tcPr>
            <w:tcW w:w="540" w:type="dxa"/>
            <w:vAlign w:val="center"/>
          </w:tcPr>
          <w:p w14:paraId="67097069" w14:textId="77777777" w:rsidR="008713ED" w:rsidRDefault="008713ED" w:rsidP="00521B18">
            <w:pPr>
              <w:pStyle w:val="ListParagraph"/>
              <w:tabs>
                <w:tab w:val="left" w:pos="993"/>
              </w:tabs>
              <w:ind w:left="0"/>
              <w:jc w:val="both"/>
              <w:rPr>
                <w:b/>
                <w:bCs/>
              </w:rPr>
            </w:pPr>
            <w:r w:rsidRPr="0069447B">
              <w:rPr>
                <w:bCs/>
              </w:rPr>
              <w:t>1</w:t>
            </w:r>
          </w:p>
        </w:tc>
        <w:tc>
          <w:tcPr>
            <w:tcW w:w="1224" w:type="dxa"/>
            <w:vAlign w:val="center"/>
          </w:tcPr>
          <w:p w14:paraId="702A66CD" w14:textId="77777777" w:rsidR="008713ED" w:rsidRDefault="008713ED" w:rsidP="00521B18">
            <w:pPr>
              <w:pStyle w:val="ListParagraph"/>
              <w:tabs>
                <w:tab w:val="left" w:pos="993"/>
              </w:tabs>
              <w:ind w:left="0"/>
              <w:jc w:val="both"/>
              <w:rPr>
                <w:b/>
                <w:bCs/>
              </w:rPr>
            </w:pPr>
            <w:r>
              <w:rPr>
                <w:i/>
                <w:iCs/>
              </w:rPr>
              <w:t>Button Save</w:t>
            </w:r>
          </w:p>
        </w:tc>
        <w:tc>
          <w:tcPr>
            <w:tcW w:w="2376" w:type="dxa"/>
          </w:tcPr>
          <w:p w14:paraId="25B6AD93" w14:textId="2486BC19" w:rsidR="008713ED" w:rsidRDefault="00352F30"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2250" w:type="dxa"/>
          </w:tcPr>
          <w:p w14:paraId="6C2DB7D7" w14:textId="4FF89371" w:rsidR="008713ED" w:rsidRDefault="00352F30"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1170" w:type="dxa"/>
            <w:vAlign w:val="center"/>
          </w:tcPr>
          <w:p w14:paraId="30F2B256" w14:textId="77777777" w:rsidR="008713ED" w:rsidRDefault="008713ED" w:rsidP="00521B18">
            <w:pPr>
              <w:pStyle w:val="ListParagraph"/>
              <w:tabs>
                <w:tab w:val="left" w:pos="993"/>
              </w:tabs>
              <w:ind w:left="0"/>
              <w:jc w:val="both"/>
              <w:rPr>
                <w:b/>
                <w:bCs/>
              </w:rPr>
            </w:pPr>
            <w:r>
              <w:t>Valid</w:t>
            </w:r>
          </w:p>
        </w:tc>
      </w:tr>
      <w:tr w:rsidR="008713ED" w14:paraId="380BFC32" w14:textId="77777777" w:rsidTr="00352F30">
        <w:tc>
          <w:tcPr>
            <w:tcW w:w="540" w:type="dxa"/>
            <w:vAlign w:val="center"/>
          </w:tcPr>
          <w:p w14:paraId="2C280811" w14:textId="77777777" w:rsidR="008713ED" w:rsidRPr="0069447B" w:rsidRDefault="008713ED" w:rsidP="00521B18">
            <w:pPr>
              <w:pStyle w:val="ListParagraph"/>
              <w:tabs>
                <w:tab w:val="left" w:pos="993"/>
              </w:tabs>
              <w:ind w:left="0"/>
              <w:jc w:val="both"/>
              <w:rPr>
                <w:bCs/>
              </w:rPr>
            </w:pPr>
            <w:r>
              <w:rPr>
                <w:bCs/>
              </w:rPr>
              <w:t>2</w:t>
            </w:r>
          </w:p>
        </w:tc>
        <w:tc>
          <w:tcPr>
            <w:tcW w:w="1224" w:type="dxa"/>
            <w:vAlign w:val="center"/>
          </w:tcPr>
          <w:p w14:paraId="16CA354B" w14:textId="77777777" w:rsidR="008713ED" w:rsidRDefault="008713ED" w:rsidP="00521B18">
            <w:pPr>
              <w:pStyle w:val="ListParagraph"/>
              <w:tabs>
                <w:tab w:val="left" w:pos="993"/>
              </w:tabs>
              <w:ind w:left="0"/>
              <w:jc w:val="both"/>
              <w:rPr>
                <w:i/>
                <w:iCs/>
              </w:rPr>
            </w:pPr>
            <w:r>
              <w:rPr>
                <w:i/>
                <w:iCs/>
              </w:rPr>
              <w:t>Button Back</w:t>
            </w:r>
          </w:p>
        </w:tc>
        <w:tc>
          <w:tcPr>
            <w:tcW w:w="2376" w:type="dxa"/>
          </w:tcPr>
          <w:p w14:paraId="666B2BCD" w14:textId="6B66A332" w:rsidR="008713ED" w:rsidRDefault="00531F55" w:rsidP="00521B18">
            <w:pPr>
              <w:pStyle w:val="ListParagraph"/>
              <w:tabs>
                <w:tab w:val="left" w:pos="993"/>
              </w:tabs>
              <w:ind w:left="0"/>
              <w:jc w:val="both"/>
            </w:pPr>
            <w:r>
              <w:t>M</w:t>
            </w:r>
            <w:r w:rsidR="008713ED">
              <w:t xml:space="preserve">enuju ke halaman </w:t>
            </w:r>
            <w:r w:rsidR="008713ED" w:rsidRPr="00170318">
              <w:rPr>
                <w:i/>
                <w:iCs/>
              </w:rPr>
              <w:t xml:space="preserve"> </w:t>
            </w:r>
            <w:r w:rsidR="008713ED" w:rsidRPr="00FC464C">
              <w:rPr>
                <w:iCs/>
              </w:rPr>
              <w:t>Edit</w:t>
            </w:r>
            <w:r w:rsidR="008713ED">
              <w:rPr>
                <w:i/>
                <w:iCs/>
              </w:rPr>
              <w:t xml:space="preserve"> Profile</w:t>
            </w:r>
          </w:p>
        </w:tc>
        <w:tc>
          <w:tcPr>
            <w:tcW w:w="2250" w:type="dxa"/>
          </w:tcPr>
          <w:p w14:paraId="387C4219" w14:textId="2E5C8074" w:rsidR="008713ED" w:rsidRDefault="00531F55" w:rsidP="00521B18">
            <w:pPr>
              <w:pStyle w:val="ListParagraph"/>
              <w:tabs>
                <w:tab w:val="left" w:pos="993"/>
              </w:tabs>
              <w:ind w:left="0"/>
              <w:jc w:val="both"/>
            </w:pPr>
            <w:r>
              <w:t>M</w:t>
            </w:r>
            <w:r w:rsidR="008713ED">
              <w:t xml:space="preserve">enuju ke halaman </w:t>
            </w:r>
            <w:r w:rsidR="008713ED" w:rsidRPr="00170318">
              <w:rPr>
                <w:i/>
                <w:iCs/>
              </w:rPr>
              <w:t xml:space="preserve"> </w:t>
            </w:r>
            <w:r w:rsidR="008713ED" w:rsidRPr="00FC464C">
              <w:rPr>
                <w:iCs/>
              </w:rPr>
              <w:t>Edit</w:t>
            </w:r>
            <w:r w:rsidR="008713ED">
              <w:rPr>
                <w:i/>
                <w:iCs/>
              </w:rPr>
              <w:t xml:space="preserve"> Profile</w:t>
            </w:r>
          </w:p>
        </w:tc>
        <w:tc>
          <w:tcPr>
            <w:tcW w:w="1170" w:type="dxa"/>
            <w:vAlign w:val="center"/>
          </w:tcPr>
          <w:p w14:paraId="12007EC5" w14:textId="77777777" w:rsidR="008713ED" w:rsidRDefault="008713ED" w:rsidP="00521B18">
            <w:pPr>
              <w:pStyle w:val="ListParagraph"/>
              <w:tabs>
                <w:tab w:val="left" w:pos="993"/>
              </w:tabs>
              <w:ind w:left="0"/>
              <w:jc w:val="both"/>
            </w:pPr>
            <w:r>
              <w:t>Valid</w:t>
            </w:r>
          </w:p>
        </w:tc>
      </w:tr>
    </w:tbl>
    <w:p w14:paraId="69666002" w14:textId="77777777" w:rsidR="008713ED" w:rsidRDefault="008713ED" w:rsidP="008713ED">
      <w:pPr>
        <w:pStyle w:val="ListParagraph"/>
        <w:ind w:left="1080"/>
        <w:rPr>
          <w:i/>
          <w:lang w:val="en-ID"/>
        </w:rPr>
      </w:pPr>
    </w:p>
    <w:p w14:paraId="1CA9F815" w14:textId="6734A55C" w:rsidR="008713ED" w:rsidRDefault="008713ED" w:rsidP="00A50BED">
      <w:pPr>
        <w:pStyle w:val="ListParagraph"/>
        <w:numPr>
          <w:ilvl w:val="0"/>
          <w:numId w:val="88"/>
        </w:numPr>
        <w:ind w:left="1080" w:hanging="720"/>
        <w:rPr>
          <w:lang w:val="en-ID"/>
        </w:rPr>
      </w:pPr>
      <w:r>
        <w:rPr>
          <w:lang w:val="en-ID"/>
        </w:rPr>
        <w:t>Hasil Pengujian Halaman Guru</w:t>
      </w:r>
    </w:p>
    <w:p w14:paraId="05FBEF5B" w14:textId="256E38F5" w:rsidR="00BA766A" w:rsidRPr="00BA766A" w:rsidRDefault="00BA766A" w:rsidP="00BA766A">
      <w:pPr>
        <w:pStyle w:val="Caption"/>
        <w:keepNext/>
        <w:rPr>
          <w:lang w:val="en-US"/>
        </w:rPr>
      </w:pPr>
      <w:bookmarkStart w:id="3325" w:name="_Toc94361189"/>
      <w:bookmarkStart w:id="3326" w:name="_Toc94361610"/>
      <w:r>
        <w:t xml:space="preserve">Tabel 4. </w:t>
      </w:r>
      <w:r>
        <w:fldChar w:fldCharType="begin"/>
      </w:r>
      <w:r>
        <w:instrText xml:space="preserve"> SEQ Tabel_4. \* ARABIC </w:instrText>
      </w:r>
      <w:r>
        <w:fldChar w:fldCharType="separate"/>
      </w:r>
      <w:r>
        <w:rPr>
          <w:noProof/>
        </w:rPr>
        <w:t>19</w:t>
      </w:r>
      <w:r>
        <w:fldChar w:fldCharType="end"/>
      </w:r>
      <w:r>
        <w:rPr>
          <w:lang w:val="en-US"/>
        </w:rPr>
        <w:t xml:space="preserve"> </w:t>
      </w:r>
      <w:ins w:id="3327" w:author="Windows User" w:date="2021-06-03T06:57:00Z">
        <w:r>
          <w:t xml:space="preserve">Tabel </w:t>
        </w:r>
      </w:ins>
      <w:r>
        <w:t>Halaman Guru</w:t>
      </w:r>
      <w:bookmarkEnd w:id="3325"/>
      <w:bookmarkEnd w:id="3326"/>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8713ED" w14:paraId="2B64F06A" w14:textId="77777777" w:rsidTr="00352F30">
        <w:trPr>
          <w:ins w:id="3328" w:author="Windows User" w:date="2021-05-31T21:41:00Z"/>
        </w:trPr>
        <w:tc>
          <w:tcPr>
            <w:tcW w:w="540" w:type="dxa"/>
            <w:vAlign w:val="center"/>
          </w:tcPr>
          <w:p w14:paraId="146034C1" w14:textId="77777777" w:rsidR="008713ED" w:rsidRPr="002F2E78" w:rsidRDefault="008713ED" w:rsidP="00521B18">
            <w:pPr>
              <w:pStyle w:val="ListParagraph"/>
              <w:tabs>
                <w:tab w:val="left" w:pos="993"/>
              </w:tabs>
              <w:ind w:left="0"/>
              <w:jc w:val="both"/>
              <w:rPr>
                <w:b/>
              </w:rPr>
            </w:pPr>
            <w:r>
              <w:rPr>
                <w:b/>
                <w:bCs/>
              </w:rPr>
              <w:t>No</w:t>
            </w:r>
          </w:p>
        </w:tc>
        <w:tc>
          <w:tcPr>
            <w:tcW w:w="1224" w:type="dxa"/>
            <w:vAlign w:val="center"/>
          </w:tcPr>
          <w:p w14:paraId="49D488FC" w14:textId="77777777" w:rsidR="008713ED" w:rsidRPr="002F2E78" w:rsidRDefault="008713ED" w:rsidP="00521B18">
            <w:pPr>
              <w:pStyle w:val="ListParagraph"/>
              <w:tabs>
                <w:tab w:val="left" w:pos="993"/>
              </w:tabs>
              <w:ind w:left="0"/>
              <w:jc w:val="both"/>
              <w:rPr>
                <w:b/>
              </w:rPr>
            </w:pPr>
            <w:r>
              <w:rPr>
                <w:b/>
                <w:bCs/>
              </w:rPr>
              <w:t>Butir Uji</w:t>
            </w:r>
          </w:p>
        </w:tc>
        <w:tc>
          <w:tcPr>
            <w:tcW w:w="2376" w:type="dxa"/>
            <w:vAlign w:val="center"/>
          </w:tcPr>
          <w:p w14:paraId="79980036" w14:textId="77777777" w:rsidR="008713ED" w:rsidRPr="002F2E78" w:rsidRDefault="008713ED" w:rsidP="00521B18">
            <w:pPr>
              <w:pStyle w:val="ListParagraph"/>
              <w:tabs>
                <w:tab w:val="left" w:pos="993"/>
              </w:tabs>
              <w:ind w:left="0"/>
              <w:jc w:val="both"/>
              <w:rPr>
                <w:b/>
              </w:rPr>
            </w:pPr>
            <w:r>
              <w:rPr>
                <w:b/>
                <w:bCs/>
              </w:rPr>
              <w:t>Hasil Yang Diharapkan</w:t>
            </w:r>
          </w:p>
        </w:tc>
        <w:tc>
          <w:tcPr>
            <w:tcW w:w="2250" w:type="dxa"/>
            <w:vAlign w:val="center"/>
          </w:tcPr>
          <w:p w14:paraId="574D218F" w14:textId="77777777" w:rsidR="008713ED" w:rsidRPr="002F2E78" w:rsidRDefault="008713ED" w:rsidP="00521B18">
            <w:pPr>
              <w:pStyle w:val="ListParagraph"/>
              <w:tabs>
                <w:tab w:val="left" w:pos="993"/>
              </w:tabs>
              <w:ind w:left="0"/>
              <w:jc w:val="both"/>
              <w:rPr>
                <w:b/>
              </w:rPr>
            </w:pPr>
            <w:r>
              <w:rPr>
                <w:b/>
                <w:bCs/>
              </w:rPr>
              <w:t>Hasil Pengujian</w:t>
            </w:r>
          </w:p>
        </w:tc>
        <w:tc>
          <w:tcPr>
            <w:tcW w:w="1170" w:type="dxa"/>
            <w:vAlign w:val="center"/>
          </w:tcPr>
          <w:p w14:paraId="450D5439" w14:textId="77777777" w:rsidR="008713ED" w:rsidRPr="002F2E78" w:rsidRDefault="008713ED" w:rsidP="00521B18">
            <w:pPr>
              <w:pStyle w:val="ListParagraph"/>
              <w:tabs>
                <w:tab w:val="left" w:pos="993"/>
              </w:tabs>
              <w:ind w:left="0"/>
              <w:jc w:val="both"/>
              <w:rPr>
                <w:b/>
              </w:rPr>
            </w:pPr>
            <w:r>
              <w:rPr>
                <w:b/>
                <w:bCs/>
              </w:rPr>
              <w:t>Validasi</w:t>
            </w:r>
          </w:p>
        </w:tc>
      </w:tr>
      <w:tr w:rsidR="008713ED" w14:paraId="41DE4E23" w14:textId="77777777" w:rsidTr="00352F30">
        <w:tc>
          <w:tcPr>
            <w:tcW w:w="540" w:type="dxa"/>
            <w:vAlign w:val="center"/>
          </w:tcPr>
          <w:p w14:paraId="5A67E6F3" w14:textId="77777777" w:rsidR="008713ED" w:rsidRDefault="008713ED" w:rsidP="00521B18">
            <w:pPr>
              <w:pStyle w:val="ListParagraph"/>
              <w:tabs>
                <w:tab w:val="left" w:pos="993"/>
              </w:tabs>
              <w:ind w:left="0"/>
              <w:jc w:val="both"/>
              <w:rPr>
                <w:b/>
                <w:bCs/>
              </w:rPr>
            </w:pPr>
            <w:r w:rsidRPr="0069447B">
              <w:rPr>
                <w:bCs/>
              </w:rPr>
              <w:t>1</w:t>
            </w:r>
          </w:p>
        </w:tc>
        <w:tc>
          <w:tcPr>
            <w:tcW w:w="1224" w:type="dxa"/>
            <w:vAlign w:val="center"/>
          </w:tcPr>
          <w:p w14:paraId="5F13ED50" w14:textId="469E46D4" w:rsidR="008713ED" w:rsidRDefault="00531F55" w:rsidP="00521B18">
            <w:pPr>
              <w:pStyle w:val="ListParagraph"/>
              <w:tabs>
                <w:tab w:val="left" w:pos="993"/>
              </w:tabs>
              <w:ind w:left="0"/>
              <w:jc w:val="both"/>
              <w:rPr>
                <w:b/>
                <w:bCs/>
              </w:rPr>
            </w:pPr>
            <w:r>
              <w:rPr>
                <w:i/>
                <w:iCs/>
              </w:rPr>
              <w:t>Button</w:t>
            </w:r>
            <w:r w:rsidR="008713ED">
              <w:rPr>
                <w:i/>
                <w:iCs/>
              </w:rPr>
              <w:t xml:space="preserve"> </w:t>
            </w:r>
            <w:r w:rsidR="008713ED" w:rsidRPr="008713ED">
              <w:rPr>
                <w:iCs/>
              </w:rPr>
              <w:t>Cari</w:t>
            </w:r>
          </w:p>
        </w:tc>
        <w:tc>
          <w:tcPr>
            <w:tcW w:w="2376" w:type="dxa"/>
          </w:tcPr>
          <w:p w14:paraId="1A840BA1" w14:textId="4698F841" w:rsidR="008713ED" w:rsidRDefault="00531F55" w:rsidP="00521B18">
            <w:pPr>
              <w:pStyle w:val="ListParagraph"/>
              <w:tabs>
                <w:tab w:val="left" w:pos="993"/>
              </w:tabs>
              <w:ind w:left="0"/>
              <w:jc w:val="both"/>
              <w:rPr>
                <w:b/>
                <w:bCs/>
              </w:rPr>
            </w:pPr>
            <w:r>
              <w:t>Mencari data berdasarkan Inputan pengguna</w:t>
            </w:r>
          </w:p>
        </w:tc>
        <w:tc>
          <w:tcPr>
            <w:tcW w:w="2250" w:type="dxa"/>
          </w:tcPr>
          <w:p w14:paraId="56BED2BD" w14:textId="37B58D3C" w:rsidR="008713ED" w:rsidRDefault="00531F55" w:rsidP="00521B18">
            <w:pPr>
              <w:pStyle w:val="ListParagraph"/>
              <w:tabs>
                <w:tab w:val="left" w:pos="993"/>
              </w:tabs>
              <w:ind w:left="0"/>
              <w:jc w:val="both"/>
              <w:rPr>
                <w:b/>
                <w:bCs/>
              </w:rPr>
            </w:pPr>
            <w:r>
              <w:t>Mencari data berdasarkan Inputan pengguna</w:t>
            </w:r>
          </w:p>
        </w:tc>
        <w:tc>
          <w:tcPr>
            <w:tcW w:w="1170" w:type="dxa"/>
            <w:vAlign w:val="center"/>
          </w:tcPr>
          <w:p w14:paraId="71A77FCA" w14:textId="77777777" w:rsidR="008713ED" w:rsidRDefault="008713ED" w:rsidP="00521B18">
            <w:pPr>
              <w:pStyle w:val="ListParagraph"/>
              <w:tabs>
                <w:tab w:val="left" w:pos="993"/>
              </w:tabs>
              <w:ind w:left="0"/>
              <w:jc w:val="both"/>
              <w:rPr>
                <w:b/>
                <w:bCs/>
              </w:rPr>
            </w:pPr>
            <w:r>
              <w:t>Valid</w:t>
            </w:r>
          </w:p>
        </w:tc>
      </w:tr>
      <w:tr w:rsidR="008713ED" w14:paraId="06A2AE30" w14:textId="77777777" w:rsidTr="00352F30">
        <w:tc>
          <w:tcPr>
            <w:tcW w:w="540" w:type="dxa"/>
            <w:vAlign w:val="center"/>
          </w:tcPr>
          <w:p w14:paraId="086861F8" w14:textId="77777777" w:rsidR="008713ED" w:rsidRPr="0069447B" w:rsidRDefault="008713ED" w:rsidP="00521B18">
            <w:pPr>
              <w:pStyle w:val="ListParagraph"/>
              <w:tabs>
                <w:tab w:val="left" w:pos="993"/>
              </w:tabs>
              <w:ind w:left="0"/>
              <w:jc w:val="both"/>
              <w:rPr>
                <w:bCs/>
              </w:rPr>
            </w:pPr>
            <w:r>
              <w:rPr>
                <w:bCs/>
              </w:rPr>
              <w:t>2</w:t>
            </w:r>
          </w:p>
        </w:tc>
        <w:tc>
          <w:tcPr>
            <w:tcW w:w="1224" w:type="dxa"/>
            <w:vAlign w:val="center"/>
          </w:tcPr>
          <w:p w14:paraId="278324FD" w14:textId="670B9F4A" w:rsidR="008713ED" w:rsidRDefault="008713ED" w:rsidP="00521B18">
            <w:pPr>
              <w:pStyle w:val="ListParagraph"/>
              <w:tabs>
                <w:tab w:val="left" w:pos="993"/>
              </w:tabs>
              <w:ind w:left="0"/>
              <w:jc w:val="both"/>
              <w:rPr>
                <w:i/>
                <w:iCs/>
              </w:rPr>
            </w:pPr>
            <w:r>
              <w:rPr>
                <w:i/>
                <w:iCs/>
              </w:rPr>
              <w:t>Button Add New</w:t>
            </w:r>
          </w:p>
        </w:tc>
        <w:tc>
          <w:tcPr>
            <w:tcW w:w="2376" w:type="dxa"/>
          </w:tcPr>
          <w:p w14:paraId="6D2EB2BB" w14:textId="678F50D6" w:rsidR="008713ED" w:rsidRDefault="00531F55" w:rsidP="00521B18">
            <w:pPr>
              <w:pStyle w:val="ListParagraph"/>
              <w:tabs>
                <w:tab w:val="left" w:pos="993"/>
              </w:tabs>
              <w:ind w:left="0"/>
              <w:jc w:val="both"/>
            </w:pPr>
            <w:r>
              <w:t>M</w:t>
            </w:r>
            <w:r w:rsidR="008713ED">
              <w:t xml:space="preserve">enuju ke halaman </w:t>
            </w:r>
            <w:r w:rsidR="008713ED" w:rsidRPr="00170318">
              <w:rPr>
                <w:i/>
                <w:iCs/>
              </w:rPr>
              <w:t xml:space="preserve"> </w:t>
            </w:r>
            <w:r>
              <w:rPr>
                <w:iCs/>
              </w:rPr>
              <w:t>Tambah Guru</w:t>
            </w:r>
          </w:p>
        </w:tc>
        <w:tc>
          <w:tcPr>
            <w:tcW w:w="2250" w:type="dxa"/>
          </w:tcPr>
          <w:p w14:paraId="338BB24F" w14:textId="763F2E84" w:rsidR="008713ED" w:rsidRDefault="00531F55" w:rsidP="00521B18">
            <w:pPr>
              <w:pStyle w:val="ListParagraph"/>
              <w:tabs>
                <w:tab w:val="left" w:pos="993"/>
              </w:tabs>
              <w:ind w:left="0"/>
              <w:jc w:val="both"/>
            </w:pPr>
            <w:r>
              <w:t>M</w:t>
            </w:r>
            <w:r w:rsidR="008713ED">
              <w:t xml:space="preserve">enuju ke halaman </w:t>
            </w:r>
            <w:r w:rsidR="008713ED" w:rsidRPr="00170318">
              <w:rPr>
                <w:i/>
                <w:iCs/>
              </w:rPr>
              <w:t xml:space="preserve"> </w:t>
            </w:r>
            <w:r>
              <w:rPr>
                <w:iCs/>
              </w:rPr>
              <w:t>Tambah Guru</w:t>
            </w:r>
          </w:p>
        </w:tc>
        <w:tc>
          <w:tcPr>
            <w:tcW w:w="1170" w:type="dxa"/>
            <w:vAlign w:val="center"/>
          </w:tcPr>
          <w:p w14:paraId="11445CA4" w14:textId="77777777" w:rsidR="008713ED" w:rsidRDefault="008713ED" w:rsidP="00521B18">
            <w:pPr>
              <w:pStyle w:val="ListParagraph"/>
              <w:tabs>
                <w:tab w:val="left" w:pos="993"/>
              </w:tabs>
              <w:ind w:left="0"/>
              <w:jc w:val="both"/>
            </w:pPr>
            <w:r>
              <w:t>Valid</w:t>
            </w:r>
          </w:p>
        </w:tc>
      </w:tr>
      <w:tr w:rsidR="008713ED" w14:paraId="7DF8F213" w14:textId="77777777" w:rsidTr="00352F30">
        <w:tc>
          <w:tcPr>
            <w:tcW w:w="540" w:type="dxa"/>
            <w:vAlign w:val="center"/>
          </w:tcPr>
          <w:p w14:paraId="5A26BDED" w14:textId="526BC74D" w:rsidR="008713ED" w:rsidRDefault="008713ED" w:rsidP="00521B18">
            <w:pPr>
              <w:pStyle w:val="ListParagraph"/>
              <w:tabs>
                <w:tab w:val="left" w:pos="993"/>
              </w:tabs>
              <w:ind w:left="0"/>
              <w:jc w:val="both"/>
              <w:rPr>
                <w:bCs/>
              </w:rPr>
            </w:pPr>
            <w:r>
              <w:rPr>
                <w:bCs/>
              </w:rPr>
              <w:t>3</w:t>
            </w:r>
          </w:p>
        </w:tc>
        <w:tc>
          <w:tcPr>
            <w:tcW w:w="1224" w:type="dxa"/>
            <w:vAlign w:val="center"/>
          </w:tcPr>
          <w:p w14:paraId="1B5102F8" w14:textId="5271888F" w:rsidR="008713ED" w:rsidRDefault="00531F55" w:rsidP="00521B18">
            <w:pPr>
              <w:pStyle w:val="ListParagraph"/>
              <w:tabs>
                <w:tab w:val="left" w:pos="993"/>
              </w:tabs>
              <w:ind w:left="0"/>
              <w:jc w:val="both"/>
              <w:rPr>
                <w:i/>
                <w:iCs/>
              </w:rPr>
            </w:pPr>
            <w:r>
              <w:rPr>
                <w:i/>
                <w:iCs/>
              </w:rPr>
              <w:t xml:space="preserve">Button </w:t>
            </w:r>
            <w:r w:rsidRPr="00531F55">
              <w:rPr>
                <w:iCs/>
              </w:rPr>
              <w:t>Lihat</w:t>
            </w:r>
          </w:p>
        </w:tc>
        <w:tc>
          <w:tcPr>
            <w:tcW w:w="2376" w:type="dxa"/>
          </w:tcPr>
          <w:p w14:paraId="0DEB9DB8" w14:textId="264B9E93" w:rsidR="008713ED" w:rsidRDefault="00531F55" w:rsidP="00521B18">
            <w:pPr>
              <w:pStyle w:val="ListParagraph"/>
              <w:tabs>
                <w:tab w:val="left" w:pos="993"/>
              </w:tabs>
              <w:ind w:left="0"/>
              <w:jc w:val="both"/>
            </w:pPr>
            <w:r>
              <w:t xml:space="preserve">Menuju ke halaman </w:t>
            </w:r>
            <w:r w:rsidRPr="00170318">
              <w:rPr>
                <w:i/>
                <w:iCs/>
              </w:rPr>
              <w:t xml:space="preserve"> </w:t>
            </w:r>
            <w:r>
              <w:rPr>
                <w:iCs/>
              </w:rPr>
              <w:t>Detail Guru</w:t>
            </w:r>
          </w:p>
        </w:tc>
        <w:tc>
          <w:tcPr>
            <w:tcW w:w="2250" w:type="dxa"/>
          </w:tcPr>
          <w:p w14:paraId="230E431C" w14:textId="54D51979" w:rsidR="008713ED" w:rsidRDefault="00531F55" w:rsidP="00521B18">
            <w:pPr>
              <w:pStyle w:val="ListParagraph"/>
              <w:tabs>
                <w:tab w:val="left" w:pos="993"/>
              </w:tabs>
              <w:ind w:left="0"/>
              <w:jc w:val="both"/>
            </w:pPr>
            <w:r>
              <w:t xml:space="preserve">Menuju ke halaman </w:t>
            </w:r>
            <w:r w:rsidRPr="00170318">
              <w:rPr>
                <w:i/>
                <w:iCs/>
              </w:rPr>
              <w:t xml:space="preserve"> </w:t>
            </w:r>
            <w:r>
              <w:rPr>
                <w:iCs/>
              </w:rPr>
              <w:t>Detail Guru</w:t>
            </w:r>
          </w:p>
        </w:tc>
        <w:tc>
          <w:tcPr>
            <w:tcW w:w="1170" w:type="dxa"/>
            <w:vAlign w:val="center"/>
          </w:tcPr>
          <w:p w14:paraId="7531438A" w14:textId="59C7A5E0" w:rsidR="008713ED" w:rsidRDefault="00531F55" w:rsidP="00521B18">
            <w:pPr>
              <w:pStyle w:val="ListParagraph"/>
              <w:tabs>
                <w:tab w:val="left" w:pos="993"/>
              </w:tabs>
              <w:ind w:left="0"/>
              <w:jc w:val="both"/>
            </w:pPr>
            <w:r>
              <w:t>Valid</w:t>
            </w:r>
          </w:p>
        </w:tc>
      </w:tr>
      <w:tr w:rsidR="00531F55" w14:paraId="7E761D88" w14:textId="77777777" w:rsidTr="00352F30">
        <w:tc>
          <w:tcPr>
            <w:tcW w:w="540" w:type="dxa"/>
            <w:vAlign w:val="center"/>
          </w:tcPr>
          <w:p w14:paraId="38D31C1A" w14:textId="1457EF55" w:rsidR="00531F55" w:rsidRDefault="00531F55" w:rsidP="00521B18">
            <w:pPr>
              <w:pStyle w:val="ListParagraph"/>
              <w:tabs>
                <w:tab w:val="left" w:pos="993"/>
              </w:tabs>
              <w:ind w:left="0"/>
              <w:jc w:val="both"/>
              <w:rPr>
                <w:bCs/>
              </w:rPr>
            </w:pPr>
            <w:r>
              <w:rPr>
                <w:bCs/>
              </w:rPr>
              <w:t xml:space="preserve">4 </w:t>
            </w:r>
          </w:p>
        </w:tc>
        <w:tc>
          <w:tcPr>
            <w:tcW w:w="1224" w:type="dxa"/>
            <w:vAlign w:val="center"/>
          </w:tcPr>
          <w:p w14:paraId="15E9E84A" w14:textId="052D3CCA" w:rsidR="00531F55" w:rsidRDefault="00531F55" w:rsidP="00521B18">
            <w:pPr>
              <w:pStyle w:val="ListParagraph"/>
              <w:tabs>
                <w:tab w:val="left" w:pos="993"/>
              </w:tabs>
              <w:ind w:left="0"/>
              <w:jc w:val="both"/>
              <w:rPr>
                <w:i/>
                <w:iCs/>
              </w:rPr>
            </w:pPr>
            <w:r>
              <w:rPr>
                <w:i/>
                <w:iCs/>
              </w:rPr>
              <w:t xml:space="preserve">Button </w:t>
            </w:r>
            <w:r w:rsidRPr="00531F55">
              <w:rPr>
                <w:iCs/>
              </w:rPr>
              <w:t>Edit</w:t>
            </w:r>
          </w:p>
        </w:tc>
        <w:tc>
          <w:tcPr>
            <w:tcW w:w="2376" w:type="dxa"/>
          </w:tcPr>
          <w:p w14:paraId="4981265D" w14:textId="5E5238BD" w:rsidR="00531F55" w:rsidRDefault="00531F55" w:rsidP="00521B18">
            <w:pPr>
              <w:pStyle w:val="ListParagraph"/>
              <w:tabs>
                <w:tab w:val="left" w:pos="993"/>
              </w:tabs>
              <w:ind w:left="0"/>
              <w:jc w:val="both"/>
            </w:pPr>
            <w:r>
              <w:t xml:space="preserve">Menuju ke halaman </w:t>
            </w:r>
            <w:r w:rsidRPr="00170318">
              <w:rPr>
                <w:i/>
                <w:iCs/>
              </w:rPr>
              <w:t xml:space="preserve"> </w:t>
            </w:r>
            <w:r>
              <w:rPr>
                <w:iCs/>
              </w:rPr>
              <w:t>Edit Guru</w:t>
            </w:r>
          </w:p>
        </w:tc>
        <w:tc>
          <w:tcPr>
            <w:tcW w:w="2250" w:type="dxa"/>
          </w:tcPr>
          <w:p w14:paraId="7AA9A28F" w14:textId="2376C6A7" w:rsidR="00531F55" w:rsidRDefault="00531F55" w:rsidP="00521B18">
            <w:pPr>
              <w:pStyle w:val="ListParagraph"/>
              <w:tabs>
                <w:tab w:val="left" w:pos="993"/>
              </w:tabs>
              <w:ind w:left="0"/>
              <w:jc w:val="both"/>
            </w:pPr>
            <w:r>
              <w:t xml:space="preserve">Menuju ke halaman </w:t>
            </w:r>
            <w:r w:rsidRPr="00170318">
              <w:rPr>
                <w:i/>
                <w:iCs/>
              </w:rPr>
              <w:t xml:space="preserve"> </w:t>
            </w:r>
            <w:r>
              <w:rPr>
                <w:iCs/>
              </w:rPr>
              <w:t>Edit Guru</w:t>
            </w:r>
          </w:p>
        </w:tc>
        <w:tc>
          <w:tcPr>
            <w:tcW w:w="1170" w:type="dxa"/>
            <w:vAlign w:val="center"/>
          </w:tcPr>
          <w:p w14:paraId="58CE53EA" w14:textId="5B337816" w:rsidR="00531F55" w:rsidRDefault="00531F55" w:rsidP="00521B18">
            <w:pPr>
              <w:pStyle w:val="ListParagraph"/>
              <w:tabs>
                <w:tab w:val="left" w:pos="993"/>
              </w:tabs>
              <w:ind w:left="0"/>
              <w:jc w:val="both"/>
            </w:pPr>
            <w:r>
              <w:t>Valid</w:t>
            </w:r>
          </w:p>
        </w:tc>
      </w:tr>
      <w:tr w:rsidR="00531F55" w14:paraId="0BB10D71" w14:textId="77777777" w:rsidTr="00352F30">
        <w:tc>
          <w:tcPr>
            <w:tcW w:w="540" w:type="dxa"/>
            <w:vAlign w:val="center"/>
          </w:tcPr>
          <w:p w14:paraId="6173D950" w14:textId="5394ED48" w:rsidR="00531F55" w:rsidRDefault="00531F55" w:rsidP="00521B18">
            <w:pPr>
              <w:pStyle w:val="ListParagraph"/>
              <w:tabs>
                <w:tab w:val="left" w:pos="993"/>
              </w:tabs>
              <w:ind w:left="0"/>
              <w:jc w:val="both"/>
              <w:rPr>
                <w:bCs/>
              </w:rPr>
            </w:pPr>
            <w:r>
              <w:rPr>
                <w:bCs/>
              </w:rPr>
              <w:t>5</w:t>
            </w:r>
          </w:p>
        </w:tc>
        <w:tc>
          <w:tcPr>
            <w:tcW w:w="1224" w:type="dxa"/>
            <w:vAlign w:val="center"/>
          </w:tcPr>
          <w:p w14:paraId="3464B1D2" w14:textId="7C558900" w:rsidR="00531F55" w:rsidRDefault="00531F55" w:rsidP="00521B18">
            <w:pPr>
              <w:pStyle w:val="ListParagraph"/>
              <w:tabs>
                <w:tab w:val="left" w:pos="993"/>
              </w:tabs>
              <w:ind w:left="0"/>
              <w:jc w:val="both"/>
              <w:rPr>
                <w:i/>
                <w:iCs/>
              </w:rPr>
            </w:pPr>
            <w:r>
              <w:rPr>
                <w:i/>
                <w:iCs/>
              </w:rPr>
              <w:t xml:space="preserve">Button </w:t>
            </w:r>
            <w:r w:rsidRPr="00531F55">
              <w:rPr>
                <w:iCs/>
              </w:rPr>
              <w:t>Hapus</w:t>
            </w:r>
          </w:p>
        </w:tc>
        <w:tc>
          <w:tcPr>
            <w:tcW w:w="2376" w:type="dxa"/>
          </w:tcPr>
          <w:p w14:paraId="1606A460" w14:textId="2C6B421F" w:rsidR="00531F55" w:rsidRDefault="00531F55" w:rsidP="00521B18">
            <w:pPr>
              <w:pStyle w:val="ListParagraph"/>
              <w:tabs>
                <w:tab w:val="left" w:pos="993"/>
              </w:tabs>
              <w:ind w:left="0"/>
              <w:jc w:val="both"/>
            </w:pPr>
            <w:r>
              <w:t>Menghapus data yang di pilih</w:t>
            </w:r>
          </w:p>
        </w:tc>
        <w:tc>
          <w:tcPr>
            <w:tcW w:w="2250" w:type="dxa"/>
          </w:tcPr>
          <w:p w14:paraId="17DCBD9C" w14:textId="520D9328" w:rsidR="00531F55" w:rsidRDefault="00531F55" w:rsidP="00521B18">
            <w:pPr>
              <w:pStyle w:val="ListParagraph"/>
              <w:tabs>
                <w:tab w:val="left" w:pos="993"/>
              </w:tabs>
              <w:ind w:left="0"/>
              <w:jc w:val="both"/>
            </w:pPr>
            <w:r>
              <w:t>Menghapus data yang di pilih</w:t>
            </w:r>
          </w:p>
        </w:tc>
        <w:tc>
          <w:tcPr>
            <w:tcW w:w="1170" w:type="dxa"/>
            <w:vAlign w:val="center"/>
          </w:tcPr>
          <w:p w14:paraId="0A62CF22" w14:textId="6092CB8B" w:rsidR="00531F55" w:rsidRDefault="00531F55" w:rsidP="00521B18">
            <w:pPr>
              <w:pStyle w:val="ListParagraph"/>
              <w:tabs>
                <w:tab w:val="left" w:pos="993"/>
              </w:tabs>
              <w:ind w:left="0"/>
              <w:jc w:val="both"/>
            </w:pPr>
            <w:r>
              <w:t>Valid</w:t>
            </w:r>
          </w:p>
        </w:tc>
      </w:tr>
    </w:tbl>
    <w:p w14:paraId="7D7AB312" w14:textId="77777777" w:rsidR="008713ED" w:rsidRDefault="008713ED" w:rsidP="008713ED">
      <w:pPr>
        <w:pStyle w:val="ListParagraph"/>
        <w:ind w:left="1080"/>
        <w:rPr>
          <w:lang w:val="en-ID"/>
        </w:rPr>
      </w:pPr>
    </w:p>
    <w:p w14:paraId="4452104A" w14:textId="77777777" w:rsidR="00352F30" w:rsidRDefault="00352F30" w:rsidP="007F108A">
      <w:pPr>
        <w:rPr>
          <w:lang w:val="en-ID"/>
        </w:rPr>
      </w:pPr>
    </w:p>
    <w:p w14:paraId="47D3CC43" w14:textId="77777777" w:rsidR="007F108A" w:rsidRPr="007F108A" w:rsidRDefault="007F108A" w:rsidP="007F108A">
      <w:pPr>
        <w:rPr>
          <w:lang w:val="en-ID"/>
        </w:rPr>
      </w:pPr>
    </w:p>
    <w:p w14:paraId="11A457C4" w14:textId="5F2ADBE6" w:rsidR="008713ED" w:rsidRDefault="00531F55" w:rsidP="00A50BED">
      <w:pPr>
        <w:pStyle w:val="ListParagraph"/>
        <w:numPr>
          <w:ilvl w:val="0"/>
          <w:numId w:val="88"/>
        </w:numPr>
        <w:ind w:left="1080" w:hanging="720"/>
        <w:rPr>
          <w:lang w:val="en-ID"/>
        </w:rPr>
      </w:pPr>
      <w:r>
        <w:rPr>
          <w:lang w:val="en-ID"/>
        </w:rPr>
        <w:t>Hasil Pengujian Halaman Tambah Guru</w:t>
      </w:r>
    </w:p>
    <w:p w14:paraId="2ED59E8D" w14:textId="74BAA0F7" w:rsidR="00BA766A" w:rsidRPr="00BA766A" w:rsidRDefault="00BA766A" w:rsidP="00BA766A">
      <w:pPr>
        <w:pStyle w:val="Caption"/>
        <w:keepNext/>
        <w:rPr>
          <w:lang w:val="en-US"/>
        </w:rPr>
      </w:pPr>
      <w:bookmarkStart w:id="3329" w:name="_Toc94361190"/>
      <w:bookmarkStart w:id="3330" w:name="_Toc94361611"/>
      <w:r>
        <w:t xml:space="preserve">Tabel 4. </w:t>
      </w:r>
      <w:r>
        <w:fldChar w:fldCharType="begin"/>
      </w:r>
      <w:r>
        <w:instrText xml:space="preserve"> SEQ Tabel_4. \* ARABIC </w:instrText>
      </w:r>
      <w:r>
        <w:fldChar w:fldCharType="separate"/>
      </w:r>
      <w:r>
        <w:rPr>
          <w:noProof/>
        </w:rPr>
        <w:t>20</w:t>
      </w:r>
      <w:r>
        <w:fldChar w:fldCharType="end"/>
      </w:r>
      <w:r>
        <w:rPr>
          <w:lang w:val="en-US"/>
        </w:rPr>
        <w:t xml:space="preserve"> </w:t>
      </w:r>
      <w:ins w:id="3331" w:author="Windows User" w:date="2021-06-03T06:57:00Z">
        <w:r>
          <w:t xml:space="preserve">Tabel </w:t>
        </w:r>
      </w:ins>
      <w:r>
        <w:t>Halaman Tambah Guru</w:t>
      </w:r>
      <w:bookmarkEnd w:id="3329"/>
      <w:bookmarkEnd w:id="3330"/>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531F55" w14:paraId="189A534A" w14:textId="77777777" w:rsidTr="00352F30">
        <w:trPr>
          <w:ins w:id="3332" w:author="Windows User" w:date="2021-05-31T21:41:00Z"/>
        </w:trPr>
        <w:tc>
          <w:tcPr>
            <w:tcW w:w="540" w:type="dxa"/>
            <w:vAlign w:val="center"/>
          </w:tcPr>
          <w:p w14:paraId="402740AF" w14:textId="77777777" w:rsidR="00531F55" w:rsidRPr="002F2E78" w:rsidRDefault="00531F55" w:rsidP="00521B18">
            <w:pPr>
              <w:pStyle w:val="ListParagraph"/>
              <w:tabs>
                <w:tab w:val="left" w:pos="993"/>
              </w:tabs>
              <w:ind w:left="0"/>
              <w:jc w:val="both"/>
              <w:rPr>
                <w:b/>
              </w:rPr>
            </w:pPr>
            <w:r>
              <w:rPr>
                <w:b/>
                <w:bCs/>
              </w:rPr>
              <w:t>No</w:t>
            </w:r>
          </w:p>
        </w:tc>
        <w:tc>
          <w:tcPr>
            <w:tcW w:w="1224" w:type="dxa"/>
            <w:vAlign w:val="center"/>
          </w:tcPr>
          <w:p w14:paraId="3CE952D0" w14:textId="77777777" w:rsidR="00531F55" w:rsidRPr="002F2E78" w:rsidRDefault="00531F55" w:rsidP="00521B18">
            <w:pPr>
              <w:pStyle w:val="ListParagraph"/>
              <w:tabs>
                <w:tab w:val="left" w:pos="993"/>
              </w:tabs>
              <w:ind w:left="0"/>
              <w:jc w:val="both"/>
              <w:rPr>
                <w:b/>
              </w:rPr>
            </w:pPr>
            <w:r>
              <w:rPr>
                <w:b/>
                <w:bCs/>
              </w:rPr>
              <w:t>Butir Uji</w:t>
            </w:r>
          </w:p>
        </w:tc>
        <w:tc>
          <w:tcPr>
            <w:tcW w:w="2376" w:type="dxa"/>
            <w:vAlign w:val="center"/>
          </w:tcPr>
          <w:p w14:paraId="5E1ADC36" w14:textId="77777777" w:rsidR="00531F55" w:rsidRPr="002F2E78" w:rsidRDefault="00531F55" w:rsidP="00521B18">
            <w:pPr>
              <w:pStyle w:val="ListParagraph"/>
              <w:tabs>
                <w:tab w:val="left" w:pos="993"/>
              </w:tabs>
              <w:ind w:left="0"/>
              <w:jc w:val="both"/>
              <w:rPr>
                <w:b/>
              </w:rPr>
            </w:pPr>
            <w:r>
              <w:rPr>
                <w:b/>
                <w:bCs/>
              </w:rPr>
              <w:t>Hasil Yang Diharapkan</w:t>
            </w:r>
          </w:p>
        </w:tc>
        <w:tc>
          <w:tcPr>
            <w:tcW w:w="2250" w:type="dxa"/>
            <w:vAlign w:val="center"/>
          </w:tcPr>
          <w:p w14:paraId="477EFDFA" w14:textId="77777777" w:rsidR="00531F55" w:rsidRPr="002F2E78" w:rsidRDefault="00531F55" w:rsidP="00521B18">
            <w:pPr>
              <w:pStyle w:val="ListParagraph"/>
              <w:tabs>
                <w:tab w:val="left" w:pos="993"/>
              </w:tabs>
              <w:ind w:left="0"/>
              <w:jc w:val="both"/>
              <w:rPr>
                <w:b/>
              </w:rPr>
            </w:pPr>
            <w:r>
              <w:rPr>
                <w:b/>
                <w:bCs/>
              </w:rPr>
              <w:t>Hasil Pengujian</w:t>
            </w:r>
          </w:p>
        </w:tc>
        <w:tc>
          <w:tcPr>
            <w:tcW w:w="1170" w:type="dxa"/>
            <w:vAlign w:val="center"/>
          </w:tcPr>
          <w:p w14:paraId="6DE22B0C" w14:textId="77777777" w:rsidR="00531F55" w:rsidRPr="002F2E78" w:rsidRDefault="00531F55" w:rsidP="00521B18">
            <w:pPr>
              <w:pStyle w:val="ListParagraph"/>
              <w:tabs>
                <w:tab w:val="left" w:pos="993"/>
              </w:tabs>
              <w:ind w:left="0"/>
              <w:jc w:val="both"/>
              <w:rPr>
                <w:b/>
              </w:rPr>
            </w:pPr>
            <w:r>
              <w:rPr>
                <w:b/>
                <w:bCs/>
              </w:rPr>
              <w:t>Validasi</w:t>
            </w:r>
          </w:p>
        </w:tc>
      </w:tr>
      <w:tr w:rsidR="00531F55" w14:paraId="34D83A94" w14:textId="77777777" w:rsidTr="00352F30">
        <w:tc>
          <w:tcPr>
            <w:tcW w:w="540" w:type="dxa"/>
            <w:vAlign w:val="center"/>
          </w:tcPr>
          <w:p w14:paraId="7379EEF5" w14:textId="77777777" w:rsidR="00531F55" w:rsidRDefault="00531F55" w:rsidP="00521B18">
            <w:pPr>
              <w:pStyle w:val="ListParagraph"/>
              <w:tabs>
                <w:tab w:val="left" w:pos="993"/>
              </w:tabs>
              <w:ind w:left="0"/>
              <w:jc w:val="both"/>
              <w:rPr>
                <w:b/>
                <w:bCs/>
              </w:rPr>
            </w:pPr>
            <w:r w:rsidRPr="0069447B">
              <w:rPr>
                <w:bCs/>
              </w:rPr>
              <w:t>1</w:t>
            </w:r>
          </w:p>
        </w:tc>
        <w:tc>
          <w:tcPr>
            <w:tcW w:w="1224" w:type="dxa"/>
            <w:vAlign w:val="center"/>
          </w:tcPr>
          <w:p w14:paraId="27D12C3C" w14:textId="77777777" w:rsidR="00531F55" w:rsidRDefault="00531F55" w:rsidP="00521B18">
            <w:pPr>
              <w:pStyle w:val="ListParagraph"/>
              <w:tabs>
                <w:tab w:val="left" w:pos="993"/>
              </w:tabs>
              <w:ind w:left="0"/>
              <w:jc w:val="both"/>
              <w:rPr>
                <w:b/>
                <w:bCs/>
              </w:rPr>
            </w:pPr>
            <w:r>
              <w:rPr>
                <w:i/>
                <w:iCs/>
              </w:rPr>
              <w:t>Button Save</w:t>
            </w:r>
          </w:p>
        </w:tc>
        <w:tc>
          <w:tcPr>
            <w:tcW w:w="2376" w:type="dxa"/>
          </w:tcPr>
          <w:p w14:paraId="1E9ABDC2" w14:textId="103DFCC4" w:rsidR="00531F55" w:rsidRDefault="00352F30"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tambah</w:t>
            </w:r>
          </w:p>
        </w:tc>
        <w:tc>
          <w:tcPr>
            <w:tcW w:w="2250" w:type="dxa"/>
          </w:tcPr>
          <w:p w14:paraId="316E8BA7" w14:textId="4031269E" w:rsidR="00531F55" w:rsidRDefault="00352F30"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tambah</w:t>
            </w:r>
          </w:p>
        </w:tc>
        <w:tc>
          <w:tcPr>
            <w:tcW w:w="1170" w:type="dxa"/>
            <w:vAlign w:val="center"/>
          </w:tcPr>
          <w:p w14:paraId="78F046C7" w14:textId="77777777" w:rsidR="00531F55" w:rsidRDefault="00531F55" w:rsidP="00521B18">
            <w:pPr>
              <w:pStyle w:val="ListParagraph"/>
              <w:tabs>
                <w:tab w:val="left" w:pos="993"/>
              </w:tabs>
              <w:ind w:left="0"/>
              <w:jc w:val="both"/>
              <w:rPr>
                <w:b/>
                <w:bCs/>
              </w:rPr>
            </w:pPr>
            <w:r>
              <w:t>Valid</w:t>
            </w:r>
          </w:p>
        </w:tc>
      </w:tr>
      <w:tr w:rsidR="00531F55" w14:paraId="43EC3885" w14:textId="77777777" w:rsidTr="00352F30">
        <w:tc>
          <w:tcPr>
            <w:tcW w:w="540" w:type="dxa"/>
            <w:vAlign w:val="center"/>
          </w:tcPr>
          <w:p w14:paraId="664C0406" w14:textId="77777777" w:rsidR="00531F55" w:rsidRPr="0069447B" w:rsidRDefault="00531F55" w:rsidP="00521B18">
            <w:pPr>
              <w:pStyle w:val="ListParagraph"/>
              <w:tabs>
                <w:tab w:val="left" w:pos="993"/>
              </w:tabs>
              <w:ind w:left="0"/>
              <w:jc w:val="both"/>
              <w:rPr>
                <w:bCs/>
              </w:rPr>
            </w:pPr>
            <w:r>
              <w:rPr>
                <w:bCs/>
              </w:rPr>
              <w:t>2</w:t>
            </w:r>
          </w:p>
        </w:tc>
        <w:tc>
          <w:tcPr>
            <w:tcW w:w="1224" w:type="dxa"/>
            <w:vAlign w:val="center"/>
          </w:tcPr>
          <w:p w14:paraId="0D43463B" w14:textId="77777777" w:rsidR="00531F55" w:rsidRDefault="00531F55" w:rsidP="00521B18">
            <w:pPr>
              <w:pStyle w:val="ListParagraph"/>
              <w:tabs>
                <w:tab w:val="left" w:pos="993"/>
              </w:tabs>
              <w:ind w:left="0"/>
              <w:jc w:val="both"/>
              <w:rPr>
                <w:i/>
                <w:iCs/>
              </w:rPr>
            </w:pPr>
            <w:r>
              <w:rPr>
                <w:i/>
                <w:iCs/>
              </w:rPr>
              <w:t>Button Back</w:t>
            </w:r>
          </w:p>
        </w:tc>
        <w:tc>
          <w:tcPr>
            <w:tcW w:w="2376" w:type="dxa"/>
          </w:tcPr>
          <w:p w14:paraId="68E9F60F" w14:textId="402E7155" w:rsidR="00531F55" w:rsidRDefault="00531F55" w:rsidP="00521B18">
            <w:pPr>
              <w:pStyle w:val="ListParagraph"/>
              <w:tabs>
                <w:tab w:val="left" w:pos="993"/>
              </w:tabs>
              <w:ind w:left="0"/>
              <w:jc w:val="both"/>
            </w:pPr>
            <w:r>
              <w:t xml:space="preserve">Menuju ke halaman </w:t>
            </w:r>
            <w:r w:rsidRPr="00170318">
              <w:rPr>
                <w:i/>
                <w:iCs/>
              </w:rPr>
              <w:t xml:space="preserve"> </w:t>
            </w:r>
            <w:r>
              <w:rPr>
                <w:iCs/>
              </w:rPr>
              <w:t>Guru</w:t>
            </w:r>
          </w:p>
        </w:tc>
        <w:tc>
          <w:tcPr>
            <w:tcW w:w="2250" w:type="dxa"/>
          </w:tcPr>
          <w:p w14:paraId="7291993A" w14:textId="3E5E9C89" w:rsidR="00531F55" w:rsidRDefault="00531F55" w:rsidP="00521B18">
            <w:pPr>
              <w:pStyle w:val="ListParagraph"/>
              <w:tabs>
                <w:tab w:val="left" w:pos="993"/>
              </w:tabs>
              <w:ind w:left="0"/>
              <w:jc w:val="both"/>
            </w:pPr>
            <w:r>
              <w:t xml:space="preserve">Menuju ke halaman </w:t>
            </w:r>
            <w:r w:rsidRPr="00170318">
              <w:rPr>
                <w:i/>
                <w:iCs/>
              </w:rPr>
              <w:t xml:space="preserve"> </w:t>
            </w:r>
            <w:r>
              <w:rPr>
                <w:iCs/>
              </w:rPr>
              <w:t>Guru</w:t>
            </w:r>
          </w:p>
        </w:tc>
        <w:tc>
          <w:tcPr>
            <w:tcW w:w="1170" w:type="dxa"/>
            <w:vAlign w:val="center"/>
          </w:tcPr>
          <w:p w14:paraId="56B048F8" w14:textId="77777777" w:rsidR="00531F55" w:rsidRDefault="00531F55" w:rsidP="00521B18">
            <w:pPr>
              <w:pStyle w:val="ListParagraph"/>
              <w:tabs>
                <w:tab w:val="left" w:pos="993"/>
              </w:tabs>
              <w:ind w:left="0"/>
              <w:jc w:val="both"/>
            </w:pPr>
            <w:r>
              <w:t>Valid</w:t>
            </w:r>
          </w:p>
        </w:tc>
      </w:tr>
    </w:tbl>
    <w:p w14:paraId="37D77185" w14:textId="77777777" w:rsidR="00531F55" w:rsidRDefault="00531F55" w:rsidP="00531F55">
      <w:pPr>
        <w:pStyle w:val="ListParagraph"/>
        <w:ind w:left="1080"/>
        <w:rPr>
          <w:lang w:val="en-ID"/>
        </w:rPr>
      </w:pPr>
    </w:p>
    <w:p w14:paraId="70E8857F" w14:textId="583C6DF6" w:rsidR="00531F55" w:rsidRDefault="00531F55" w:rsidP="00A50BED">
      <w:pPr>
        <w:pStyle w:val="ListParagraph"/>
        <w:numPr>
          <w:ilvl w:val="0"/>
          <w:numId w:val="88"/>
        </w:numPr>
        <w:ind w:left="1080" w:hanging="720"/>
        <w:rPr>
          <w:lang w:val="en-ID"/>
        </w:rPr>
      </w:pPr>
      <w:r>
        <w:rPr>
          <w:lang w:val="en-ID"/>
        </w:rPr>
        <w:t>Hasil Pengujian Halaman Edit Guru</w:t>
      </w:r>
    </w:p>
    <w:p w14:paraId="3CB9D4E9" w14:textId="4AB6A704" w:rsidR="00BA766A" w:rsidRPr="00BA766A" w:rsidRDefault="00BA766A" w:rsidP="00BA766A">
      <w:pPr>
        <w:pStyle w:val="Caption"/>
        <w:keepNext/>
        <w:rPr>
          <w:lang w:val="en-US"/>
        </w:rPr>
      </w:pPr>
      <w:bookmarkStart w:id="3333" w:name="_Toc94361191"/>
      <w:bookmarkStart w:id="3334" w:name="_Toc94361612"/>
      <w:r>
        <w:t xml:space="preserve">Tabel 4. </w:t>
      </w:r>
      <w:r>
        <w:fldChar w:fldCharType="begin"/>
      </w:r>
      <w:r>
        <w:instrText xml:space="preserve"> SEQ Tabel_4. \* ARABIC </w:instrText>
      </w:r>
      <w:r>
        <w:fldChar w:fldCharType="separate"/>
      </w:r>
      <w:r>
        <w:rPr>
          <w:noProof/>
        </w:rPr>
        <w:t>21</w:t>
      </w:r>
      <w:r>
        <w:fldChar w:fldCharType="end"/>
      </w:r>
      <w:r>
        <w:rPr>
          <w:lang w:val="en-US"/>
        </w:rPr>
        <w:t xml:space="preserve"> </w:t>
      </w:r>
      <w:ins w:id="3335" w:author="Windows User" w:date="2021-06-03T06:57:00Z">
        <w:r>
          <w:t xml:space="preserve">Tabel </w:t>
        </w:r>
      </w:ins>
      <w:r>
        <w:t>Halaman Edit Guru</w:t>
      </w:r>
      <w:bookmarkEnd w:id="3333"/>
      <w:bookmarkEnd w:id="3334"/>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352F30" w14:paraId="29563E00" w14:textId="77777777" w:rsidTr="00352F30">
        <w:trPr>
          <w:ins w:id="3336" w:author="Windows User" w:date="2021-05-31T21:41:00Z"/>
        </w:trPr>
        <w:tc>
          <w:tcPr>
            <w:tcW w:w="540" w:type="dxa"/>
            <w:vAlign w:val="center"/>
          </w:tcPr>
          <w:p w14:paraId="150C699E" w14:textId="77777777" w:rsidR="00352F30" w:rsidRPr="002F2E78" w:rsidRDefault="00352F30" w:rsidP="00521B18">
            <w:pPr>
              <w:pStyle w:val="ListParagraph"/>
              <w:tabs>
                <w:tab w:val="left" w:pos="993"/>
              </w:tabs>
              <w:ind w:left="0"/>
              <w:jc w:val="both"/>
              <w:rPr>
                <w:b/>
              </w:rPr>
            </w:pPr>
            <w:r>
              <w:rPr>
                <w:b/>
                <w:bCs/>
              </w:rPr>
              <w:t>No</w:t>
            </w:r>
          </w:p>
        </w:tc>
        <w:tc>
          <w:tcPr>
            <w:tcW w:w="1224" w:type="dxa"/>
            <w:vAlign w:val="center"/>
          </w:tcPr>
          <w:p w14:paraId="183C9F21" w14:textId="77777777" w:rsidR="00352F30" w:rsidRPr="002F2E78" w:rsidRDefault="00352F30" w:rsidP="00521B18">
            <w:pPr>
              <w:pStyle w:val="ListParagraph"/>
              <w:tabs>
                <w:tab w:val="left" w:pos="993"/>
              </w:tabs>
              <w:ind w:left="0"/>
              <w:jc w:val="both"/>
              <w:rPr>
                <w:b/>
              </w:rPr>
            </w:pPr>
            <w:r>
              <w:rPr>
                <w:b/>
                <w:bCs/>
              </w:rPr>
              <w:t>Butir Uji</w:t>
            </w:r>
          </w:p>
        </w:tc>
        <w:tc>
          <w:tcPr>
            <w:tcW w:w="2376" w:type="dxa"/>
            <w:vAlign w:val="center"/>
          </w:tcPr>
          <w:p w14:paraId="68B16876" w14:textId="77777777" w:rsidR="00352F30" w:rsidRPr="002F2E78" w:rsidRDefault="00352F30" w:rsidP="00521B18">
            <w:pPr>
              <w:pStyle w:val="ListParagraph"/>
              <w:tabs>
                <w:tab w:val="left" w:pos="993"/>
              </w:tabs>
              <w:ind w:left="0"/>
              <w:jc w:val="both"/>
              <w:rPr>
                <w:b/>
              </w:rPr>
            </w:pPr>
            <w:r>
              <w:rPr>
                <w:b/>
                <w:bCs/>
              </w:rPr>
              <w:t>Hasil Yang Diharapkan</w:t>
            </w:r>
          </w:p>
        </w:tc>
        <w:tc>
          <w:tcPr>
            <w:tcW w:w="2250" w:type="dxa"/>
            <w:vAlign w:val="center"/>
          </w:tcPr>
          <w:p w14:paraId="79016EE6" w14:textId="77777777" w:rsidR="00352F30" w:rsidRPr="002F2E78" w:rsidRDefault="00352F30" w:rsidP="00521B18">
            <w:pPr>
              <w:pStyle w:val="ListParagraph"/>
              <w:tabs>
                <w:tab w:val="left" w:pos="993"/>
              </w:tabs>
              <w:ind w:left="0"/>
              <w:jc w:val="both"/>
              <w:rPr>
                <w:b/>
              </w:rPr>
            </w:pPr>
            <w:r>
              <w:rPr>
                <w:b/>
                <w:bCs/>
              </w:rPr>
              <w:t>Hasil Pengujian</w:t>
            </w:r>
          </w:p>
        </w:tc>
        <w:tc>
          <w:tcPr>
            <w:tcW w:w="1170" w:type="dxa"/>
            <w:vAlign w:val="center"/>
          </w:tcPr>
          <w:p w14:paraId="47086D4F" w14:textId="77777777" w:rsidR="00352F30" w:rsidRPr="002F2E78" w:rsidRDefault="00352F30" w:rsidP="00521B18">
            <w:pPr>
              <w:pStyle w:val="ListParagraph"/>
              <w:tabs>
                <w:tab w:val="left" w:pos="993"/>
              </w:tabs>
              <w:ind w:left="0"/>
              <w:jc w:val="both"/>
              <w:rPr>
                <w:b/>
              </w:rPr>
            </w:pPr>
            <w:r>
              <w:rPr>
                <w:b/>
                <w:bCs/>
              </w:rPr>
              <w:t>Validasi</w:t>
            </w:r>
          </w:p>
        </w:tc>
      </w:tr>
      <w:tr w:rsidR="00352F30" w14:paraId="76830F23" w14:textId="77777777" w:rsidTr="00352F30">
        <w:tc>
          <w:tcPr>
            <w:tcW w:w="540" w:type="dxa"/>
            <w:vAlign w:val="center"/>
          </w:tcPr>
          <w:p w14:paraId="6C9558B8" w14:textId="77777777" w:rsidR="00352F30" w:rsidRDefault="00352F30" w:rsidP="00521B18">
            <w:pPr>
              <w:pStyle w:val="ListParagraph"/>
              <w:tabs>
                <w:tab w:val="left" w:pos="993"/>
              </w:tabs>
              <w:ind w:left="0"/>
              <w:jc w:val="both"/>
              <w:rPr>
                <w:b/>
                <w:bCs/>
              </w:rPr>
            </w:pPr>
            <w:r w:rsidRPr="0069447B">
              <w:rPr>
                <w:bCs/>
              </w:rPr>
              <w:t>1</w:t>
            </w:r>
          </w:p>
        </w:tc>
        <w:tc>
          <w:tcPr>
            <w:tcW w:w="1224" w:type="dxa"/>
            <w:vAlign w:val="center"/>
          </w:tcPr>
          <w:p w14:paraId="38797910" w14:textId="77777777" w:rsidR="00352F30" w:rsidRDefault="00352F30" w:rsidP="00521B18">
            <w:pPr>
              <w:pStyle w:val="ListParagraph"/>
              <w:tabs>
                <w:tab w:val="left" w:pos="993"/>
              </w:tabs>
              <w:ind w:left="0"/>
              <w:jc w:val="both"/>
              <w:rPr>
                <w:b/>
                <w:bCs/>
              </w:rPr>
            </w:pPr>
            <w:r>
              <w:rPr>
                <w:i/>
                <w:iCs/>
              </w:rPr>
              <w:t>Button Save</w:t>
            </w:r>
          </w:p>
        </w:tc>
        <w:tc>
          <w:tcPr>
            <w:tcW w:w="2376" w:type="dxa"/>
          </w:tcPr>
          <w:p w14:paraId="27263C25" w14:textId="66F3D1A6" w:rsidR="00352F30" w:rsidRDefault="00352F30"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2250" w:type="dxa"/>
          </w:tcPr>
          <w:p w14:paraId="00DE2F69" w14:textId="4219ED99" w:rsidR="00352F30" w:rsidRDefault="00352F30"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1170" w:type="dxa"/>
            <w:vAlign w:val="center"/>
          </w:tcPr>
          <w:p w14:paraId="66CD8C0F" w14:textId="77777777" w:rsidR="00352F30" w:rsidRDefault="00352F30" w:rsidP="00521B18">
            <w:pPr>
              <w:pStyle w:val="ListParagraph"/>
              <w:tabs>
                <w:tab w:val="left" w:pos="993"/>
              </w:tabs>
              <w:ind w:left="0"/>
              <w:jc w:val="both"/>
              <w:rPr>
                <w:b/>
                <w:bCs/>
              </w:rPr>
            </w:pPr>
            <w:r>
              <w:t>Valid</w:t>
            </w:r>
          </w:p>
        </w:tc>
      </w:tr>
      <w:tr w:rsidR="00352F30" w14:paraId="3172EE51" w14:textId="77777777" w:rsidTr="00352F30">
        <w:tc>
          <w:tcPr>
            <w:tcW w:w="540" w:type="dxa"/>
            <w:vAlign w:val="center"/>
          </w:tcPr>
          <w:p w14:paraId="1CE8A867" w14:textId="77777777" w:rsidR="00352F30" w:rsidRPr="0069447B" w:rsidRDefault="00352F30" w:rsidP="00521B18">
            <w:pPr>
              <w:pStyle w:val="ListParagraph"/>
              <w:tabs>
                <w:tab w:val="left" w:pos="993"/>
              </w:tabs>
              <w:ind w:left="0"/>
              <w:jc w:val="both"/>
              <w:rPr>
                <w:bCs/>
              </w:rPr>
            </w:pPr>
            <w:r>
              <w:rPr>
                <w:bCs/>
              </w:rPr>
              <w:t>2</w:t>
            </w:r>
          </w:p>
        </w:tc>
        <w:tc>
          <w:tcPr>
            <w:tcW w:w="1224" w:type="dxa"/>
            <w:vAlign w:val="center"/>
          </w:tcPr>
          <w:p w14:paraId="24914678" w14:textId="77777777" w:rsidR="00352F30" w:rsidRDefault="00352F30" w:rsidP="00521B18">
            <w:pPr>
              <w:pStyle w:val="ListParagraph"/>
              <w:tabs>
                <w:tab w:val="left" w:pos="993"/>
              </w:tabs>
              <w:ind w:left="0"/>
              <w:jc w:val="both"/>
              <w:rPr>
                <w:i/>
                <w:iCs/>
              </w:rPr>
            </w:pPr>
            <w:r>
              <w:rPr>
                <w:i/>
                <w:iCs/>
              </w:rPr>
              <w:t>Button Back</w:t>
            </w:r>
          </w:p>
        </w:tc>
        <w:tc>
          <w:tcPr>
            <w:tcW w:w="2376" w:type="dxa"/>
          </w:tcPr>
          <w:p w14:paraId="74493545" w14:textId="77777777" w:rsidR="00352F30" w:rsidRDefault="00352F30" w:rsidP="00521B18">
            <w:pPr>
              <w:pStyle w:val="ListParagraph"/>
              <w:tabs>
                <w:tab w:val="left" w:pos="993"/>
              </w:tabs>
              <w:ind w:left="0"/>
              <w:jc w:val="both"/>
            </w:pPr>
            <w:r>
              <w:t xml:space="preserve">Menuju ke halaman </w:t>
            </w:r>
            <w:r w:rsidRPr="00170318">
              <w:rPr>
                <w:i/>
                <w:iCs/>
              </w:rPr>
              <w:t xml:space="preserve"> </w:t>
            </w:r>
            <w:r>
              <w:rPr>
                <w:iCs/>
              </w:rPr>
              <w:t>Guru</w:t>
            </w:r>
          </w:p>
        </w:tc>
        <w:tc>
          <w:tcPr>
            <w:tcW w:w="2250" w:type="dxa"/>
          </w:tcPr>
          <w:p w14:paraId="378D8371" w14:textId="77777777" w:rsidR="00352F30" w:rsidRDefault="00352F30" w:rsidP="00521B18">
            <w:pPr>
              <w:pStyle w:val="ListParagraph"/>
              <w:tabs>
                <w:tab w:val="left" w:pos="993"/>
              </w:tabs>
              <w:ind w:left="0"/>
              <w:jc w:val="both"/>
            </w:pPr>
            <w:r>
              <w:t xml:space="preserve">Menuju ke halaman </w:t>
            </w:r>
            <w:r w:rsidRPr="00170318">
              <w:rPr>
                <w:i/>
                <w:iCs/>
              </w:rPr>
              <w:t xml:space="preserve"> </w:t>
            </w:r>
            <w:r>
              <w:rPr>
                <w:iCs/>
              </w:rPr>
              <w:t>Guru</w:t>
            </w:r>
          </w:p>
        </w:tc>
        <w:tc>
          <w:tcPr>
            <w:tcW w:w="1170" w:type="dxa"/>
            <w:vAlign w:val="center"/>
          </w:tcPr>
          <w:p w14:paraId="4AF844C4" w14:textId="77777777" w:rsidR="00352F30" w:rsidRDefault="00352F30" w:rsidP="00521B18">
            <w:pPr>
              <w:pStyle w:val="ListParagraph"/>
              <w:tabs>
                <w:tab w:val="left" w:pos="993"/>
              </w:tabs>
              <w:ind w:left="0"/>
              <w:jc w:val="both"/>
            </w:pPr>
            <w:r>
              <w:t>Valid</w:t>
            </w:r>
          </w:p>
        </w:tc>
      </w:tr>
    </w:tbl>
    <w:p w14:paraId="115A8211" w14:textId="77777777" w:rsidR="00531F55" w:rsidRDefault="00531F55" w:rsidP="00531F55">
      <w:pPr>
        <w:pStyle w:val="ListParagraph"/>
        <w:ind w:left="1080"/>
        <w:rPr>
          <w:lang w:val="en-ID"/>
        </w:rPr>
      </w:pPr>
    </w:p>
    <w:p w14:paraId="02F483D5" w14:textId="113421E1" w:rsidR="00531F55" w:rsidRDefault="00352F30" w:rsidP="00A50BED">
      <w:pPr>
        <w:pStyle w:val="ListParagraph"/>
        <w:numPr>
          <w:ilvl w:val="0"/>
          <w:numId w:val="88"/>
        </w:numPr>
        <w:ind w:left="1080" w:hanging="720"/>
        <w:rPr>
          <w:lang w:val="en-ID"/>
        </w:rPr>
      </w:pPr>
      <w:r>
        <w:rPr>
          <w:lang w:val="en-ID"/>
        </w:rPr>
        <w:t>Hasil Pengujian Halaman Detail Guru</w:t>
      </w:r>
    </w:p>
    <w:p w14:paraId="554493FA" w14:textId="56C2C8A5" w:rsidR="00BA766A" w:rsidRPr="00BA766A" w:rsidRDefault="00BA766A" w:rsidP="00BA766A">
      <w:pPr>
        <w:pStyle w:val="Caption"/>
        <w:keepNext/>
        <w:rPr>
          <w:lang w:val="en-US"/>
        </w:rPr>
      </w:pPr>
      <w:bookmarkStart w:id="3337" w:name="_Toc94361192"/>
      <w:bookmarkStart w:id="3338" w:name="_Toc94361613"/>
      <w:r>
        <w:t xml:space="preserve">Tabel 4. </w:t>
      </w:r>
      <w:r>
        <w:fldChar w:fldCharType="begin"/>
      </w:r>
      <w:r>
        <w:instrText xml:space="preserve"> SEQ Tabel_4. \* ARABIC </w:instrText>
      </w:r>
      <w:r>
        <w:fldChar w:fldCharType="separate"/>
      </w:r>
      <w:r>
        <w:rPr>
          <w:noProof/>
        </w:rPr>
        <w:t>22</w:t>
      </w:r>
      <w:r>
        <w:fldChar w:fldCharType="end"/>
      </w:r>
      <w:r>
        <w:rPr>
          <w:lang w:val="en-US"/>
        </w:rPr>
        <w:t xml:space="preserve"> </w:t>
      </w:r>
      <w:ins w:id="3339" w:author="Windows User" w:date="2021-06-03T06:57:00Z">
        <w:r>
          <w:t xml:space="preserve">Tabel </w:t>
        </w:r>
      </w:ins>
      <w:r>
        <w:t>Halaman Detail Guru</w:t>
      </w:r>
      <w:bookmarkEnd w:id="3337"/>
      <w:bookmarkEnd w:id="3338"/>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352F30" w14:paraId="3734E5CC" w14:textId="77777777" w:rsidTr="00352F30">
        <w:trPr>
          <w:ins w:id="3340" w:author="Windows User" w:date="2021-05-31T21:41:00Z"/>
        </w:trPr>
        <w:tc>
          <w:tcPr>
            <w:tcW w:w="540" w:type="dxa"/>
            <w:vAlign w:val="center"/>
          </w:tcPr>
          <w:p w14:paraId="4CE79CF4" w14:textId="77777777" w:rsidR="00352F30" w:rsidRPr="002F2E78" w:rsidRDefault="00352F30" w:rsidP="00521B18">
            <w:pPr>
              <w:pStyle w:val="ListParagraph"/>
              <w:tabs>
                <w:tab w:val="left" w:pos="993"/>
              </w:tabs>
              <w:ind w:left="0"/>
              <w:jc w:val="both"/>
              <w:rPr>
                <w:b/>
              </w:rPr>
            </w:pPr>
            <w:r>
              <w:rPr>
                <w:b/>
                <w:bCs/>
              </w:rPr>
              <w:t>No</w:t>
            </w:r>
          </w:p>
        </w:tc>
        <w:tc>
          <w:tcPr>
            <w:tcW w:w="1224" w:type="dxa"/>
            <w:vAlign w:val="center"/>
          </w:tcPr>
          <w:p w14:paraId="6C7D23D1" w14:textId="77777777" w:rsidR="00352F30" w:rsidRPr="002F2E78" w:rsidRDefault="00352F30" w:rsidP="00521B18">
            <w:pPr>
              <w:pStyle w:val="ListParagraph"/>
              <w:tabs>
                <w:tab w:val="left" w:pos="993"/>
              </w:tabs>
              <w:ind w:left="0"/>
              <w:jc w:val="both"/>
              <w:rPr>
                <w:b/>
              </w:rPr>
            </w:pPr>
            <w:r>
              <w:rPr>
                <w:b/>
                <w:bCs/>
              </w:rPr>
              <w:t>Butir Uji</w:t>
            </w:r>
          </w:p>
        </w:tc>
        <w:tc>
          <w:tcPr>
            <w:tcW w:w="2376" w:type="dxa"/>
            <w:vAlign w:val="center"/>
          </w:tcPr>
          <w:p w14:paraId="17D3E757" w14:textId="77777777" w:rsidR="00352F30" w:rsidRPr="002F2E78" w:rsidRDefault="00352F30" w:rsidP="00521B18">
            <w:pPr>
              <w:pStyle w:val="ListParagraph"/>
              <w:tabs>
                <w:tab w:val="left" w:pos="993"/>
              </w:tabs>
              <w:ind w:left="0"/>
              <w:jc w:val="both"/>
              <w:rPr>
                <w:b/>
              </w:rPr>
            </w:pPr>
            <w:r>
              <w:rPr>
                <w:b/>
                <w:bCs/>
              </w:rPr>
              <w:t>Hasil Yang Diharapkan</w:t>
            </w:r>
          </w:p>
        </w:tc>
        <w:tc>
          <w:tcPr>
            <w:tcW w:w="2250" w:type="dxa"/>
            <w:vAlign w:val="center"/>
          </w:tcPr>
          <w:p w14:paraId="375EA2FD" w14:textId="77777777" w:rsidR="00352F30" w:rsidRPr="002F2E78" w:rsidRDefault="00352F30" w:rsidP="00521B18">
            <w:pPr>
              <w:pStyle w:val="ListParagraph"/>
              <w:tabs>
                <w:tab w:val="left" w:pos="993"/>
              </w:tabs>
              <w:ind w:left="0"/>
              <w:jc w:val="both"/>
              <w:rPr>
                <w:b/>
              </w:rPr>
            </w:pPr>
            <w:r>
              <w:rPr>
                <w:b/>
                <w:bCs/>
              </w:rPr>
              <w:t>Hasil Pengujian</w:t>
            </w:r>
          </w:p>
        </w:tc>
        <w:tc>
          <w:tcPr>
            <w:tcW w:w="1170" w:type="dxa"/>
            <w:vAlign w:val="center"/>
          </w:tcPr>
          <w:p w14:paraId="449F8818" w14:textId="77777777" w:rsidR="00352F30" w:rsidRPr="002F2E78" w:rsidRDefault="00352F30" w:rsidP="00521B18">
            <w:pPr>
              <w:pStyle w:val="ListParagraph"/>
              <w:tabs>
                <w:tab w:val="left" w:pos="993"/>
              </w:tabs>
              <w:ind w:left="0"/>
              <w:jc w:val="both"/>
              <w:rPr>
                <w:b/>
              </w:rPr>
            </w:pPr>
            <w:r>
              <w:rPr>
                <w:b/>
                <w:bCs/>
              </w:rPr>
              <w:t>Validasi</w:t>
            </w:r>
          </w:p>
        </w:tc>
      </w:tr>
      <w:tr w:rsidR="00352F30" w14:paraId="0704AEDE" w14:textId="77777777" w:rsidTr="00352F30">
        <w:tc>
          <w:tcPr>
            <w:tcW w:w="540" w:type="dxa"/>
            <w:vAlign w:val="center"/>
          </w:tcPr>
          <w:p w14:paraId="48ADF87E" w14:textId="16D9D1BF" w:rsidR="00352F30" w:rsidRPr="0069447B" w:rsidRDefault="00352F30" w:rsidP="00521B18">
            <w:pPr>
              <w:pStyle w:val="ListParagraph"/>
              <w:tabs>
                <w:tab w:val="left" w:pos="993"/>
              </w:tabs>
              <w:ind w:left="0"/>
              <w:jc w:val="both"/>
              <w:rPr>
                <w:bCs/>
              </w:rPr>
            </w:pPr>
            <w:r>
              <w:rPr>
                <w:bCs/>
              </w:rPr>
              <w:lastRenderedPageBreak/>
              <w:t>1</w:t>
            </w:r>
          </w:p>
        </w:tc>
        <w:tc>
          <w:tcPr>
            <w:tcW w:w="1224" w:type="dxa"/>
            <w:vAlign w:val="center"/>
          </w:tcPr>
          <w:p w14:paraId="5522D63C" w14:textId="77777777" w:rsidR="00352F30" w:rsidRDefault="00352F30" w:rsidP="00521B18">
            <w:pPr>
              <w:pStyle w:val="ListParagraph"/>
              <w:tabs>
                <w:tab w:val="left" w:pos="993"/>
              </w:tabs>
              <w:ind w:left="0"/>
              <w:jc w:val="both"/>
              <w:rPr>
                <w:i/>
                <w:iCs/>
              </w:rPr>
            </w:pPr>
            <w:r>
              <w:rPr>
                <w:i/>
                <w:iCs/>
              </w:rPr>
              <w:t>Button Back</w:t>
            </w:r>
          </w:p>
        </w:tc>
        <w:tc>
          <w:tcPr>
            <w:tcW w:w="2376" w:type="dxa"/>
          </w:tcPr>
          <w:p w14:paraId="34819B2E" w14:textId="77777777" w:rsidR="00352F30" w:rsidRDefault="00352F30" w:rsidP="00521B18">
            <w:pPr>
              <w:pStyle w:val="ListParagraph"/>
              <w:tabs>
                <w:tab w:val="left" w:pos="993"/>
              </w:tabs>
              <w:ind w:left="0"/>
              <w:jc w:val="both"/>
            </w:pPr>
            <w:r>
              <w:t xml:space="preserve">Menuju ke halaman </w:t>
            </w:r>
            <w:r w:rsidRPr="00170318">
              <w:rPr>
                <w:i/>
                <w:iCs/>
              </w:rPr>
              <w:t xml:space="preserve"> </w:t>
            </w:r>
            <w:r>
              <w:rPr>
                <w:iCs/>
              </w:rPr>
              <w:t>Guru</w:t>
            </w:r>
          </w:p>
        </w:tc>
        <w:tc>
          <w:tcPr>
            <w:tcW w:w="2250" w:type="dxa"/>
          </w:tcPr>
          <w:p w14:paraId="6B2B1650" w14:textId="77777777" w:rsidR="00352F30" w:rsidRDefault="00352F30" w:rsidP="00521B18">
            <w:pPr>
              <w:pStyle w:val="ListParagraph"/>
              <w:tabs>
                <w:tab w:val="left" w:pos="993"/>
              </w:tabs>
              <w:ind w:left="0"/>
              <w:jc w:val="both"/>
            </w:pPr>
            <w:r>
              <w:t xml:space="preserve">Menuju ke halaman </w:t>
            </w:r>
            <w:r w:rsidRPr="00170318">
              <w:rPr>
                <w:i/>
                <w:iCs/>
              </w:rPr>
              <w:t xml:space="preserve"> </w:t>
            </w:r>
            <w:r>
              <w:rPr>
                <w:iCs/>
              </w:rPr>
              <w:t>Guru</w:t>
            </w:r>
          </w:p>
        </w:tc>
        <w:tc>
          <w:tcPr>
            <w:tcW w:w="1170" w:type="dxa"/>
            <w:vAlign w:val="center"/>
          </w:tcPr>
          <w:p w14:paraId="6F03FCC3" w14:textId="77777777" w:rsidR="00352F30" w:rsidRDefault="00352F30" w:rsidP="00521B18">
            <w:pPr>
              <w:pStyle w:val="ListParagraph"/>
              <w:tabs>
                <w:tab w:val="left" w:pos="993"/>
              </w:tabs>
              <w:ind w:left="0"/>
              <w:jc w:val="both"/>
            </w:pPr>
            <w:r>
              <w:t>Valid</w:t>
            </w:r>
          </w:p>
        </w:tc>
      </w:tr>
    </w:tbl>
    <w:p w14:paraId="0D33A456" w14:textId="77777777" w:rsidR="00352F30" w:rsidRDefault="00352F30" w:rsidP="00352F30">
      <w:pPr>
        <w:pStyle w:val="ListParagraph"/>
        <w:ind w:left="1080"/>
        <w:rPr>
          <w:lang w:val="en-ID"/>
        </w:rPr>
      </w:pPr>
    </w:p>
    <w:p w14:paraId="77BCE0F1" w14:textId="18886184" w:rsidR="00352F30" w:rsidRDefault="00352F30" w:rsidP="00A50BED">
      <w:pPr>
        <w:pStyle w:val="ListParagraph"/>
        <w:numPr>
          <w:ilvl w:val="0"/>
          <w:numId w:val="88"/>
        </w:numPr>
        <w:ind w:left="1080" w:hanging="720"/>
        <w:rPr>
          <w:lang w:val="en-ID"/>
        </w:rPr>
      </w:pPr>
      <w:r>
        <w:rPr>
          <w:lang w:val="en-ID"/>
        </w:rPr>
        <w:t>Hasil Pengujian Halaman Mapel</w:t>
      </w:r>
    </w:p>
    <w:p w14:paraId="4A6B24B9" w14:textId="1590D479" w:rsidR="00DB6EE5" w:rsidRPr="00DB6EE5" w:rsidRDefault="00DB6EE5" w:rsidP="00DB6EE5">
      <w:pPr>
        <w:pStyle w:val="Caption"/>
        <w:keepNext/>
        <w:rPr>
          <w:lang w:val="en-US"/>
        </w:rPr>
      </w:pPr>
      <w:bookmarkStart w:id="3341" w:name="_Toc94361193"/>
      <w:bookmarkStart w:id="3342" w:name="_Toc94361614"/>
      <w:r>
        <w:t xml:space="preserve">Tabel 4. </w:t>
      </w:r>
      <w:r>
        <w:fldChar w:fldCharType="begin"/>
      </w:r>
      <w:r>
        <w:instrText xml:space="preserve"> SEQ Tabel_4. \* ARABIC </w:instrText>
      </w:r>
      <w:r>
        <w:fldChar w:fldCharType="separate"/>
      </w:r>
      <w:r>
        <w:rPr>
          <w:noProof/>
        </w:rPr>
        <w:t>23</w:t>
      </w:r>
      <w:r>
        <w:fldChar w:fldCharType="end"/>
      </w:r>
      <w:r>
        <w:rPr>
          <w:lang w:val="en-US"/>
        </w:rPr>
        <w:t xml:space="preserve"> </w:t>
      </w:r>
      <w:ins w:id="3343" w:author="Windows User" w:date="2021-06-03T06:57:00Z">
        <w:r>
          <w:t xml:space="preserve">Tabel </w:t>
        </w:r>
      </w:ins>
      <w:r>
        <w:t>Halaman Mapel</w:t>
      </w:r>
      <w:bookmarkEnd w:id="3341"/>
      <w:bookmarkEnd w:id="3342"/>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694A07" w14:paraId="17186C4C" w14:textId="77777777" w:rsidTr="007F108A">
        <w:trPr>
          <w:ins w:id="3344" w:author="Windows User" w:date="2021-05-31T21:41:00Z"/>
        </w:trPr>
        <w:tc>
          <w:tcPr>
            <w:tcW w:w="540" w:type="dxa"/>
            <w:vAlign w:val="center"/>
          </w:tcPr>
          <w:p w14:paraId="0CCB6BD0" w14:textId="77777777" w:rsidR="00694A07" w:rsidRPr="002F2E78" w:rsidRDefault="00694A07" w:rsidP="00521B18">
            <w:pPr>
              <w:pStyle w:val="ListParagraph"/>
              <w:tabs>
                <w:tab w:val="left" w:pos="993"/>
              </w:tabs>
              <w:ind w:left="0"/>
              <w:jc w:val="both"/>
              <w:rPr>
                <w:b/>
              </w:rPr>
            </w:pPr>
            <w:r>
              <w:rPr>
                <w:b/>
                <w:bCs/>
              </w:rPr>
              <w:t>No</w:t>
            </w:r>
          </w:p>
        </w:tc>
        <w:tc>
          <w:tcPr>
            <w:tcW w:w="1224" w:type="dxa"/>
            <w:vAlign w:val="center"/>
          </w:tcPr>
          <w:p w14:paraId="72F3D51D" w14:textId="77777777" w:rsidR="00694A07" w:rsidRPr="002F2E78" w:rsidRDefault="00694A07" w:rsidP="00521B18">
            <w:pPr>
              <w:pStyle w:val="ListParagraph"/>
              <w:tabs>
                <w:tab w:val="left" w:pos="993"/>
              </w:tabs>
              <w:ind w:left="0"/>
              <w:jc w:val="both"/>
              <w:rPr>
                <w:b/>
              </w:rPr>
            </w:pPr>
            <w:r>
              <w:rPr>
                <w:b/>
                <w:bCs/>
              </w:rPr>
              <w:t>Butir Uji</w:t>
            </w:r>
          </w:p>
        </w:tc>
        <w:tc>
          <w:tcPr>
            <w:tcW w:w="2376" w:type="dxa"/>
            <w:vAlign w:val="center"/>
          </w:tcPr>
          <w:p w14:paraId="0F43AF7A" w14:textId="77777777" w:rsidR="00694A07" w:rsidRPr="002F2E78" w:rsidRDefault="00694A07" w:rsidP="00521B18">
            <w:pPr>
              <w:pStyle w:val="ListParagraph"/>
              <w:tabs>
                <w:tab w:val="left" w:pos="993"/>
              </w:tabs>
              <w:ind w:left="0"/>
              <w:jc w:val="both"/>
              <w:rPr>
                <w:b/>
              </w:rPr>
            </w:pPr>
            <w:r>
              <w:rPr>
                <w:b/>
                <w:bCs/>
              </w:rPr>
              <w:t>Hasil Yang Diharapkan</w:t>
            </w:r>
          </w:p>
        </w:tc>
        <w:tc>
          <w:tcPr>
            <w:tcW w:w="2250" w:type="dxa"/>
            <w:vAlign w:val="center"/>
          </w:tcPr>
          <w:p w14:paraId="32AF8B33" w14:textId="77777777" w:rsidR="00694A07" w:rsidRPr="002F2E78" w:rsidRDefault="00694A07" w:rsidP="00521B18">
            <w:pPr>
              <w:pStyle w:val="ListParagraph"/>
              <w:tabs>
                <w:tab w:val="left" w:pos="993"/>
              </w:tabs>
              <w:ind w:left="0"/>
              <w:jc w:val="both"/>
              <w:rPr>
                <w:b/>
              </w:rPr>
            </w:pPr>
            <w:r>
              <w:rPr>
                <w:b/>
                <w:bCs/>
              </w:rPr>
              <w:t>Hasil Pengujian</w:t>
            </w:r>
          </w:p>
        </w:tc>
        <w:tc>
          <w:tcPr>
            <w:tcW w:w="1170" w:type="dxa"/>
            <w:vAlign w:val="center"/>
          </w:tcPr>
          <w:p w14:paraId="137BFFFE" w14:textId="77777777" w:rsidR="00694A07" w:rsidRPr="002F2E78" w:rsidRDefault="00694A07" w:rsidP="00521B18">
            <w:pPr>
              <w:pStyle w:val="ListParagraph"/>
              <w:tabs>
                <w:tab w:val="left" w:pos="993"/>
              </w:tabs>
              <w:ind w:left="0"/>
              <w:jc w:val="both"/>
              <w:rPr>
                <w:b/>
              </w:rPr>
            </w:pPr>
            <w:r>
              <w:rPr>
                <w:b/>
                <w:bCs/>
              </w:rPr>
              <w:t>Validasi</w:t>
            </w:r>
          </w:p>
        </w:tc>
      </w:tr>
      <w:tr w:rsidR="00694A07" w14:paraId="36737C5F" w14:textId="77777777" w:rsidTr="007F108A">
        <w:tc>
          <w:tcPr>
            <w:tcW w:w="540" w:type="dxa"/>
            <w:vAlign w:val="center"/>
          </w:tcPr>
          <w:p w14:paraId="1EFF5BDB" w14:textId="77777777" w:rsidR="00694A07" w:rsidRDefault="00694A07" w:rsidP="00521B18">
            <w:pPr>
              <w:pStyle w:val="ListParagraph"/>
              <w:tabs>
                <w:tab w:val="left" w:pos="993"/>
              </w:tabs>
              <w:ind w:left="0"/>
              <w:jc w:val="both"/>
              <w:rPr>
                <w:b/>
                <w:bCs/>
              </w:rPr>
            </w:pPr>
            <w:r w:rsidRPr="0069447B">
              <w:rPr>
                <w:bCs/>
              </w:rPr>
              <w:t>1</w:t>
            </w:r>
          </w:p>
        </w:tc>
        <w:tc>
          <w:tcPr>
            <w:tcW w:w="1224" w:type="dxa"/>
            <w:vAlign w:val="center"/>
          </w:tcPr>
          <w:p w14:paraId="45739588" w14:textId="77777777" w:rsidR="00694A07" w:rsidRDefault="00694A07" w:rsidP="00521B18">
            <w:pPr>
              <w:pStyle w:val="ListParagraph"/>
              <w:tabs>
                <w:tab w:val="left" w:pos="993"/>
              </w:tabs>
              <w:ind w:left="0"/>
              <w:jc w:val="both"/>
              <w:rPr>
                <w:b/>
                <w:bCs/>
              </w:rPr>
            </w:pPr>
            <w:r>
              <w:rPr>
                <w:i/>
                <w:iCs/>
              </w:rPr>
              <w:t xml:space="preserve">Button </w:t>
            </w:r>
            <w:r w:rsidRPr="008713ED">
              <w:rPr>
                <w:iCs/>
              </w:rPr>
              <w:t>Cari</w:t>
            </w:r>
          </w:p>
        </w:tc>
        <w:tc>
          <w:tcPr>
            <w:tcW w:w="2376" w:type="dxa"/>
          </w:tcPr>
          <w:p w14:paraId="7E3C6C5A" w14:textId="77777777" w:rsidR="00694A07" w:rsidRDefault="00694A07" w:rsidP="00521B18">
            <w:pPr>
              <w:pStyle w:val="ListParagraph"/>
              <w:tabs>
                <w:tab w:val="left" w:pos="993"/>
              </w:tabs>
              <w:ind w:left="0"/>
              <w:jc w:val="both"/>
              <w:rPr>
                <w:b/>
                <w:bCs/>
              </w:rPr>
            </w:pPr>
            <w:r>
              <w:t>Mencari data berdasarkan Inputan pengguna</w:t>
            </w:r>
          </w:p>
        </w:tc>
        <w:tc>
          <w:tcPr>
            <w:tcW w:w="2250" w:type="dxa"/>
          </w:tcPr>
          <w:p w14:paraId="6F15B2C0" w14:textId="77777777" w:rsidR="00694A07" w:rsidRDefault="00694A07" w:rsidP="00521B18">
            <w:pPr>
              <w:pStyle w:val="ListParagraph"/>
              <w:tabs>
                <w:tab w:val="left" w:pos="993"/>
              </w:tabs>
              <w:ind w:left="0"/>
              <w:jc w:val="both"/>
              <w:rPr>
                <w:b/>
                <w:bCs/>
              </w:rPr>
            </w:pPr>
            <w:r>
              <w:t>Mencari data berdasarkan Inputan pengguna</w:t>
            </w:r>
          </w:p>
        </w:tc>
        <w:tc>
          <w:tcPr>
            <w:tcW w:w="1170" w:type="dxa"/>
            <w:vAlign w:val="center"/>
          </w:tcPr>
          <w:p w14:paraId="2E776BE8" w14:textId="77777777" w:rsidR="00694A07" w:rsidRDefault="00694A07" w:rsidP="00521B18">
            <w:pPr>
              <w:pStyle w:val="ListParagraph"/>
              <w:tabs>
                <w:tab w:val="left" w:pos="993"/>
              </w:tabs>
              <w:ind w:left="0"/>
              <w:jc w:val="both"/>
              <w:rPr>
                <w:b/>
                <w:bCs/>
              </w:rPr>
            </w:pPr>
            <w:r>
              <w:t>Valid</w:t>
            </w:r>
          </w:p>
        </w:tc>
      </w:tr>
      <w:tr w:rsidR="00694A07" w14:paraId="3B361DF3" w14:textId="77777777" w:rsidTr="007F108A">
        <w:tc>
          <w:tcPr>
            <w:tcW w:w="540" w:type="dxa"/>
            <w:vAlign w:val="center"/>
          </w:tcPr>
          <w:p w14:paraId="0777213B" w14:textId="77777777" w:rsidR="00694A07" w:rsidRPr="0069447B" w:rsidRDefault="00694A07" w:rsidP="00521B18">
            <w:pPr>
              <w:pStyle w:val="ListParagraph"/>
              <w:tabs>
                <w:tab w:val="left" w:pos="993"/>
              </w:tabs>
              <w:ind w:left="0"/>
              <w:jc w:val="both"/>
              <w:rPr>
                <w:bCs/>
              </w:rPr>
            </w:pPr>
            <w:r>
              <w:rPr>
                <w:bCs/>
              </w:rPr>
              <w:t>2</w:t>
            </w:r>
          </w:p>
        </w:tc>
        <w:tc>
          <w:tcPr>
            <w:tcW w:w="1224" w:type="dxa"/>
            <w:vAlign w:val="center"/>
          </w:tcPr>
          <w:p w14:paraId="00428A50" w14:textId="77777777" w:rsidR="00694A07" w:rsidRDefault="00694A07" w:rsidP="00521B18">
            <w:pPr>
              <w:pStyle w:val="ListParagraph"/>
              <w:tabs>
                <w:tab w:val="left" w:pos="993"/>
              </w:tabs>
              <w:ind w:left="0"/>
              <w:jc w:val="both"/>
              <w:rPr>
                <w:i/>
                <w:iCs/>
              </w:rPr>
            </w:pPr>
            <w:r>
              <w:rPr>
                <w:i/>
                <w:iCs/>
              </w:rPr>
              <w:t>Button Add New</w:t>
            </w:r>
          </w:p>
        </w:tc>
        <w:tc>
          <w:tcPr>
            <w:tcW w:w="2376" w:type="dxa"/>
          </w:tcPr>
          <w:p w14:paraId="13C0C32E" w14:textId="1CE8D964" w:rsidR="00694A07" w:rsidRDefault="00694A07" w:rsidP="00521B18">
            <w:pPr>
              <w:pStyle w:val="ListParagraph"/>
              <w:tabs>
                <w:tab w:val="left" w:pos="993"/>
              </w:tabs>
              <w:ind w:left="0"/>
              <w:jc w:val="both"/>
            </w:pPr>
            <w:r>
              <w:t xml:space="preserve">Menuju ke halaman </w:t>
            </w:r>
            <w:r w:rsidRPr="00170318">
              <w:rPr>
                <w:i/>
                <w:iCs/>
              </w:rPr>
              <w:t xml:space="preserve"> </w:t>
            </w:r>
            <w:r>
              <w:rPr>
                <w:iCs/>
              </w:rPr>
              <w:t>Tambah Mapel</w:t>
            </w:r>
          </w:p>
        </w:tc>
        <w:tc>
          <w:tcPr>
            <w:tcW w:w="2250" w:type="dxa"/>
          </w:tcPr>
          <w:p w14:paraId="650C8451" w14:textId="589D4890" w:rsidR="00694A07" w:rsidRDefault="00694A07" w:rsidP="00521B18">
            <w:pPr>
              <w:pStyle w:val="ListParagraph"/>
              <w:tabs>
                <w:tab w:val="left" w:pos="993"/>
              </w:tabs>
              <w:ind w:left="0"/>
              <w:jc w:val="both"/>
            </w:pPr>
            <w:r>
              <w:t xml:space="preserve">Menuju ke halaman </w:t>
            </w:r>
            <w:r w:rsidRPr="00170318">
              <w:rPr>
                <w:i/>
                <w:iCs/>
              </w:rPr>
              <w:t xml:space="preserve"> </w:t>
            </w:r>
            <w:r>
              <w:rPr>
                <w:iCs/>
              </w:rPr>
              <w:t>Tambah Mapel</w:t>
            </w:r>
          </w:p>
        </w:tc>
        <w:tc>
          <w:tcPr>
            <w:tcW w:w="1170" w:type="dxa"/>
            <w:vAlign w:val="center"/>
          </w:tcPr>
          <w:p w14:paraId="2C3D0002" w14:textId="77777777" w:rsidR="00694A07" w:rsidRDefault="00694A07" w:rsidP="00521B18">
            <w:pPr>
              <w:pStyle w:val="ListParagraph"/>
              <w:tabs>
                <w:tab w:val="left" w:pos="993"/>
              </w:tabs>
              <w:ind w:left="0"/>
              <w:jc w:val="both"/>
            </w:pPr>
            <w:r>
              <w:t>Valid</w:t>
            </w:r>
          </w:p>
        </w:tc>
      </w:tr>
      <w:tr w:rsidR="00694A07" w14:paraId="73F8513F" w14:textId="77777777" w:rsidTr="007F108A">
        <w:tc>
          <w:tcPr>
            <w:tcW w:w="540" w:type="dxa"/>
            <w:vAlign w:val="center"/>
          </w:tcPr>
          <w:p w14:paraId="34C04817" w14:textId="254B6C3E" w:rsidR="00694A07" w:rsidRDefault="00694A07" w:rsidP="00521B18">
            <w:pPr>
              <w:pStyle w:val="ListParagraph"/>
              <w:tabs>
                <w:tab w:val="left" w:pos="993"/>
              </w:tabs>
              <w:ind w:left="0"/>
              <w:jc w:val="both"/>
              <w:rPr>
                <w:bCs/>
              </w:rPr>
            </w:pPr>
            <w:r>
              <w:rPr>
                <w:bCs/>
              </w:rPr>
              <w:t xml:space="preserve">3 </w:t>
            </w:r>
          </w:p>
        </w:tc>
        <w:tc>
          <w:tcPr>
            <w:tcW w:w="1224" w:type="dxa"/>
            <w:vAlign w:val="center"/>
          </w:tcPr>
          <w:p w14:paraId="4F9A6CA0" w14:textId="77777777" w:rsidR="00694A07" w:rsidRDefault="00694A07" w:rsidP="00521B18">
            <w:pPr>
              <w:pStyle w:val="ListParagraph"/>
              <w:tabs>
                <w:tab w:val="left" w:pos="993"/>
              </w:tabs>
              <w:ind w:left="0"/>
              <w:jc w:val="both"/>
              <w:rPr>
                <w:i/>
                <w:iCs/>
              </w:rPr>
            </w:pPr>
            <w:r>
              <w:rPr>
                <w:i/>
                <w:iCs/>
              </w:rPr>
              <w:t xml:space="preserve">Button </w:t>
            </w:r>
            <w:r w:rsidRPr="00531F55">
              <w:rPr>
                <w:iCs/>
              </w:rPr>
              <w:t>Edit</w:t>
            </w:r>
          </w:p>
        </w:tc>
        <w:tc>
          <w:tcPr>
            <w:tcW w:w="2376" w:type="dxa"/>
          </w:tcPr>
          <w:p w14:paraId="724620E5" w14:textId="5B5605C6" w:rsidR="00694A07" w:rsidRDefault="00694A07" w:rsidP="00521B18">
            <w:pPr>
              <w:pStyle w:val="ListParagraph"/>
              <w:tabs>
                <w:tab w:val="left" w:pos="993"/>
              </w:tabs>
              <w:ind w:left="0"/>
              <w:jc w:val="both"/>
            </w:pPr>
            <w:r>
              <w:t xml:space="preserve">Menuju ke halaman </w:t>
            </w:r>
            <w:r w:rsidRPr="00170318">
              <w:rPr>
                <w:i/>
                <w:iCs/>
              </w:rPr>
              <w:t xml:space="preserve"> </w:t>
            </w:r>
            <w:r>
              <w:rPr>
                <w:iCs/>
              </w:rPr>
              <w:t>Edit Mapel</w:t>
            </w:r>
          </w:p>
        </w:tc>
        <w:tc>
          <w:tcPr>
            <w:tcW w:w="2250" w:type="dxa"/>
          </w:tcPr>
          <w:p w14:paraId="0768EB2E" w14:textId="1685109A" w:rsidR="00694A07" w:rsidRDefault="00694A07" w:rsidP="00521B18">
            <w:pPr>
              <w:pStyle w:val="ListParagraph"/>
              <w:tabs>
                <w:tab w:val="left" w:pos="993"/>
              </w:tabs>
              <w:ind w:left="0"/>
              <w:jc w:val="both"/>
            </w:pPr>
            <w:r>
              <w:t xml:space="preserve">Menuju ke halaman </w:t>
            </w:r>
            <w:r w:rsidRPr="00170318">
              <w:rPr>
                <w:i/>
                <w:iCs/>
              </w:rPr>
              <w:t xml:space="preserve"> </w:t>
            </w:r>
            <w:r>
              <w:rPr>
                <w:iCs/>
              </w:rPr>
              <w:t>Edit Mapel</w:t>
            </w:r>
          </w:p>
        </w:tc>
        <w:tc>
          <w:tcPr>
            <w:tcW w:w="1170" w:type="dxa"/>
            <w:vAlign w:val="center"/>
          </w:tcPr>
          <w:p w14:paraId="5F12EC19" w14:textId="77777777" w:rsidR="00694A07" w:rsidRDefault="00694A07" w:rsidP="00521B18">
            <w:pPr>
              <w:pStyle w:val="ListParagraph"/>
              <w:tabs>
                <w:tab w:val="left" w:pos="993"/>
              </w:tabs>
              <w:ind w:left="0"/>
              <w:jc w:val="both"/>
            </w:pPr>
            <w:r>
              <w:t>Valid</w:t>
            </w:r>
          </w:p>
        </w:tc>
      </w:tr>
      <w:tr w:rsidR="00694A07" w14:paraId="6A572317" w14:textId="77777777" w:rsidTr="007F108A">
        <w:tc>
          <w:tcPr>
            <w:tcW w:w="540" w:type="dxa"/>
            <w:vAlign w:val="center"/>
          </w:tcPr>
          <w:p w14:paraId="1851D9BF" w14:textId="445539C5" w:rsidR="00694A07" w:rsidRDefault="00694A07" w:rsidP="00521B18">
            <w:pPr>
              <w:pStyle w:val="ListParagraph"/>
              <w:tabs>
                <w:tab w:val="left" w:pos="993"/>
              </w:tabs>
              <w:ind w:left="0"/>
              <w:jc w:val="both"/>
              <w:rPr>
                <w:bCs/>
              </w:rPr>
            </w:pPr>
            <w:r>
              <w:rPr>
                <w:bCs/>
              </w:rPr>
              <w:t>4</w:t>
            </w:r>
          </w:p>
        </w:tc>
        <w:tc>
          <w:tcPr>
            <w:tcW w:w="1224" w:type="dxa"/>
            <w:vAlign w:val="center"/>
          </w:tcPr>
          <w:p w14:paraId="171B319B" w14:textId="77777777" w:rsidR="00694A07" w:rsidRDefault="00694A07" w:rsidP="00521B18">
            <w:pPr>
              <w:pStyle w:val="ListParagraph"/>
              <w:tabs>
                <w:tab w:val="left" w:pos="993"/>
              </w:tabs>
              <w:ind w:left="0"/>
              <w:jc w:val="both"/>
              <w:rPr>
                <w:i/>
                <w:iCs/>
              </w:rPr>
            </w:pPr>
            <w:r>
              <w:rPr>
                <w:i/>
                <w:iCs/>
              </w:rPr>
              <w:t xml:space="preserve">Button </w:t>
            </w:r>
            <w:r w:rsidRPr="00531F55">
              <w:rPr>
                <w:iCs/>
              </w:rPr>
              <w:t>Hapus</w:t>
            </w:r>
          </w:p>
        </w:tc>
        <w:tc>
          <w:tcPr>
            <w:tcW w:w="2376" w:type="dxa"/>
          </w:tcPr>
          <w:p w14:paraId="094ACA26" w14:textId="77777777" w:rsidR="00694A07" w:rsidRDefault="00694A07" w:rsidP="00521B18">
            <w:pPr>
              <w:pStyle w:val="ListParagraph"/>
              <w:tabs>
                <w:tab w:val="left" w:pos="993"/>
              </w:tabs>
              <w:ind w:left="0"/>
              <w:jc w:val="both"/>
            </w:pPr>
            <w:r>
              <w:t>Menghapus data yang di pilih</w:t>
            </w:r>
          </w:p>
        </w:tc>
        <w:tc>
          <w:tcPr>
            <w:tcW w:w="2250" w:type="dxa"/>
          </w:tcPr>
          <w:p w14:paraId="1539C82F" w14:textId="77777777" w:rsidR="00694A07" w:rsidRDefault="00694A07" w:rsidP="00521B18">
            <w:pPr>
              <w:pStyle w:val="ListParagraph"/>
              <w:tabs>
                <w:tab w:val="left" w:pos="993"/>
              </w:tabs>
              <w:ind w:left="0"/>
              <w:jc w:val="both"/>
            </w:pPr>
            <w:r>
              <w:t>Menghapus data yang di pilih</w:t>
            </w:r>
          </w:p>
        </w:tc>
        <w:tc>
          <w:tcPr>
            <w:tcW w:w="1170" w:type="dxa"/>
            <w:vAlign w:val="center"/>
          </w:tcPr>
          <w:p w14:paraId="64C16546" w14:textId="77777777" w:rsidR="00694A07" w:rsidRDefault="00694A07" w:rsidP="00521B18">
            <w:pPr>
              <w:pStyle w:val="ListParagraph"/>
              <w:tabs>
                <w:tab w:val="left" w:pos="993"/>
              </w:tabs>
              <w:ind w:left="0"/>
              <w:jc w:val="both"/>
            </w:pPr>
            <w:r>
              <w:t>Valid</w:t>
            </w:r>
          </w:p>
        </w:tc>
      </w:tr>
    </w:tbl>
    <w:p w14:paraId="1CA7CA72" w14:textId="77777777" w:rsidR="00352F30" w:rsidRDefault="00352F30" w:rsidP="00352F30">
      <w:pPr>
        <w:pStyle w:val="ListParagraph"/>
        <w:ind w:left="1080"/>
        <w:rPr>
          <w:lang w:val="en-ID"/>
        </w:rPr>
      </w:pPr>
    </w:p>
    <w:p w14:paraId="186FC5A8" w14:textId="2322285B" w:rsidR="00352F30" w:rsidRDefault="00694A07" w:rsidP="00A50BED">
      <w:pPr>
        <w:pStyle w:val="ListParagraph"/>
        <w:numPr>
          <w:ilvl w:val="0"/>
          <w:numId w:val="88"/>
        </w:numPr>
        <w:ind w:left="1080" w:hanging="720"/>
        <w:rPr>
          <w:lang w:val="en-ID"/>
        </w:rPr>
      </w:pPr>
      <w:r>
        <w:rPr>
          <w:lang w:val="en-ID"/>
        </w:rPr>
        <w:t>Hasil pengujian Halaman Tambah Mapel</w:t>
      </w:r>
    </w:p>
    <w:p w14:paraId="7CA391F3" w14:textId="49FC2756" w:rsidR="00DB6EE5" w:rsidRPr="00DB6EE5" w:rsidRDefault="00DB6EE5" w:rsidP="00DB6EE5">
      <w:pPr>
        <w:pStyle w:val="Caption"/>
        <w:keepNext/>
        <w:rPr>
          <w:lang w:val="en-US"/>
        </w:rPr>
      </w:pPr>
      <w:bookmarkStart w:id="3345" w:name="_Toc94361194"/>
      <w:bookmarkStart w:id="3346" w:name="_Toc94361615"/>
      <w:r>
        <w:t xml:space="preserve">Tabel 4. </w:t>
      </w:r>
      <w:r>
        <w:fldChar w:fldCharType="begin"/>
      </w:r>
      <w:r>
        <w:instrText xml:space="preserve"> SEQ Tabel_4. \* ARABIC </w:instrText>
      </w:r>
      <w:r>
        <w:fldChar w:fldCharType="separate"/>
      </w:r>
      <w:r>
        <w:rPr>
          <w:noProof/>
        </w:rPr>
        <w:t>24</w:t>
      </w:r>
      <w:r>
        <w:fldChar w:fldCharType="end"/>
      </w:r>
      <w:r>
        <w:rPr>
          <w:lang w:val="en-US"/>
        </w:rPr>
        <w:t xml:space="preserve"> </w:t>
      </w:r>
      <w:ins w:id="3347" w:author="Windows User" w:date="2021-06-03T06:57:00Z">
        <w:r>
          <w:t xml:space="preserve">Tabel </w:t>
        </w:r>
      </w:ins>
      <w:r>
        <w:t>Halaman Tambah Mapel</w:t>
      </w:r>
      <w:bookmarkEnd w:id="3345"/>
      <w:bookmarkEnd w:id="3346"/>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694A07" w14:paraId="2DD2F25E" w14:textId="77777777" w:rsidTr="007F108A">
        <w:trPr>
          <w:ins w:id="3348" w:author="Windows User" w:date="2021-05-31T21:41:00Z"/>
        </w:trPr>
        <w:tc>
          <w:tcPr>
            <w:tcW w:w="540" w:type="dxa"/>
            <w:vAlign w:val="center"/>
          </w:tcPr>
          <w:p w14:paraId="379DC0A8" w14:textId="77777777" w:rsidR="00694A07" w:rsidRPr="002F2E78" w:rsidRDefault="00694A07" w:rsidP="00521B18">
            <w:pPr>
              <w:pStyle w:val="ListParagraph"/>
              <w:tabs>
                <w:tab w:val="left" w:pos="993"/>
              </w:tabs>
              <w:ind w:left="0"/>
              <w:jc w:val="both"/>
              <w:rPr>
                <w:b/>
              </w:rPr>
            </w:pPr>
            <w:r>
              <w:rPr>
                <w:b/>
                <w:bCs/>
              </w:rPr>
              <w:t>No</w:t>
            </w:r>
          </w:p>
        </w:tc>
        <w:tc>
          <w:tcPr>
            <w:tcW w:w="1224" w:type="dxa"/>
            <w:vAlign w:val="center"/>
          </w:tcPr>
          <w:p w14:paraId="39F4C705" w14:textId="77777777" w:rsidR="00694A07" w:rsidRPr="002F2E78" w:rsidRDefault="00694A07" w:rsidP="00521B18">
            <w:pPr>
              <w:pStyle w:val="ListParagraph"/>
              <w:tabs>
                <w:tab w:val="left" w:pos="993"/>
              </w:tabs>
              <w:ind w:left="0"/>
              <w:jc w:val="both"/>
              <w:rPr>
                <w:b/>
              </w:rPr>
            </w:pPr>
            <w:r>
              <w:rPr>
                <w:b/>
                <w:bCs/>
              </w:rPr>
              <w:t>Butir Uji</w:t>
            </w:r>
          </w:p>
        </w:tc>
        <w:tc>
          <w:tcPr>
            <w:tcW w:w="2376" w:type="dxa"/>
            <w:vAlign w:val="center"/>
          </w:tcPr>
          <w:p w14:paraId="7E83EA6C" w14:textId="77777777" w:rsidR="00694A07" w:rsidRPr="002F2E78" w:rsidRDefault="00694A07" w:rsidP="00521B18">
            <w:pPr>
              <w:pStyle w:val="ListParagraph"/>
              <w:tabs>
                <w:tab w:val="left" w:pos="993"/>
              </w:tabs>
              <w:ind w:left="0"/>
              <w:jc w:val="both"/>
              <w:rPr>
                <w:b/>
              </w:rPr>
            </w:pPr>
            <w:r>
              <w:rPr>
                <w:b/>
                <w:bCs/>
              </w:rPr>
              <w:t>Hasil Yang Diharapkan</w:t>
            </w:r>
          </w:p>
        </w:tc>
        <w:tc>
          <w:tcPr>
            <w:tcW w:w="2250" w:type="dxa"/>
            <w:vAlign w:val="center"/>
          </w:tcPr>
          <w:p w14:paraId="25C528BF" w14:textId="77777777" w:rsidR="00694A07" w:rsidRPr="002F2E78" w:rsidRDefault="00694A07" w:rsidP="00521B18">
            <w:pPr>
              <w:pStyle w:val="ListParagraph"/>
              <w:tabs>
                <w:tab w:val="left" w:pos="993"/>
              </w:tabs>
              <w:ind w:left="0"/>
              <w:jc w:val="both"/>
              <w:rPr>
                <w:b/>
              </w:rPr>
            </w:pPr>
            <w:r>
              <w:rPr>
                <w:b/>
                <w:bCs/>
              </w:rPr>
              <w:t>Hasil Pengujian</w:t>
            </w:r>
          </w:p>
        </w:tc>
        <w:tc>
          <w:tcPr>
            <w:tcW w:w="1170" w:type="dxa"/>
            <w:vAlign w:val="center"/>
          </w:tcPr>
          <w:p w14:paraId="17B8F670" w14:textId="77777777" w:rsidR="00694A07" w:rsidRPr="002F2E78" w:rsidRDefault="00694A07" w:rsidP="00521B18">
            <w:pPr>
              <w:pStyle w:val="ListParagraph"/>
              <w:tabs>
                <w:tab w:val="left" w:pos="993"/>
              </w:tabs>
              <w:ind w:left="0"/>
              <w:jc w:val="both"/>
              <w:rPr>
                <w:b/>
              </w:rPr>
            </w:pPr>
            <w:r>
              <w:rPr>
                <w:b/>
                <w:bCs/>
              </w:rPr>
              <w:t>Validasi</w:t>
            </w:r>
          </w:p>
        </w:tc>
      </w:tr>
      <w:tr w:rsidR="00694A07" w14:paraId="11ACE83D" w14:textId="77777777" w:rsidTr="007F108A">
        <w:tc>
          <w:tcPr>
            <w:tcW w:w="540" w:type="dxa"/>
            <w:vAlign w:val="center"/>
          </w:tcPr>
          <w:p w14:paraId="10A8C529" w14:textId="77777777" w:rsidR="00694A07" w:rsidRDefault="00694A07" w:rsidP="00521B18">
            <w:pPr>
              <w:pStyle w:val="ListParagraph"/>
              <w:tabs>
                <w:tab w:val="left" w:pos="993"/>
              </w:tabs>
              <w:ind w:left="0"/>
              <w:jc w:val="both"/>
              <w:rPr>
                <w:b/>
                <w:bCs/>
              </w:rPr>
            </w:pPr>
            <w:r w:rsidRPr="0069447B">
              <w:rPr>
                <w:bCs/>
              </w:rPr>
              <w:t>1</w:t>
            </w:r>
          </w:p>
        </w:tc>
        <w:tc>
          <w:tcPr>
            <w:tcW w:w="1224" w:type="dxa"/>
            <w:vAlign w:val="center"/>
          </w:tcPr>
          <w:p w14:paraId="35A07489" w14:textId="77777777" w:rsidR="00694A07" w:rsidRDefault="00694A07" w:rsidP="00521B18">
            <w:pPr>
              <w:pStyle w:val="ListParagraph"/>
              <w:tabs>
                <w:tab w:val="left" w:pos="993"/>
              </w:tabs>
              <w:ind w:left="0"/>
              <w:jc w:val="both"/>
              <w:rPr>
                <w:b/>
                <w:bCs/>
              </w:rPr>
            </w:pPr>
            <w:r>
              <w:rPr>
                <w:i/>
                <w:iCs/>
              </w:rPr>
              <w:t>Button Save</w:t>
            </w:r>
          </w:p>
        </w:tc>
        <w:tc>
          <w:tcPr>
            <w:tcW w:w="2376" w:type="dxa"/>
          </w:tcPr>
          <w:p w14:paraId="67A37FE9" w14:textId="77777777" w:rsidR="00694A07" w:rsidRDefault="00694A07"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tambah</w:t>
            </w:r>
          </w:p>
        </w:tc>
        <w:tc>
          <w:tcPr>
            <w:tcW w:w="2250" w:type="dxa"/>
          </w:tcPr>
          <w:p w14:paraId="066F0D2D" w14:textId="77777777" w:rsidR="00694A07" w:rsidRDefault="00694A07"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tambah</w:t>
            </w:r>
          </w:p>
        </w:tc>
        <w:tc>
          <w:tcPr>
            <w:tcW w:w="1170" w:type="dxa"/>
            <w:vAlign w:val="center"/>
          </w:tcPr>
          <w:p w14:paraId="6D5930AA" w14:textId="77777777" w:rsidR="00694A07" w:rsidRDefault="00694A07" w:rsidP="00521B18">
            <w:pPr>
              <w:pStyle w:val="ListParagraph"/>
              <w:tabs>
                <w:tab w:val="left" w:pos="993"/>
              </w:tabs>
              <w:ind w:left="0"/>
              <w:jc w:val="both"/>
              <w:rPr>
                <w:b/>
                <w:bCs/>
              </w:rPr>
            </w:pPr>
            <w:r>
              <w:t>Valid</w:t>
            </w:r>
          </w:p>
        </w:tc>
      </w:tr>
      <w:tr w:rsidR="00694A07" w14:paraId="69BE7DB7" w14:textId="77777777" w:rsidTr="007F108A">
        <w:tc>
          <w:tcPr>
            <w:tcW w:w="540" w:type="dxa"/>
            <w:vAlign w:val="center"/>
          </w:tcPr>
          <w:p w14:paraId="31563704" w14:textId="77777777" w:rsidR="00694A07" w:rsidRPr="0069447B" w:rsidRDefault="00694A07" w:rsidP="00521B18">
            <w:pPr>
              <w:pStyle w:val="ListParagraph"/>
              <w:tabs>
                <w:tab w:val="left" w:pos="993"/>
              </w:tabs>
              <w:ind w:left="0"/>
              <w:jc w:val="both"/>
              <w:rPr>
                <w:bCs/>
              </w:rPr>
            </w:pPr>
            <w:r>
              <w:rPr>
                <w:bCs/>
              </w:rPr>
              <w:t>2</w:t>
            </w:r>
          </w:p>
        </w:tc>
        <w:tc>
          <w:tcPr>
            <w:tcW w:w="1224" w:type="dxa"/>
            <w:vAlign w:val="center"/>
          </w:tcPr>
          <w:p w14:paraId="53895989" w14:textId="77777777" w:rsidR="00694A07" w:rsidRDefault="00694A07" w:rsidP="00521B18">
            <w:pPr>
              <w:pStyle w:val="ListParagraph"/>
              <w:tabs>
                <w:tab w:val="left" w:pos="993"/>
              </w:tabs>
              <w:ind w:left="0"/>
              <w:jc w:val="both"/>
              <w:rPr>
                <w:i/>
                <w:iCs/>
              </w:rPr>
            </w:pPr>
            <w:r>
              <w:rPr>
                <w:i/>
                <w:iCs/>
              </w:rPr>
              <w:t>Button Back</w:t>
            </w:r>
          </w:p>
        </w:tc>
        <w:tc>
          <w:tcPr>
            <w:tcW w:w="2376" w:type="dxa"/>
          </w:tcPr>
          <w:p w14:paraId="573CC8BD" w14:textId="0DC942DD" w:rsidR="00694A07" w:rsidRDefault="00694A07" w:rsidP="00521B18">
            <w:pPr>
              <w:pStyle w:val="ListParagraph"/>
              <w:tabs>
                <w:tab w:val="left" w:pos="993"/>
              </w:tabs>
              <w:ind w:left="0"/>
              <w:jc w:val="both"/>
            </w:pPr>
            <w:r>
              <w:t xml:space="preserve">Menuju ke halaman </w:t>
            </w:r>
            <w:r w:rsidRPr="00170318">
              <w:rPr>
                <w:i/>
                <w:iCs/>
              </w:rPr>
              <w:t xml:space="preserve"> </w:t>
            </w:r>
            <w:r>
              <w:rPr>
                <w:iCs/>
              </w:rPr>
              <w:t>Mapel</w:t>
            </w:r>
          </w:p>
        </w:tc>
        <w:tc>
          <w:tcPr>
            <w:tcW w:w="2250" w:type="dxa"/>
          </w:tcPr>
          <w:p w14:paraId="51EDF10C" w14:textId="450D4841" w:rsidR="00694A07" w:rsidRDefault="00694A07" w:rsidP="00521B18">
            <w:pPr>
              <w:pStyle w:val="ListParagraph"/>
              <w:tabs>
                <w:tab w:val="left" w:pos="993"/>
              </w:tabs>
              <w:ind w:left="0"/>
              <w:jc w:val="both"/>
            </w:pPr>
            <w:r>
              <w:t xml:space="preserve">Menuju ke halaman </w:t>
            </w:r>
            <w:r w:rsidRPr="00170318">
              <w:rPr>
                <w:i/>
                <w:iCs/>
              </w:rPr>
              <w:t xml:space="preserve"> </w:t>
            </w:r>
            <w:r>
              <w:rPr>
                <w:iCs/>
              </w:rPr>
              <w:t>Mapel</w:t>
            </w:r>
          </w:p>
        </w:tc>
        <w:tc>
          <w:tcPr>
            <w:tcW w:w="1170" w:type="dxa"/>
            <w:vAlign w:val="center"/>
          </w:tcPr>
          <w:p w14:paraId="304532E6" w14:textId="77777777" w:rsidR="00694A07" w:rsidRDefault="00694A07" w:rsidP="00521B18">
            <w:pPr>
              <w:pStyle w:val="ListParagraph"/>
              <w:tabs>
                <w:tab w:val="left" w:pos="993"/>
              </w:tabs>
              <w:ind w:left="0"/>
              <w:jc w:val="both"/>
            </w:pPr>
            <w:r>
              <w:t>Valid</w:t>
            </w:r>
          </w:p>
        </w:tc>
      </w:tr>
    </w:tbl>
    <w:p w14:paraId="197E7383" w14:textId="77777777" w:rsidR="00694A07" w:rsidRDefault="00694A07" w:rsidP="00694A07">
      <w:pPr>
        <w:pStyle w:val="ListParagraph"/>
        <w:ind w:left="1080"/>
        <w:rPr>
          <w:lang w:val="en-ID"/>
        </w:rPr>
      </w:pPr>
    </w:p>
    <w:p w14:paraId="14961B74" w14:textId="73D1D195" w:rsidR="00694A07" w:rsidRDefault="00694A07" w:rsidP="00A50BED">
      <w:pPr>
        <w:pStyle w:val="ListParagraph"/>
        <w:numPr>
          <w:ilvl w:val="0"/>
          <w:numId w:val="88"/>
        </w:numPr>
        <w:ind w:left="1080" w:hanging="720"/>
        <w:rPr>
          <w:lang w:val="en-ID"/>
        </w:rPr>
      </w:pPr>
      <w:r>
        <w:rPr>
          <w:lang w:val="en-ID"/>
        </w:rPr>
        <w:t>Hasil Pengujian Halaman Edit Mapel</w:t>
      </w:r>
    </w:p>
    <w:p w14:paraId="32BE5990" w14:textId="4A188FFE" w:rsidR="00DB6EE5" w:rsidRPr="00DB6EE5" w:rsidRDefault="00DB6EE5" w:rsidP="00DB6EE5">
      <w:pPr>
        <w:pStyle w:val="Caption"/>
        <w:keepNext/>
        <w:rPr>
          <w:lang w:val="en-US"/>
        </w:rPr>
      </w:pPr>
      <w:bookmarkStart w:id="3349" w:name="_Toc94361195"/>
      <w:bookmarkStart w:id="3350" w:name="_Toc94361616"/>
      <w:r>
        <w:t xml:space="preserve">Tabel 4. </w:t>
      </w:r>
      <w:r>
        <w:fldChar w:fldCharType="begin"/>
      </w:r>
      <w:r>
        <w:instrText xml:space="preserve"> SEQ Tabel_4. \* ARABIC </w:instrText>
      </w:r>
      <w:r>
        <w:fldChar w:fldCharType="separate"/>
      </w:r>
      <w:r>
        <w:rPr>
          <w:noProof/>
        </w:rPr>
        <w:t>25</w:t>
      </w:r>
      <w:r>
        <w:fldChar w:fldCharType="end"/>
      </w:r>
      <w:r>
        <w:rPr>
          <w:lang w:val="en-US"/>
        </w:rPr>
        <w:t xml:space="preserve"> </w:t>
      </w:r>
      <w:r>
        <w:rPr>
          <w:lang w:val="en-ID"/>
        </w:rPr>
        <w:t>Tabel Halaman Edit</w:t>
      </w:r>
      <w:r w:rsidRPr="00694A07">
        <w:rPr>
          <w:lang w:val="en-ID"/>
        </w:rPr>
        <w:t xml:space="preserve"> Mapel</w:t>
      </w:r>
      <w:bookmarkEnd w:id="3349"/>
      <w:bookmarkEnd w:id="3350"/>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694A07" w14:paraId="4637356E" w14:textId="77777777" w:rsidTr="007F108A">
        <w:trPr>
          <w:ins w:id="3351" w:author="Windows User" w:date="2021-05-31T21:41:00Z"/>
        </w:trPr>
        <w:tc>
          <w:tcPr>
            <w:tcW w:w="540" w:type="dxa"/>
            <w:vAlign w:val="center"/>
          </w:tcPr>
          <w:p w14:paraId="094E6434" w14:textId="77777777" w:rsidR="00694A07" w:rsidRPr="002F2E78" w:rsidRDefault="00694A07" w:rsidP="007F108A">
            <w:pPr>
              <w:pStyle w:val="ListParagraph"/>
              <w:tabs>
                <w:tab w:val="left" w:pos="993"/>
              </w:tabs>
              <w:ind w:left="0"/>
              <w:jc w:val="center"/>
              <w:rPr>
                <w:b/>
              </w:rPr>
            </w:pPr>
            <w:r>
              <w:rPr>
                <w:b/>
                <w:bCs/>
              </w:rPr>
              <w:t>No</w:t>
            </w:r>
          </w:p>
        </w:tc>
        <w:tc>
          <w:tcPr>
            <w:tcW w:w="1224" w:type="dxa"/>
            <w:vAlign w:val="center"/>
          </w:tcPr>
          <w:p w14:paraId="1F66DEF5" w14:textId="77777777" w:rsidR="00694A07" w:rsidRPr="002F2E78" w:rsidRDefault="00694A07" w:rsidP="007F108A">
            <w:pPr>
              <w:pStyle w:val="ListParagraph"/>
              <w:tabs>
                <w:tab w:val="left" w:pos="993"/>
              </w:tabs>
              <w:ind w:left="0"/>
              <w:jc w:val="center"/>
              <w:rPr>
                <w:b/>
              </w:rPr>
            </w:pPr>
            <w:r>
              <w:rPr>
                <w:b/>
                <w:bCs/>
              </w:rPr>
              <w:t>Butir Uji</w:t>
            </w:r>
          </w:p>
        </w:tc>
        <w:tc>
          <w:tcPr>
            <w:tcW w:w="2376" w:type="dxa"/>
            <w:vAlign w:val="center"/>
          </w:tcPr>
          <w:p w14:paraId="48841C18" w14:textId="77777777" w:rsidR="00694A07" w:rsidRPr="002F2E78" w:rsidRDefault="00694A07" w:rsidP="007F108A">
            <w:pPr>
              <w:pStyle w:val="ListParagraph"/>
              <w:tabs>
                <w:tab w:val="left" w:pos="993"/>
              </w:tabs>
              <w:ind w:left="0"/>
              <w:jc w:val="center"/>
              <w:rPr>
                <w:b/>
              </w:rPr>
            </w:pPr>
            <w:r>
              <w:rPr>
                <w:b/>
                <w:bCs/>
              </w:rPr>
              <w:t>Hasil Yang Diharapkan</w:t>
            </w:r>
          </w:p>
        </w:tc>
        <w:tc>
          <w:tcPr>
            <w:tcW w:w="2250" w:type="dxa"/>
            <w:vAlign w:val="center"/>
          </w:tcPr>
          <w:p w14:paraId="0F369C50" w14:textId="77777777" w:rsidR="00694A07" w:rsidRPr="002F2E78" w:rsidRDefault="00694A07" w:rsidP="007F108A">
            <w:pPr>
              <w:pStyle w:val="ListParagraph"/>
              <w:tabs>
                <w:tab w:val="left" w:pos="993"/>
              </w:tabs>
              <w:ind w:left="0"/>
              <w:jc w:val="center"/>
              <w:rPr>
                <w:b/>
              </w:rPr>
            </w:pPr>
            <w:r>
              <w:rPr>
                <w:b/>
                <w:bCs/>
              </w:rPr>
              <w:t>Hasil Pengujian</w:t>
            </w:r>
          </w:p>
        </w:tc>
        <w:tc>
          <w:tcPr>
            <w:tcW w:w="1170" w:type="dxa"/>
            <w:vAlign w:val="center"/>
          </w:tcPr>
          <w:p w14:paraId="3D176980" w14:textId="77777777" w:rsidR="00694A07" w:rsidRPr="002F2E78" w:rsidRDefault="00694A07" w:rsidP="007F108A">
            <w:pPr>
              <w:pStyle w:val="ListParagraph"/>
              <w:tabs>
                <w:tab w:val="left" w:pos="993"/>
              </w:tabs>
              <w:ind w:left="0"/>
              <w:jc w:val="center"/>
              <w:rPr>
                <w:b/>
              </w:rPr>
            </w:pPr>
            <w:r>
              <w:rPr>
                <w:b/>
                <w:bCs/>
              </w:rPr>
              <w:t>Validasi</w:t>
            </w:r>
          </w:p>
        </w:tc>
      </w:tr>
      <w:tr w:rsidR="00694A07" w14:paraId="2B013693" w14:textId="77777777" w:rsidTr="007F108A">
        <w:tc>
          <w:tcPr>
            <w:tcW w:w="540" w:type="dxa"/>
            <w:vAlign w:val="center"/>
          </w:tcPr>
          <w:p w14:paraId="4F09A64F" w14:textId="77777777" w:rsidR="00694A07" w:rsidRDefault="00694A07" w:rsidP="00521B18">
            <w:pPr>
              <w:pStyle w:val="ListParagraph"/>
              <w:tabs>
                <w:tab w:val="left" w:pos="993"/>
              </w:tabs>
              <w:ind w:left="0"/>
              <w:jc w:val="both"/>
              <w:rPr>
                <w:b/>
                <w:bCs/>
              </w:rPr>
            </w:pPr>
            <w:r w:rsidRPr="0069447B">
              <w:rPr>
                <w:bCs/>
              </w:rPr>
              <w:lastRenderedPageBreak/>
              <w:t>1</w:t>
            </w:r>
          </w:p>
        </w:tc>
        <w:tc>
          <w:tcPr>
            <w:tcW w:w="1224" w:type="dxa"/>
            <w:vAlign w:val="center"/>
          </w:tcPr>
          <w:p w14:paraId="403E0D60" w14:textId="77777777" w:rsidR="00694A07" w:rsidRDefault="00694A07" w:rsidP="00521B18">
            <w:pPr>
              <w:pStyle w:val="ListParagraph"/>
              <w:tabs>
                <w:tab w:val="left" w:pos="993"/>
              </w:tabs>
              <w:ind w:left="0"/>
              <w:jc w:val="both"/>
              <w:rPr>
                <w:b/>
                <w:bCs/>
              </w:rPr>
            </w:pPr>
            <w:r>
              <w:rPr>
                <w:i/>
                <w:iCs/>
              </w:rPr>
              <w:t>Button Save</w:t>
            </w:r>
          </w:p>
        </w:tc>
        <w:tc>
          <w:tcPr>
            <w:tcW w:w="2376" w:type="dxa"/>
          </w:tcPr>
          <w:p w14:paraId="2793EC33" w14:textId="77777777" w:rsidR="00694A07" w:rsidRDefault="00694A07"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2250" w:type="dxa"/>
          </w:tcPr>
          <w:p w14:paraId="70D92F93" w14:textId="77777777" w:rsidR="00694A07" w:rsidRDefault="00694A07"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1170" w:type="dxa"/>
            <w:vAlign w:val="center"/>
          </w:tcPr>
          <w:p w14:paraId="57030C71" w14:textId="77777777" w:rsidR="00694A07" w:rsidRDefault="00694A07" w:rsidP="00521B18">
            <w:pPr>
              <w:pStyle w:val="ListParagraph"/>
              <w:tabs>
                <w:tab w:val="left" w:pos="993"/>
              </w:tabs>
              <w:ind w:left="0"/>
              <w:jc w:val="both"/>
              <w:rPr>
                <w:b/>
                <w:bCs/>
              </w:rPr>
            </w:pPr>
            <w:r>
              <w:t>Valid</w:t>
            </w:r>
          </w:p>
        </w:tc>
      </w:tr>
      <w:tr w:rsidR="00694A07" w14:paraId="1E7E06F7" w14:textId="77777777" w:rsidTr="007F108A">
        <w:tc>
          <w:tcPr>
            <w:tcW w:w="540" w:type="dxa"/>
            <w:vAlign w:val="center"/>
          </w:tcPr>
          <w:p w14:paraId="689771FA" w14:textId="77777777" w:rsidR="00694A07" w:rsidRPr="0069447B" w:rsidRDefault="00694A07" w:rsidP="007F108A">
            <w:pPr>
              <w:pStyle w:val="ListParagraph"/>
              <w:tabs>
                <w:tab w:val="left" w:pos="993"/>
              </w:tabs>
              <w:ind w:left="0"/>
              <w:jc w:val="center"/>
              <w:rPr>
                <w:bCs/>
              </w:rPr>
            </w:pPr>
            <w:r>
              <w:rPr>
                <w:bCs/>
              </w:rPr>
              <w:t>2</w:t>
            </w:r>
          </w:p>
        </w:tc>
        <w:tc>
          <w:tcPr>
            <w:tcW w:w="1224" w:type="dxa"/>
            <w:vAlign w:val="center"/>
          </w:tcPr>
          <w:p w14:paraId="14FC7617" w14:textId="77777777" w:rsidR="00694A07" w:rsidRDefault="00694A07" w:rsidP="007F108A">
            <w:pPr>
              <w:pStyle w:val="ListParagraph"/>
              <w:tabs>
                <w:tab w:val="left" w:pos="993"/>
              </w:tabs>
              <w:ind w:left="0"/>
              <w:jc w:val="center"/>
              <w:rPr>
                <w:i/>
                <w:iCs/>
              </w:rPr>
            </w:pPr>
            <w:r>
              <w:rPr>
                <w:i/>
                <w:iCs/>
              </w:rPr>
              <w:t>Button Back</w:t>
            </w:r>
          </w:p>
        </w:tc>
        <w:tc>
          <w:tcPr>
            <w:tcW w:w="2376" w:type="dxa"/>
          </w:tcPr>
          <w:p w14:paraId="344B03E8" w14:textId="6F013833" w:rsidR="00694A07" w:rsidRDefault="00694A07" w:rsidP="00521B18">
            <w:pPr>
              <w:pStyle w:val="ListParagraph"/>
              <w:tabs>
                <w:tab w:val="left" w:pos="993"/>
              </w:tabs>
              <w:ind w:left="0"/>
              <w:jc w:val="both"/>
            </w:pPr>
            <w:r>
              <w:t xml:space="preserve">Menuju ke halaman </w:t>
            </w:r>
            <w:r w:rsidRPr="00170318">
              <w:rPr>
                <w:i/>
                <w:iCs/>
              </w:rPr>
              <w:t xml:space="preserve"> </w:t>
            </w:r>
            <w:r>
              <w:rPr>
                <w:iCs/>
              </w:rPr>
              <w:t>Mapel</w:t>
            </w:r>
          </w:p>
        </w:tc>
        <w:tc>
          <w:tcPr>
            <w:tcW w:w="2250" w:type="dxa"/>
          </w:tcPr>
          <w:p w14:paraId="3CE1B3EC" w14:textId="5BCB5806" w:rsidR="00694A07" w:rsidRDefault="00694A07" w:rsidP="00521B18">
            <w:pPr>
              <w:pStyle w:val="ListParagraph"/>
              <w:tabs>
                <w:tab w:val="left" w:pos="993"/>
              </w:tabs>
              <w:ind w:left="0"/>
              <w:jc w:val="both"/>
            </w:pPr>
            <w:r>
              <w:t xml:space="preserve">Menuju ke halaman </w:t>
            </w:r>
            <w:r w:rsidRPr="00170318">
              <w:rPr>
                <w:i/>
                <w:iCs/>
              </w:rPr>
              <w:t xml:space="preserve"> </w:t>
            </w:r>
            <w:r>
              <w:rPr>
                <w:iCs/>
              </w:rPr>
              <w:t>Mapel</w:t>
            </w:r>
          </w:p>
        </w:tc>
        <w:tc>
          <w:tcPr>
            <w:tcW w:w="1170" w:type="dxa"/>
            <w:vAlign w:val="center"/>
          </w:tcPr>
          <w:p w14:paraId="39C03A01" w14:textId="77777777" w:rsidR="00694A07" w:rsidRDefault="00694A07" w:rsidP="00521B18">
            <w:pPr>
              <w:pStyle w:val="ListParagraph"/>
              <w:tabs>
                <w:tab w:val="left" w:pos="993"/>
              </w:tabs>
              <w:ind w:left="0"/>
              <w:jc w:val="both"/>
            </w:pPr>
            <w:r>
              <w:t>Valid</w:t>
            </w:r>
          </w:p>
        </w:tc>
      </w:tr>
    </w:tbl>
    <w:p w14:paraId="6590C994" w14:textId="77777777" w:rsidR="00694A07" w:rsidRPr="00694A07" w:rsidRDefault="00694A07" w:rsidP="00694A07">
      <w:pPr>
        <w:rPr>
          <w:lang w:val="en-ID"/>
        </w:rPr>
      </w:pPr>
    </w:p>
    <w:p w14:paraId="2DA13A33" w14:textId="225893EE" w:rsidR="00694A07" w:rsidRDefault="00694A07" w:rsidP="00A50BED">
      <w:pPr>
        <w:pStyle w:val="ListParagraph"/>
        <w:numPr>
          <w:ilvl w:val="0"/>
          <w:numId w:val="88"/>
        </w:numPr>
        <w:ind w:left="1080" w:hanging="720"/>
        <w:rPr>
          <w:lang w:val="en-ID"/>
        </w:rPr>
      </w:pPr>
      <w:r>
        <w:rPr>
          <w:lang w:val="en-ID"/>
        </w:rPr>
        <w:t>Hasil Pengujian Halaman Siswa</w:t>
      </w:r>
    </w:p>
    <w:p w14:paraId="259CE3B9" w14:textId="5C60159F" w:rsidR="00DB6EE5" w:rsidRPr="00DB6EE5" w:rsidRDefault="00DB6EE5" w:rsidP="00DB6EE5">
      <w:pPr>
        <w:pStyle w:val="Caption"/>
        <w:keepNext/>
        <w:rPr>
          <w:lang w:val="en-US"/>
        </w:rPr>
      </w:pPr>
      <w:bookmarkStart w:id="3352" w:name="_Toc94361196"/>
      <w:bookmarkStart w:id="3353" w:name="_Toc94361617"/>
      <w:r>
        <w:t xml:space="preserve">Tabel 4. </w:t>
      </w:r>
      <w:r>
        <w:fldChar w:fldCharType="begin"/>
      </w:r>
      <w:r>
        <w:instrText xml:space="preserve"> SEQ Tabel_4. \* ARABIC </w:instrText>
      </w:r>
      <w:r>
        <w:fldChar w:fldCharType="separate"/>
      </w:r>
      <w:r>
        <w:rPr>
          <w:noProof/>
        </w:rPr>
        <w:t>26</w:t>
      </w:r>
      <w:r>
        <w:fldChar w:fldCharType="end"/>
      </w:r>
      <w:r>
        <w:rPr>
          <w:lang w:val="en-US"/>
        </w:rPr>
        <w:t xml:space="preserve"> </w:t>
      </w:r>
      <w:r w:rsidRPr="00694A07">
        <w:rPr>
          <w:lang w:val="en-ID"/>
        </w:rPr>
        <w:t xml:space="preserve">Tabel Halaman </w:t>
      </w:r>
      <w:r>
        <w:rPr>
          <w:lang w:val="en-ID"/>
        </w:rPr>
        <w:t>Siswa</w:t>
      </w:r>
      <w:bookmarkEnd w:id="3352"/>
      <w:bookmarkEnd w:id="3353"/>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694A07" w14:paraId="495E6070" w14:textId="77777777" w:rsidTr="007F108A">
        <w:trPr>
          <w:ins w:id="3354" w:author="Windows User" w:date="2021-05-31T21:41:00Z"/>
        </w:trPr>
        <w:tc>
          <w:tcPr>
            <w:tcW w:w="540" w:type="dxa"/>
            <w:vAlign w:val="center"/>
          </w:tcPr>
          <w:p w14:paraId="063D44A6" w14:textId="77777777" w:rsidR="00694A07" w:rsidRPr="002F2E78" w:rsidRDefault="00694A07" w:rsidP="00521B18">
            <w:pPr>
              <w:pStyle w:val="ListParagraph"/>
              <w:tabs>
                <w:tab w:val="left" w:pos="993"/>
              </w:tabs>
              <w:ind w:left="0"/>
              <w:jc w:val="both"/>
              <w:rPr>
                <w:b/>
              </w:rPr>
            </w:pPr>
            <w:r>
              <w:rPr>
                <w:b/>
                <w:bCs/>
              </w:rPr>
              <w:t>No</w:t>
            </w:r>
          </w:p>
        </w:tc>
        <w:tc>
          <w:tcPr>
            <w:tcW w:w="1224" w:type="dxa"/>
            <w:vAlign w:val="center"/>
          </w:tcPr>
          <w:p w14:paraId="777F38DE" w14:textId="77777777" w:rsidR="00694A07" w:rsidRPr="002F2E78" w:rsidRDefault="00694A07" w:rsidP="00521B18">
            <w:pPr>
              <w:pStyle w:val="ListParagraph"/>
              <w:tabs>
                <w:tab w:val="left" w:pos="993"/>
              </w:tabs>
              <w:ind w:left="0"/>
              <w:jc w:val="both"/>
              <w:rPr>
                <w:b/>
              </w:rPr>
            </w:pPr>
            <w:r>
              <w:rPr>
                <w:b/>
                <w:bCs/>
              </w:rPr>
              <w:t>Butir Uji</w:t>
            </w:r>
          </w:p>
        </w:tc>
        <w:tc>
          <w:tcPr>
            <w:tcW w:w="2376" w:type="dxa"/>
            <w:vAlign w:val="center"/>
          </w:tcPr>
          <w:p w14:paraId="66B58F10" w14:textId="77777777" w:rsidR="00694A07" w:rsidRPr="002F2E78" w:rsidRDefault="00694A07" w:rsidP="00521B18">
            <w:pPr>
              <w:pStyle w:val="ListParagraph"/>
              <w:tabs>
                <w:tab w:val="left" w:pos="993"/>
              </w:tabs>
              <w:ind w:left="0"/>
              <w:jc w:val="both"/>
              <w:rPr>
                <w:b/>
              </w:rPr>
            </w:pPr>
            <w:r>
              <w:rPr>
                <w:b/>
                <w:bCs/>
              </w:rPr>
              <w:t>Hasil Yang Diharapkan</w:t>
            </w:r>
          </w:p>
        </w:tc>
        <w:tc>
          <w:tcPr>
            <w:tcW w:w="2250" w:type="dxa"/>
            <w:vAlign w:val="center"/>
          </w:tcPr>
          <w:p w14:paraId="5E3E40BD" w14:textId="77777777" w:rsidR="00694A07" w:rsidRPr="002F2E78" w:rsidRDefault="00694A07" w:rsidP="00521B18">
            <w:pPr>
              <w:pStyle w:val="ListParagraph"/>
              <w:tabs>
                <w:tab w:val="left" w:pos="993"/>
              </w:tabs>
              <w:ind w:left="0"/>
              <w:jc w:val="both"/>
              <w:rPr>
                <w:b/>
              </w:rPr>
            </w:pPr>
            <w:r>
              <w:rPr>
                <w:b/>
                <w:bCs/>
              </w:rPr>
              <w:t>Hasil Pengujian</w:t>
            </w:r>
          </w:p>
        </w:tc>
        <w:tc>
          <w:tcPr>
            <w:tcW w:w="1170" w:type="dxa"/>
            <w:vAlign w:val="center"/>
          </w:tcPr>
          <w:p w14:paraId="15466A08" w14:textId="77777777" w:rsidR="00694A07" w:rsidRPr="002F2E78" w:rsidRDefault="00694A07" w:rsidP="00521B18">
            <w:pPr>
              <w:pStyle w:val="ListParagraph"/>
              <w:tabs>
                <w:tab w:val="left" w:pos="993"/>
              </w:tabs>
              <w:ind w:left="0"/>
              <w:jc w:val="both"/>
              <w:rPr>
                <w:b/>
              </w:rPr>
            </w:pPr>
            <w:r>
              <w:rPr>
                <w:b/>
                <w:bCs/>
              </w:rPr>
              <w:t>Validasi</w:t>
            </w:r>
          </w:p>
        </w:tc>
      </w:tr>
      <w:tr w:rsidR="00694A07" w14:paraId="672D4971" w14:textId="77777777" w:rsidTr="007F108A">
        <w:tc>
          <w:tcPr>
            <w:tcW w:w="540" w:type="dxa"/>
            <w:vAlign w:val="center"/>
          </w:tcPr>
          <w:p w14:paraId="44A696FB" w14:textId="77777777" w:rsidR="00694A07" w:rsidRDefault="00694A07" w:rsidP="00521B18">
            <w:pPr>
              <w:pStyle w:val="ListParagraph"/>
              <w:tabs>
                <w:tab w:val="left" w:pos="993"/>
              </w:tabs>
              <w:ind w:left="0"/>
              <w:jc w:val="both"/>
              <w:rPr>
                <w:b/>
                <w:bCs/>
              </w:rPr>
            </w:pPr>
            <w:r w:rsidRPr="0069447B">
              <w:rPr>
                <w:bCs/>
              </w:rPr>
              <w:t>1</w:t>
            </w:r>
          </w:p>
        </w:tc>
        <w:tc>
          <w:tcPr>
            <w:tcW w:w="1224" w:type="dxa"/>
            <w:vAlign w:val="center"/>
          </w:tcPr>
          <w:p w14:paraId="45FB0369" w14:textId="77777777" w:rsidR="00694A07" w:rsidRDefault="00694A07" w:rsidP="00521B18">
            <w:pPr>
              <w:pStyle w:val="ListParagraph"/>
              <w:tabs>
                <w:tab w:val="left" w:pos="993"/>
              </w:tabs>
              <w:ind w:left="0"/>
              <w:jc w:val="both"/>
              <w:rPr>
                <w:b/>
                <w:bCs/>
              </w:rPr>
            </w:pPr>
            <w:r>
              <w:rPr>
                <w:i/>
                <w:iCs/>
              </w:rPr>
              <w:t xml:space="preserve">Button </w:t>
            </w:r>
            <w:r w:rsidRPr="008713ED">
              <w:rPr>
                <w:iCs/>
              </w:rPr>
              <w:t>Cari</w:t>
            </w:r>
          </w:p>
        </w:tc>
        <w:tc>
          <w:tcPr>
            <w:tcW w:w="2376" w:type="dxa"/>
          </w:tcPr>
          <w:p w14:paraId="49BEA005" w14:textId="77777777" w:rsidR="00694A07" w:rsidRDefault="00694A07" w:rsidP="00521B18">
            <w:pPr>
              <w:pStyle w:val="ListParagraph"/>
              <w:tabs>
                <w:tab w:val="left" w:pos="993"/>
              </w:tabs>
              <w:ind w:left="0"/>
              <w:jc w:val="both"/>
              <w:rPr>
                <w:b/>
                <w:bCs/>
              </w:rPr>
            </w:pPr>
            <w:r>
              <w:t>Mencari data berdasarkan Inputan pengguna</w:t>
            </w:r>
          </w:p>
        </w:tc>
        <w:tc>
          <w:tcPr>
            <w:tcW w:w="2250" w:type="dxa"/>
          </w:tcPr>
          <w:p w14:paraId="310DC798" w14:textId="77777777" w:rsidR="00694A07" w:rsidRDefault="00694A07" w:rsidP="00521B18">
            <w:pPr>
              <w:pStyle w:val="ListParagraph"/>
              <w:tabs>
                <w:tab w:val="left" w:pos="993"/>
              </w:tabs>
              <w:ind w:left="0"/>
              <w:jc w:val="both"/>
              <w:rPr>
                <w:b/>
                <w:bCs/>
              </w:rPr>
            </w:pPr>
            <w:r>
              <w:t>Mencari data berdasarkan Inputan pengguna</w:t>
            </w:r>
          </w:p>
        </w:tc>
        <w:tc>
          <w:tcPr>
            <w:tcW w:w="1170" w:type="dxa"/>
            <w:vAlign w:val="center"/>
          </w:tcPr>
          <w:p w14:paraId="78AEDBA5" w14:textId="77777777" w:rsidR="00694A07" w:rsidRDefault="00694A07" w:rsidP="00521B18">
            <w:pPr>
              <w:pStyle w:val="ListParagraph"/>
              <w:tabs>
                <w:tab w:val="left" w:pos="993"/>
              </w:tabs>
              <w:ind w:left="0"/>
              <w:jc w:val="both"/>
              <w:rPr>
                <w:b/>
                <w:bCs/>
              </w:rPr>
            </w:pPr>
            <w:r>
              <w:t>Valid</w:t>
            </w:r>
          </w:p>
        </w:tc>
      </w:tr>
      <w:tr w:rsidR="00694A07" w14:paraId="3B9F8062" w14:textId="77777777" w:rsidTr="007F108A">
        <w:tc>
          <w:tcPr>
            <w:tcW w:w="540" w:type="dxa"/>
            <w:vAlign w:val="center"/>
          </w:tcPr>
          <w:p w14:paraId="4F6761AC" w14:textId="77777777" w:rsidR="00694A07" w:rsidRPr="0069447B" w:rsidRDefault="00694A07" w:rsidP="00521B18">
            <w:pPr>
              <w:pStyle w:val="ListParagraph"/>
              <w:tabs>
                <w:tab w:val="left" w:pos="993"/>
              </w:tabs>
              <w:ind w:left="0"/>
              <w:jc w:val="both"/>
              <w:rPr>
                <w:bCs/>
              </w:rPr>
            </w:pPr>
            <w:r>
              <w:rPr>
                <w:bCs/>
              </w:rPr>
              <w:t>2</w:t>
            </w:r>
          </w:p>
        </w:tc>
        <w:tc>
          <w:tcPr>
            <w:tcW w:w="1224" w:type="dxa"/>
            <w:vAlign w:val="center"/>
          </w:tcPr>
          <w:p w14:paraId="4C1AD35C" w14:textId="77777777" w:rsidR="00694A07" w:rsidRDefault="00694A07" w:rsidP="00521B18">
            <w:pPr>
              <w:pStyle w:val="ListParagraph"/>
              <w:tabs>
                <w:tab w:val="left" w:pos="993"/>
              </w:tabs>
              <w:ind w:left="0"/>
              <w:jc w:val="both"/>
              <w:rPr>
                <w:i/>
                <w:iCs/>
              </w:rPr>
            </w:pPr>
            <w:r>
              <w:rPr>
                <w:i/>
                <w:iCs/>
              </w:rPr>
              <w:t>Button Add New</w:t>
            </w:r>
          </w:p>
        </w:tc>
        <w:tc>
          <w:tcPr>
            <w:tcW w:w="2376" w:type="dxa"/>
          </w:tcPr>
          <w:p w14:paraId="3C2B3C06" w14:textId="02E65456" w:rsidR="00694A07" w:rsidRDefault="00694A07" w:rsidP="00521B18">
            <w:pPr>
              <w:pStyle w:val="ListParagraph"/>
              <w:tabs>
                <w:tab w:val="left" w:pos="993"/>
              </w:tabs>
              <w:ind w:left="0"/>
              <w:jc w:val="both"/>
            </w:pPr>
            <w:r>
              <w:t xml:space="preserve">Menuju ke halaman </w:t>
            </w:r>
            <w:r w:rsidRPr="00170318">
              <w:rPr>
                <w:i/>
                <w:iCs/>
              </w:rPr>
              <w:t xml:space="preserve"> </w:t>
            </w:r>
            <w:r>
              <w:rPr>
                <w:iCs/>
              </w:rPr>
              <w:t>Tambah Siswa</w:t>
            </w:r>
          </w:p>
        </w:tc>
        <w:tc>
          <w:tcPr>
            <w:tcW w:w="2250" w:type="dxa"/>
          </w:tcPr>
          <w:p w14:paraId="61AA9695" w14:textId="4229C2B9" w:rsidR="00694A07" w:rsidRDefault="00694A07" w:rsidP="00521B18">
            <w:pPr>
              <w:pStyle w:val="ListParagraph"/>
              <w:tabs>
                <w:tab w:val="left" w:pos="993"/>
              </w:tabs>
              <w:ind w:left="0"/>
              <w:jc w:val="both"/>
            </w:pPr>
            <w:r>
              <w:t xml:space="preserve">Menuju ke halaman </w:t>
            </w:r>
            <w:r w:rsidRPr="00170318">
              <w:rPr>
                <w:i/>
                <w:iCs/>
              </w:rPr>
              <w:t xml:space="preserve"> </w:t>
            </w:r>
            <w:r>
              <w:rPr>
                <w:iCs/>
              </w:rPr>
              <w:t>Tambah Siswa</w:t>
            </w:r>
          </w:p>
        </w:tc>
        <w:tc>
          <w:tcPr>
            <w:tcW w:w="1170" w:type="dxa"/>
            <w:vAlign w:val="center"/>
          </w:tcPr>
          <w:p w14:paraId="685FBB40" w14:textId="77777777" w:rsidR="00694A07" w:rsidRDefault="00694A07" w:rsidP="00521B18">
            <w:pPr>
              <w:pStyle w:val="ListParagraph"/>
              <w:tabs>
                <w:tab w:val="left" w:pos="993"/>
              </w:tabs>
              <w:ind w:left="0"/>
              <w:jc w:val="both"/>
            </w:pPr>
            <w:r>
              <w:t>Valid</w:t>
            </w:r>
          </w:p>
        </w:tc>
      </w:tr>
      <w:tr w:rsidR="00694A07" w14:paraId="74589D0F" w14:textId="77777777" w:rsidTr="007F108A">
        <w:tc>
          <w:tcPr>
            <w:tcW w:w="540" w:type="dxa"/>
            <w:vAlign w:val="center"/>
          </w:tcPr>
          <w:p w14:paraId="710D0C49" w14:textId="77777777" w:rsidR="00694A07" w:rsidRDefault="00694A07" w:rsidP="00521B18">
            <w:pPr>
              <w:pStyle w:val="ListParagraph"/>
              <w:tabs>
                <w:tab w:val="left" w:pos="993"/>
              </w:tabs>
              <w:ind w:left="0"/>
              <w:jc w:val="both"/>
              <w:rPr>
                <w:bCs/>
              </w:rPr>
            </w:pPr>
            <w:r>
              <w:rPr>
                <w:bCs/>
              </w:rPr>
              <w:t>3</w:t>
            </w:r>
          </w:p>
        </w:tc>
        <w:tc>
          <w:tcPr>
            <w:tcW w:w="1224" w:type="dxa"/>
            <w:vAlign w:val="center"/>
          </w:tcPr>
          <w:p w14:paraId="1C9D40D0" w14:textId="77777777" w:rsidR="00694A07" w:rsidRDefault="00694A07" w:rsidP="00521B18">
            <w:pPr>
              <w:pStyle w:val="ListParagraph"/>
              <w:tabs>
                <w:tab w:val="left" w:pos="993"/>
              </w:tabs>
              <w:ind w:left="0"/>
              <w:jc w:val="both"/>
              <w:rPr>
                <w:i/>
                <w:iCs/>
              </w:rPr>
            </w:pPr>
            <w:r>
              <w:rPr>
                <w:i/>
                <w:iCs/>
              </w:rPr>
              <w:t xml:space="preserve">Button </w:t>
            </w:r>
            <w:r w:rsidRPr="00531F55">
              <w:rPr>
                <w:iCs/>
              </w:rPr>
              <w:t>Lihat</w:t>
            </w:r>
          </w:p>
        </w:tc>
        <w:tc>
          <w:tcPr>
            <w:tcW w:w="2376" w:type="dxa"/>
          </w:tcPr>
          <w:p w14:paraId="57CC1B71" w14:textId="1BCF10FC" w:rsidR="00694A07" w:rsidRDefault="00694A07" w:rsidP="00521B18">
            <w:pPr>
              <w:pStyle w:val="ListParagraph"/>
              <w:tabs>
                <w:tab w:val="left" w:pos="993"/>
              </w:tabs>
              <w:ind w:left="0"/>
              <w:jc w:val="both"/>
            </w:pPr>
            <w:r>
              <w:t xml:space="preserve">Menuju ke halaman </w:t>
            </w:r>
            <w:r w:rsidRPr="00170318">
              <w:rPr>
                <w:i/>
                <w:iCs/>
              </w:rPr>
              <w:t xml:space="preserve"> </w:t>
            </w:r>
            <w:r>
              <w:rPr>
                <w:iCs/>
              </w:rPr>
              <w:t>Detail Siswa</w:t>
            </w:r>
          </w:p>
        </w:tc>
        <w:tc>
          <w:tcPr>
            <w:tcW w:w="2250" w:type="dxa"/>
          </w:tcPr>
          <w:p w14:paraId="4C459A83" w14:textId="20E60688" w:rsidR="00694A07" w:rsidRDefault="00694A07" w:rsidP="00521B18">
            <w:pPr>
              <w:pStyle w:val="ListParagraph"/>
              <w:tabs>
                <w:tab w:val="left" w:pos="993"/>
              </w:tabs>
              <w:ind w:left="0"/>
              <w:jc w:val="both"/>
            </w:pPr>
            <w:r>
              <w:t xml:space="preserve">Menuju ke halaman </w:t>
            </w:r>
            <w:r w:rsidRPr="00170318">
              <w:rPr>
                <w:i/>
                <w:iCs/>
              </w:rPr>
              <w:t xml:space="preserve"> </w:t>
            </w:r>
            <w:r>
              <w:rPr>
                <w:iCs/>
              </w:rPr>
              <w:t>Detail Siswa</w:t>
            </w:r>
          </w:p>
        </w:tc>
        <w:tc>
          <w:tcPr>
            <w:tcW w:w="1170" w:type="dxa"/>
            <w:vAlign w:val="center"/>
          </w:tcPr>
          <w:p w14:paraId="254572FA" w14:textId="77777777" w:rsidR="00694A07" w:rsidRDefault="00694A07" w:rsidP="00521B18">
            <w:pPr>
              <w:pStyle w:val="ListParagraph"/>
              <w:tabs>
                <w:tab w:val="left" w:pos="993"/>
              </w:tabs>
              <w:ind w:left="0"/>
              <w:jc w:val="both"/>
            </w:pPr>
            <w:r>
              <w:t>Valid</w:t>
            </w:r>
          </w:p>
        </w:tc>
      </w:tr>
      <w:tr w:rsidR="00694A07" w14:paraId="638FED1B" w14:textId="77777777" w:rsidTr="007F108A">
        <w:tc>
          <w:tcPr>
            <w:tcW w:w="540" w:type="dxa"/>
            <w:vAlign w:val="center"/>
          </w:tcPr>
          <w:p w14:paraId="068E4A27" w14:textId="77777777" w:rsidR="00694A07" w:rsidRDefault="00694A07" w:rsidP="00521B18">
            <w:pPr>
              <w:pStyle w:val="ListParagraph"/>
              <w:tabs>
                <w:tab w:val="left" w:pos="993"/>
              </w:tabs>
              <w:ind w:left="0"/>
              <w:jc w:val="both"/>
              <w:rPr>
                <w:bCs/>
              </w:rPr>
            </w:pPr>
            <w:r>
              <w:rPr>
                <w:bCs/>
              </w:rPr>
              <w:t xml:space="preserve">4 </w:t>
            </w:r>
          </w:p>
        </w:tc>
        <w:tc>
          <w:tcPr>
            <w:tcW w:w="1224" w:type="dxa"/>
            <w:vAlign w:val="center"/>
          </w:tcPr>
          <w:p w14:paraId="1BBF7DD5" w14:textId="77777777" w:rsidR="00694A07" w:rsidRDefault="00694A07" w:rsidP="00521B18">
            <w:pPr>
              <w:pStyle w:val="ListParagraph"/>
              <w:tabs>
                <w:tab w:val="left" w:pos="993"/>
              </w:tabs>
              <w:ind w:left="0"/>
              <w:jc w:val="both"/>
              <w:rPr>
                <w:i/>
                <w:iCs/>
              </w:rPr>
            </w:pPr>
            <w:r>
              <w:rPr>
                <w:i/>
                <w:iCs/>
              </w:rPr>
              <w:t xml:space="preserve">Button </w:t>
            </w:r>
            <w:r w:rsidRPr="00531F55">
              <w:rPr>
                <w:iCs/>
              </w:rPr>
              <w:t>Edit</w:t>
            </w:r>
          </w:p>
        </w:tc>
        <w:tc>
          <w:tcPr>
            <w:tcW w:w="2376" w:type="dxa"/>
          </w:tcPr>
          <w:p w14:paraId="1C4B08AE" w14:textId="02DFCAFF" w:rsidR="00694A07" w:rsidRDefault="00694A07" w:rsidP="00521B18">
            <w:pPr>
              <w:pStyle w:val="ListParagraph"/>
              <w:tabs>
                <w:tab w:val="left" w:pos="993"/>
              </w:tabs>
              <w:ind w:left="0"/>
              <w:jc w:val="both"/>
            </w:pPr>
            <w:r>
              <w:t xml:space="preserve">Menuju ke halaman </w:t>
            </w:r>
            <w:r w:rsidRPr="00170318">
              <w:rPr>
                <w:i/>
                <w:iCs/>
              </w:rPr>
              <w:t xml:space="preserve"> </w:t>
            </w:r>
            <w:r>
              <w:rPr>
                <w:iCs/>
              </w:rPr>
              <w:t>Edit Siswa</w:t>
            </w:r>
          </w:p>
        </w:tc>
        <w:tc>
          <w:tcPr>
            <w:tcW w:w="2250" w:type="dxa"/>
          </w:tcPr>
          <w:p w14:paraId="0598CCD0" w14:textId="65C98442" w:rsidR="00694A07" w:rsidRDefault="00694A07" w:rsidP="00521B18">
            <w:pPr>
              <w:pStyle w:val="ListParagraph"/>
              <w:tabs>
                <w:tab w:val="left" w:pos="993"/>
              </w:tabs>
              <w:ind w:left="0"/>
              <w:jc w:val="both"/>
            </w:pPr>
            <w:r>
              <w:t xml:space="preserve">Menuju ke halaman </w:t>
            </w:r>
            <w:r w:rsidRPr="00170318">
              <w:rPr>
                <w:i/>
                <w:iCs/>
              </w:rPr>
              <w:t xml:space="preserve"> </w:t>
            </w:r>
            <w:r>
              <w:rPr>
                <w:iCs/>
              </w:rPr>
              <w:t>Edit Siswa</w:t>
            </w:r>
          </w:p>
        </w:tc>
        <w:tc>
          <w:tcPr>
            <w:tcW w:w="1170" w:type="dxa"/>
            <w:vAlign w:val="center"/>
          </w:tcPr>
          <w:p w14:paraId="51F5F39F" w14:textId="77777777" w:rsidR="00694A07" w:rsidRDefault="00694A07" w:rsidP="00521B18">
            <w:pPr>
              <w:pStyle w:val="ListParagraph"/>
              <w:tabs>
                <w:tab w:val="left" w:pos="993"/>
              </w:tabs>
              <w:ind w:left="0"/>
              <w:jc w:val="both"/>
            </w:pPr>
            <w:r>
              <w:t>Valid</w:t>
            </w:r>
          </w:p>
        </w:tc>
      </w:tr>
      <w:tr w:rsidR="00694A07" w14:paraId="1385FBD8" w14:textId="77777777" w:rsidTr="007F108A">
        <w:tc>
          <w:tcPr>
            <w:tcW w:w="540" w:type="dxa"/>
            <w:vAlign w:val="center"/>
          </w:tcPr>
          <w:p w14:paraId="2388168D" w14:textId="77777777" w:rsidR="00694A07" w:rsidRDefault="00694A07" w:rsidP="00521B18">
            <w:pPr>
              <w:pStyle w:val="ListParagraph"/>
              <w:tabs>
                <w:tab w:val="left" w:pos="993"/>
              </w:tabs>
              <w:ind w:left="0"/>
              <w:jc w:val="both"/>
              <w:rPr>
                <w:bCs/>
              </w:rPr>
            </w:pPr>
            <w:r>
              <w:rPr>
                <w:bCs/>
              </w:rPr>
              <w:t>5</w:t>
            </w:r>
          </w:p>
        </w:tc>
        <w:tc>
          <w:tcPr>
            <w:tcW w:w="1224" w:type="dxa"/>
            <w:vAlign w:val="center"/>
          </w:tcPr>
          <w:p w14:paraId="36D5EEB9" w14:textId="77777777" w:rsidR="00694A07" w:rsidRDefault="00694A07" w:rsidP="00521B18">
            <w:pPr>
              <w:pStyle w:val="ListParagraph"/>
              <w:tabs>
                <w:tab w:val="left" w:pos="993"/>
              </w:tabs>
              <w:ind w:left="0"/>
              <w:jc w:val="both"/>
              <w:rPr>
                <w:i/>
                <w:iCs/>
              </w:rPr>
            </w:pPr>
            <w:r>
              <w:rPr>
                <w:i/>
                <w:iCs/>
              </w:rPr>
              <w:t xml:space="preserve">Button </w:t>
            </w:r>
            <w:r w:rsidRPr="00531F55">
              <w:rPr>
                <w:iCs/>
              </w:rPr>
              <w:t>Hapus</w:t>
            </w:r>
          </w:p>
        </w:tc>
        <w:tc>
          <w:tcPr>
            <w:tcW w:w="2376" w:type="dxa"/>
          </w:tcPr>
          <w:p w14:paraId="4833FE55" w14:textId="77777777" w:rsidR="00694A07" w:rsidRDefault="00694A07" w:rsidP="00521B18">
            <w:pPr>
              <w:pStyle w:val="ListParagraph"/>
              <w:tabs>
                <w:tab w:val="left" w:pos="993"/>
              </w:tabs>
              <w:ind w:left="0"/>
              <w:jc w:val="both"/>
            </w:pPr>
            <w:r>
              <w:t>Menghapus data yang di pilih</w:t>
            </w:r>
          </w:p>
        </w:tc>
        <w:tc>
          <w:tcPr>
            <w:tcW w:w="2250" w:type="dxa"/>
          </w:tcPr>
          <w:p w14:paraId="0DB0D587" w14:textId="77777777" w:rsidR="00694A07" w:rsidRDefault="00694A07" w:rsidP="00521B18">
            <w:pPr>
              <w:pStyle w:val="ListParagraph"/>
              <w:tabs>
                <w:tab w:val="left" w:pos="993"/>
              </w:tabs>
              <w:ind w:left="0"/>
              <w:jc w:val="both"/>
            </w:pPr>
            <w:r>
              <w:t>Menghapus data yang di pilih</w:t>
            </w:r>
          </w:p>
        </w:tc>
        <w:tc>
          <w:tcPr>
            <w:tcW w:w="1170" w:type="dxa"/>
            <w:vAlign w:val="center"/>
          </w:tcPr>
          <w:p w14:paraId="53FC5CEE" w14:textId="77777777" w:rsidR="00694A07" w:rsidRDefault="00694A07" w:rsidP="00521B18">
            <w:pPr>
              <w:pStyle w:val="ListParagraph"/>
              <w:tabs>
                <w:tab w:val="left" w:pos="993"/>
              </w:tabs>
              <w:ind w:left="0"/>
              <w:jc w:val="both"/>
            </w:pPr>
            <w:r>
              <w:t>Valid</w:t>
            </w:r>
          </w:p>
        </w:tc>
      </w:tr>
    </w:tbl>
    <w:p w14:paraId="53669B17" w14:textId="77777777" w:rsidR="00694A07" w:rsidRDefault="00694A07" w:rsidP="00694A07">
      <w:pPr>
        <w:pStyle w:val="ListParagraph"/>
        <w:ind w:left="1080"/>
        <w:rPr>
          <w:lang w:val="en-ID"/>
        </w:rPr>
      </w:pPr>
    </w:p>
    <w:p w14:paraId="4BE47CD1" w14:textId="179A9AE1" w:rsidR="00694A07" w:rsidRDefault="00694A07" w:rsidP="00A50BED">
      <w:pPr>
        <w:pStyle w:val="ListParagraph"/>
        <w:numPr>
          <w:ilvl w:val="0"/>
          <w:numId w:val="88"/>
        </w:numPr>
        <w:ind w:left="1080" w:hanging="720"/>
        <w:rPr>
          <w:lang w:val="en-ID"/>
        </w:rPr>
      </w:pPr>
      <w:r>
        <w:rPr>
          <w:lang w:val="en-ID"/>
        </w:rPr>
        <w:t>Hasil Pengujian Halaman Tambah Siswa</w:t>
      </w:r>
    </w:p>
    <w:p w14:paraId="50791F1A" w14:textId="68C27F20" w:rsidR="0029263B" w:rsidRPr="0029263B" w:rsidRDefault="0029263B" w:rsidP="0029263B">
      <w:pPr>
        <w:pStyle w:val="Caption"/>
        <w:keepNext/>
        <w:rPr>
          <w:lang w:val="en-US"/>
        </w:rPr>
      </w:pPr>
      <w:bookmarkStart w:id="3355" w:name="_Toc94361197"/>
      <w:bookmarkStart w:id="3356" w:name="_Toc94361618"/>
      <w:r>
        <w:t xml:space="preserve">Tabel 4. </w:t>
      </w:r>
      <w:r>
        <w:fldChar w:fldCharType="begin"/>
      </w:r>
      <w:r>
        <w:instrText xml:space="preserve"> SEQ Tabel_4. \* ARABIC </w:instrText>
      </w:r>
      <w:r>
        <w:fldChar w:fldCharType="separate"/>
      </w:r>
      <w:r>
        <w:rPr>
          <w:noProof/>
        </w:rPr>
        <w:t>27</w:t>
      </w:r>
      <w:r>
        <w:fldChar w:fldCharType="end"/>
      </w:r>
      <w:r>
        <w:rPr>
          <w:lang w:val="en-US"/>
        </w:rPr>
        <w:t xml:space="preserve"> </w:t>
      </w:r>
      <w:r w:rsidRPr="00694A07">
        <w:rPr>
          <w:lang w:val="en-ID"/>
        </w:rPr>
        <w:t xml:space="preserve">Tabel Halaman </w:t>
      </w:r>
      <w:r>
        <w:rPr>
          <w:lang w:val="en-ID"/>
        </w:rPr>
        <w:t xml:space="preserve">Tambah </w:t>
      </w:r>
      <w:r w:rsidRPr="00694A07">
        <w:rPr>
          <w:lang w:val="en-ID"/>
        </w:rPr>
        <w:t>Siswa</w:t>
      </w:r>
      <w:bookmarkEnd w:id="3355"/>
      <w:bookmarkEnd w:id="3356"/>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02494C" w14:paraId="3855A073" w14:textId="77777777" w:rsidTr="007F108A">
        <w:trPr>
          <w:ins w:id="3357" w:author="Windows User" w:date="2021-05-31T21:41:00Z"/>
        </w:trPr>
        <w:tc>
          <w:tcPr>
            <w:tcW w:w="540" w:type="dxa"/>
            <w:vAlign w:val="center"/>
          </w:tcPr>
          <w:p w14:paraId="300F6A9A" w14:textId="77777777" w:rsidR="0002494C" w:rsidRPr="002F2E78" w:rsidRDefault="0002494C" w:rsidP="00521B18">
            <w:pPr>
              <w:pStyle w:val="ListParagraph"/>
              <w:tabs>
                <w:tab w:val="left" w:pos="993"/>
              </w:tabs>
              <w:ind w:left="0"/>
              <w:jc w:val="both"/>
              <w:rPr>
                <w:b/>
              </w:rPr>
            </w:pPr>
            <w:r>
              <w:rPr>
                <w:b/>
                <w:bCs/>
              </w:rPr>
              <w:t>No</w:t>
            </w:r>
          </w:p>
        </w:tc>
        <w:tc>
          <w:tcPr>
            <w:tcW w:w="1224" w:type="dxa"/>
            <w:vAlign w:val="center"/>
          </w:tcPr>
          <w:p w14:paraId="5A79534F" w14:textId="77777777" w:rsidR="0002494C" w:rsidRPr="002F2E78" w:rsidRDefault="0002494C" w:rsidP="00521B18">
            <w:pPr>
              <w:pStyle w:val="ListParagraph"/>
              <w:tabs>
                <w:tab w:val="left" w:pos="993"/>
              </w:tabs>
              <w:ind w:left="0"/>
              <w:jc w:val="both"/>
              <w:rPr>
                <w:b/>
              </w:rPr>
            </w:pPr>
            <w:r>
              <w:rPr>
                <w:b/>
                <w:bCs/>
              </w:rPr>
              <w:t>Butir Uji</w:t>
            </w:r>
          </w:p>
        </w:tc>
        <w:tc>
          <w:tcPr>
            <w:tcW w:w="2376" w:type="dxa"/>
            <w:vAlign w:val="center"/>
          </w:tcPr>
          <w:p w14:paraId="7B7DF4D5" w14:textId="77777777" w:rsidR="0002494C" w:rsidRPr="002F2E78" w:rsidRDefault="0002494C" w:rsidP="00521B18">
            <w:pPr>
              <w:pStyle w:val="ListParagraph"/>
              <w:tabs>
                <w:tab w:val="left" w:pos="993"/>
              </w:tabs>
              <w:ind w:left="0"/>
              <w:jc w:val="both"/>
              <w:rPr>
                <w:b/>
              </w:rPr>
            </w:pPr>
            <w:r>
              <w:rPr>
                <w:b/>
                <w:bCs/>
              </w:rPr>
              <w:t>Hasil Yang Diharapkan</w:t>
            </w:r>
          </w:p>
        </w:tc>
        <w:tc>
          <w:tcPr>
            <w:tcW w:w="2250" w:type="dxa"/>
            <w:vAlign w:val="center"/>
          </w:tcPr>
          <w:p w14:paraId="2A26883D" w14:textId="77777777" w:rsidR="0002494C" w:rsidRPr="002F2E78" w:rsidRDefault="0002494C" w:rsidP="00521B18">
            <w:pPr>
              <w:pStyle w:val="ListParagraph"/>
              <w:tabs>
                <w:tab w:val="left" w:pos="993"/>
              </w:tabs>
              <w:ind w:left="0"/>
              <w:jc w:val="both"/>
              <w:rPr>
                <w:b/>
              </w:rPr>
            </w:pPr>
            <w:r>
              <w:rPr>
                <w:b/>
                <w:bCs/>
              </w:rPr>
              <w:t>Hasil Pengujian</w:t>
            </w:r>
          </w:p>
        </w:tc>
        <w:tc>
          <w:tcPr>
            <w:tcW w:w="1170" w:type="dxa"/>
            <w:vAlign w:val="center"/>
          </w:tcPr>
          <w:p w14:paraId="2345658D" w14:textId="77777777" w:rsidR="0002494C" w:rsidRPr="002F2E78" w:rsidRDefault="0002494C" w:rsidP="00521B18">
            <w:pPr>
              <w:pStyle w:val="ListParagraph"/>
              <w:tabs>
                <w:tab w:val="left" w:pos="993"/>
              </w:tabs>
              <w:ind w:left="0"/>
              <w:jc w:val="both"/>
              <w:rPr>
                <w:b/>
              </w:rPr>
            </w:pPr>
            <w:r>
              <w:rPr>
                <w:b/>
                <w:bCs/>
              </w:rPr>
              <w:t>Validasi</w:t>
            </w:r>
          </w:p>
        </w:tc>
      </w:tr>
      <w:tr w:rsidR="0002494C" w14:paraId="66BD7DDD" w14:textId="77777777" w:rsidTr="007F108A">
        <w:tc>
          <w:tcPr>
            <w:tcW w:w="540" w:type="dxa"/>
            <w:vAlign w:val="center"/>
          </w:tcPr>
          <w:p w14:paraId="47F92788" w14:textId="77777777" w:rsidR="0002494C" w:rsidRDefault="0002494C" w:rsidP="00521B18">
            <w:pPr>
              <w:pStyle w:val="ListParagraph"/>
              <w:tabs>
                <w:tab w:val="left" w:pos="993"/>
              </w:tabs>
              <w:ind w:left="0"/>
              <w:jc w:val="both"/>
              <w:rPr>
                <w:b/>
                <w:bCs/>
              </w:rPr>
            </w:pPr>
            <w:r w:rsidRPr="0069447B">
              <w:rPr>
                <w:bCs/>
              </w:rPr>
              <w:t>1</w:t>
            </w:r>
          </w:p>
        </w:tc>
        <w:tc>
          <w:tcPr>
            <w:tcW w:w="1224" w:type="dxa"/>
            <w:vAlign w:val="center"/>
          </w:tcPr>
          <w:p w14:paraId="3C6E5862" w14:textId="77777777" w:rsidR="0002494C" w:rsidRDefault="0002494C" w:rsidP="00521B18">
            <w:pPr>
              <w:pStyle w:val="ListParagraph"/>
              <w:tabs>
                <w:tab w:val="left" w:pos="993"/>
              </w:tabs>
              <w:ind w:left="0"/>
              <w:jc w:val="both"/>
              <w:rPr>
                <w:b/>
                <w:bCs/>
              </w:rPr>
            </w:pPr>
            <w:r>
              <w:rPr>
                <w:i/>
                <w:iCs/>
              </w:rPr>
              <w:t>Button Save</w:t>
            </w:r>
          </w:p>
        </w:tc>
        <w:tc>
          <w:tcPr>
            <w:tcW w:w="2376" w:type="dxa"/>
          </w:tcPr>
          <w:p w14:paraId="7041887B" w14:textId="77777777" w:rsidR="0002494C" w:rsidRDefault="0002494C"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w:t>
            </w:r>
            <w:r>
              <w:lastRenderedPageBreak/>
              <w:t>data sudah berhasil di tambah</w:t>
            </w:r>
          </w:p>
        </w:tc>
        <w:tc>
          <w:tcPr>
            <w:tcW w:w="2250" w:type="dxa"/>
          </w:tcPr>
          <w:p w14:paraId="1D1DD192" w14:textId="77777777" w:rsidR="0002494C" w:rsidRDefault="0002494C" w:rsidP="00521B18">
            <w:pPr>
              <w:pStyle w:val="ListParagraph"/>
              <w:tabs>
                <w:tab w:val="left" w:pos="993"/>
              </w:tabs>
              <w:ind w:left="0"/>
              <w:jc w:val="both"/>
              <w:rPr>
                <w:b/>
                <w:bCs/>
              </w:rPr>
            </w:pPr>
            <w:r>
              <w:lastRenderedPageBreak/>
              <w:t xml:space="preserve">Memastikan seluruh </w:t>
            </w:r>
            <w:r>
              <w:rPr>
                <w:i/>
                <w:iCs/>
              </w:rPr>
              <w:t xml:space="preserve">form </w:t>
            </w:r>
            <w:r>
              <w:t xml:space="preserve">terisi dan tersimpan ke </w:t>
            </w:r>
            <w:r>
              <w:rPr>
                <w:i/>
                <w:iCs/>
              </w:rPr>
              <w:t>database</w:t>
            </w:r>
            <w:r>
              <w:t xml:space="preserve"> dengan memunculkan pesan </w:t>
            </w:r>
            <w:r>
              <w:lastRenderedPageBreak/>
              <w:t>data sudah berhasil di tambah</w:t>
            </w:r>
          </w:p>
        </w:tc>
        <w:tc>
          <w:tcPr>
            <w:tcW w:w="1170" w:type="dxa"/>
            <w:vAlign w:val="center"/>
          </w:tcPr>
          <w:p w14:paraId="1BFD7D52" w14:textId="77777777" w:rsidR="0002494C" w:rsidRDefault="0002494C" w:rsidP="00521B18">
            <w:pPr>
              <w:pStyle w:val="ListParagraph"/>
              <w:tabs>
                <w:tab w:val="left" w:pos="993"/>
              </w:tabs>
              <w:ind w:left="0"/>
              <w:jc w:val="both"/>
              <w:rPr>
                <w:b/>
                <w:bCs/>
              </w:rPr>
            </w:pPr>
            <w:r>
              <w:lastRenderedPageBreak/>
              <w:t>Valid</w:t>
            </w:r>
          </w:p>
        </w:tc>
      </w:tr>
      <w:tr w:rsidR="0002494C" w14:paraId="5B45B58A" w14:textId="77777777" w:rsidTr="007F108A">
        <w:tc>
          <w:tcPr>
            <w:tcW w:w="540" w:type="dxa"/>
            <w:vAlign w:val="center"/>
          </w:tcPr>
          <w:p w14:paraId="0E9287A4" w14:textId="77777777" w:rsidR="0002494C" w:rsidRPr="0069447B" w:rsidRDefault="0002494C" w:rsidP="00521B18">
            <w:pPr>
              <w:pStyle w:val="ListParagraph"/>
              <w:tabs>
                <w:tab w:val="left" w:pos="993"/>
              </w:tabs>
              <w:ind w:left="0"/>
              <w:jc w:val="both"/>
              <w:rPr>
                <w:bCs/>
              </w:rPr>
            </w:pPr>
            <w:r>
              <w:rPr>
                <w:bCs/>
              </w:rPr>
              <w:t>2</w:t>
            </w:r>
          </w:p>
        </w:tc>
        <w:tc>
          <w:tcPr>
            <w:tcW w:w="1224" w:type="dxa"/>
            <w:vAlign w:val="center"/>
          </w:tcPr>
          <w:p w14:paraId="266A57D3" w14:textId="77777777" w:rsidR="0002494C" w:rsidRDefault="0002494C" w:rsidP="00521B18">
            <w:pPr>
              <w:pStyle w:val="ListParagraph"/>
              <w:tabs>
                <w:tab w:val="left" w:pos="993"/>
              </w:tabs>
              <w:ind w:left="0"/>
              <w:jc w:val="both"/>
              <w:rPr>
                <w:i/>
                <w:iCs/>
              </w:rPr>
            </w:pPr>
            <w:r>
              <w:rPr>
                <w:i/>
                <w:iCs/>
              </w:rPr>
              <w:t>Button Back</w:t>
            </w:r>
          </w:p>
        </w:tc>
        <w:tc>
          <w:tcPr>
            <w:tcW w:w="2376" w:type="dxa"/>
          </w:tcPr>
          <w:p w14:paraId="58B80ACC" w14:textId="28CE8C78" w:rsidR="0002494C" w:rsidRDefault="0002494C" w:rsidP="00521B18">
            <w:pPr>
              <w:pStyle w:val="ListParagraph"/>
              <w:tabs>
                <w:tab w:val="left" w:pos="993"/>
              </w:tabs>
              <w:ind w:left="0"/>
              <w:jc w:val="both"/>
            </w:pPr>
            <w:r>
              <w:t xml:space="preserve">Menuju ke halaman </w:t>
            </w:r>
            <w:r w:rsidRPr="00170318">
              <w:rPr>
                <w:i/>
                <w:iCs/>
              </w:rPr>
              <w:t xml:space="preserve"> </w:t>
            </w:r>
            <w:r>
              <w:rPr>
                <w:iCs/>
              </w:rPr>
              <w:t>Siswa</w:t>
            </w:r>
          </w:p>
        </w:tc>
        <w:tc>
          <w:tcPr>
            <w:tcW w:w="2250" w:type="dxa"/>
          </w:tcPr>
          <w:p w14:paraId="27832973" w14:textId="45ACC91C" w:rsidR="0002494C" w:rsidRDefault="0002494C" w:rsidP="00521B18">
            <w:pPr>
              <w:pStyle w:val="ListParagraph"/>
              <w:tabs>
                <w:tab w:val="left" w:pos="993"/>
              </w:tabs>
              <w:ind w:left="0"/>
              <w:jc w:val="both"/>
            </w:pPr>
            <w:r>
              <w:t xml:space="preserve">Menuju ke halaman </w:t>
            </w:r>
            <w:r w:rsidRPr="00170318">
              <w:rPr>
                <w:i/>
                <w:iCs/>
              </w:rPr>
              <w:t xml:space="preserve"> </w:t>
            </w:r>
            <w:r>
              <w:rPr>
                <w:iCs/>
              </w:rPr>
              <w:t>Siswa</w:t>
            </w:r>
          </w:p>
        </w:tc>
        <w:tc>
          <w:tcPr>
            <w:tcW w:w="1170" w:type="dxa"/>
            <w:vAlign w:val="center"/>
          </w:tcPr>
          <w:p w14:paraId="6DD9E57C" w14:textId="77777777" w:rsidR="0002494C" w:rsidRDefault="0002494C" w:rsidP="00521B18">
            <w:pPr>
              <w:pStyle w:val="ListParagraph"/>
              <w:tabs>
                <w:tab w:val="left" w:pos="993"/>
              </w:tabs>
              <w:ind w:left="0"/>
              <w:jc w:val="both"/>
            </w:pPr>
            <w:r>
              <w:t>Valid</w:t>
            </w:r>
          </w:p>
        </w:tc>
      </w:tr>
    </w:tbl>
    <w:p w14:paraId="56CF1230" w14:textId="77777777" w:rsidR="00694A07" w:rsidRDefault="00694A07" w:rsidP="00694A07">
      <w:pPr>
        <w:pStyle w:val="ListParagraph"/>
        <w:ind w:left="1080"/>
        <w:rPr>
          <w:lang w:val="en-ID"/>
        </w:rPr>
      </w:pPr>
    </w:p>
    <w:p w14:paraId="21346C34" w14:textId="2F7903DE" w:rsidR="00694A07" w:rsidRDefault="0002494C" w:rsidP="00A50BED">
      <w:pPr>
        <w:pStyle w:val="ListParagraph"/>
        <w:numPr>
          <w:ilvl w:val="0"/>
          <w:numId w:val="88"/>
        </w:numPr>
        <w:ind w:left="1080" w:hanging="720"/>
        <w:rPr>
          <w:lang w:val="en-ID"/>
        </w:rPr>
      </w:pPr>
      <w:r>
        <w:rPr>
          <w:lang w:val="en-ID"/>
        </w:rPr>
        <w:t>Hasil Pengujian Halaman Edit Siswa</w:t>
      </w:r>
    </w:p>
    <w:p w14:paraId="75BE69BF" w14:textId="29B26997" w:rsidR="0029263B" w:rsidRPr="0029263B" w:rsidRDefault="0029263B" w:rsidP="0029263B">
      <w:pPr>
        <w:pStyle w:val="Caption"/>
        <w:keepNext/>
        <w:rPr>
          <w:lang w:val="en-US"/>
        </w:rPr>
      </w:pPr>
      <w:bookmarkStart w:id="3358" w:name="_Toc94361198"/>
      <w:bookmarkStart w:id="3359" w:name="_Toc94361619"/>
      <w:r>
        <w:t xml:space="preserve">Tabel 4. </w:t>
      </w:r>
      <w:r>
        <w:fldChar w:fldCharType="begin"/>
      </w:r>
      <w:r>
        <w:instrText xml:space="preserve"> SEQ Tabel_4. \* ARABIC </w:instrText>
      </w:r>
      <w:r>
        <w:fldChar w:fldCharType="separate"/>
      </w:r>
      <w:r>
        <w:rPr>
          <w:noProof/>
        </w:rPr>
        <w:t>28</w:t>
      </w:r>
      <w:r>
        <w:fldChar w:fldCharType="end"/>
      </w:r>
      <w:r>
        <w:rPr>
          <w:lang w:val="en-US"/>
        </w:rPr>
        <w:t xml:space="preserve"> </w:t>
      </w:r>
      <w:r w:rsidRPr="0002494C">
        <w:rPr>
          <w:lang w:val="en-ID"/>
        </w:rPr>
        <w:t xml:space="preserve">Tabel Halaman </w:t>
      </w:r>
      <w:r>
        <w:rPr>
          <w:lang w:val="en-ID"/>
        </w:rPr>
        <w:t>Edit</w:t>
      </w:r>
      <w:r w:rsidRPr="0002494C">
        <w:rPr>
          <w:lang w:val="en-ID"/>
        </w:rPr>
        <w:t xml:space="preserve"> Siswa</w:t>
      </w:r>
      <w:bookmarkEnd w:id="3358"/>
      <w:bookmarkEnd w:id="3359"/>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02494C" w14:paraId="54FF0268" w14:textId="77777777" w:rsidTr="007F108A">
        <w:trPr>
          <w:ins w:id="3360" w:author="Windows User" w:date="2021-05-31T21:41:00Z"/>
        </w:trPr>
        <w:tc>
          <w:tcPr>
            <w:tcW w:w="540" w:type="dxa"/>
            <w:vAlign w:val="center"/>
          </w:tcPr>
          <w:p w14:paraId="64690306" w14:textId="77777777" w:rsidR="0002494C" w:rsidRPr="002F2E78" w:rsidRDefault="0002494C" w:rsidP="00521B18">
            <w:pPr>
              <w:pStyle w:val="ListParagraph"/>
              <w:tabs>
                <w:tab w:val="left" w:pos="993"/>
              </w:tabs>
              <w:ind w:left="0"/>
              <w:jc w:val="both"/>
              <w:rPr>
                <w:b/>
              </w:rPr>
            </w:pPr>
            <w:r>
              <w:rPr>
                <w:b/>
                <w:bCs/>
              </w:rPr>
              <w:t>No</w:t>
            </w:r>
          </w:p>
        </w:tc>
        <w:tc>
          <w:tcPr>
            <w:tcW w:w="1224" w:type="dxa"/>
            <w:vAlign w:val="center"/>
          </w:tcPr>
          <w:p w14:paraId="2BA5EB40" w14:textId="77777777" w:rsidR="0002494C" w:rsidRPr="002F2E78" w:rsidRDefault="0002494C" w:rsidP="00521B18">
            <w:pPr>
              <w:pStyle w:val="ListParagraph"/>
              <w:tabs>
                <w:tab w:val="left" w:pos="993"/>
              </w:tabs>
              <w:ind w:left="0"/>
              <w:jc w:val="both"/>
              <w:rPr>
                <w:b/>
              </w:rPr>
            </w:pPr>
            <w:r>
              <w:rPr>
                <w:b/>
                <w:bCs/>
              </w:rPr>
              <w:t>Butir Uji</w:t>
            </w:r>
          </w:p>
        </w:tc>
        <w:tc>
          <w:tcPr>
            <w:tcW w:w="2376" w:type="dxa"/>
            <w:vAlign w:val="center"/>
          </w:tcPr>
          <w:p w14:paraId="173EC993" w14:textId="77777777" w:rsidR="0002494C" w:rsidRPr="002F2E78" w:rsidRDefault="0002494C" w:rsidP="00521B18">
            <w:pPr>
              <w:pStyle w:val="ListParagraph"/>
              <w:tabs>
                <w:tab w:val="left" w:pos="993"/>
              </w:tabs>
              <w:ind w:left="0"/>
              <w:jc w:val="both"/>
              <w:rPr>
                <w:b/>
              </w:rPr>
            </w:pPr>
            <w:r>
              <w:rPr>
                <w:b/>
                <w:bCs/>
              </w:rPr>
              <w:t>Hasil Yang Diharapkan</w:t>
            </w:r>
          </w:p>
        </w:tc>
        <w:tc>
          <w:tcPr>
            <w:tcW w:w="2250" w:type="dxa"/>
            <w:vAlign w:val="center"/>
          </w:tcPr>
          <w:p w14:paraId="5EC7BF47" w14:textId="77777777" w:rsidR="0002494C" w:rsidRPr="002F2E78" w:rsidRDefault="0002494C" w:rsidP="00521B18">
            <w:pPr>
              <w:pStyle w:val="ListParagraph"/>
              <w:tabs>
                <w:tab w:val="left" w:pos="993"/>
              </w:tabs>
              <w:ind w:left="0"/>
              <w:jc w:val="both"/>
              <w:rPr>
                <w:b/>
              </w:rPr>
            </w:pPr>
            <w:r>
              <w:rPr>
                <w:b/>
                <w:bCs/>
              </w:rPr>
              <w:t>Hasil Pengujian</w:t>
            </w:r>
          </w:p>
        </w:tc>
        <w:tc>
          <w:tcPr>
            <w:tcW w:w="1170" w:type="dxa"/>
            <w:vAlign w:val="center"/>
          </w:tcPr>
          <w:p w14:paraId="3001ED72" w14:textId="77777777" w:rsidR="0002494C" w:rsidRPr="002F2E78" w:rsidRDefault="0002494C" w:rsidP="00521B18">
            <w:pPr>
              <w:pStyle w:val="ListParagraph"/>
              <w:tabs>
                <w:tab w:val="left" w:pos="993"/>
              </w:tabs>
              <w:ind w:left="0"/>
              <w:jc w:val="both"/>
              <w:rPr>
                <w:b/>
              </w:rPr>
            </w:pPr>
            <w:r>
              <w:rPr>
                <w:b/>
                <w:bCs/>
              </w:rPr>
              <w:t>Validasi</w:t>
            </w:r>
          </w:p>
        </w:tc>
      </w:tr>
      <w:tr w:rsidR="0002494C" w14:paraId="44E21A8C" w14:textId="77777777" w:rsidTr="007F108A">
        <w:tc>
          <w:tcPr>
            <w:tcW w:w="540" w:type="dxa"/>
            <w:vAlign w:val="center"/>
          </w:tcPr>
          <w:p w14:paraId="560C415F" w14:textId="77777777" w:rsidR="0002494C" w:rsidRDefault="0002494C" w:rsidP="00521B18">
            <w:pPr>
              <w:pStyle w:val="ListParagraph"/>
              <w:tabs>
                <w:tab w:val="left" w:pos="993"/>
              </w:tabs>
              <w:ind w:left="0"/>
              <w:jc w:val="both"/>
              <w:rPr>
                <w:b/>
                <w:bCs/>
              </w:rPr>
            </w:pPr>
            <w:r w:rsidRPr="0069447B">
              <w:rPr>
                <w:bCs/>
              </w:rPr>
              <w:t>1</w:t>
            </w:r>
          </w:p>
        </w:tc>
        <w:tc>
          <w:tcPr>
            <w:tcW w:w="1224" w:type="dxa"/>
            <w:vAlign w:val="center"/>
          </w:tcPr>
          <w:p w14:paraId="2F34C170" w14:textId="77777777" w:rsidR="0002494C" w:rsidRDefault="0002494C" w:rsidP="00521B18">
            <w:pPr>
              <w:pStyle w:val="ListParagraph"/>
              <w:tabs>
                <w:tab w:val="left" w:pos="993"/>
              </w:tabs>
              <w:ind w:left="0"/>
              <w:jc w:val="both"/>
              <w:rPr>
                <w:b/>
                <w:bCs/>
              </w:rPr>
            </w:pPr>
            <w:r>
              <w:rPr>
                <w:i/>
                <w:iCs/>
              </w:rPr>
              <w:t>Button Save</w:t>
            </w:r>
          </w:p>
        </w:tc>
        <w:tc>
          <w:tcPr>
            <w:tcW w:w="2376" w:type="dxa"/>
          </w:tcPr>
          <w:p w14:paraId="15EDBD0F" w14:textId="77777777" w:rsidR="0002494C" w:rsidRDefault="0002494C"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2250" w:type="dxa"/>
          </w:tcPr>
          <w:p w14:paraId="5C7A93FB" w14:textId="77777777" w:rsidR="0002494C" w:rsidRDefault="0002494C"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1170" w:type="dxa"/>
            <w:vAlign w:val="center"/>
          </w:tcPr>
          <w:p w14:paraId="658BF27A" w14:textId="77777777" w:rsidR="0002494C" w:rsidRDefault="0002494C" w:rsidP="00521B18">
            <w:pPr>
              <w:pStyle w:val="ListParagraph"/>
              <w:tabs>
                <w:tab w:val="left" w:pos="993"/>
              </w:tabs>
              <w:ind w:left="0"/>
              <w:jc w:val="both"/>
              <w:rPr>
                <w:b/>
                <w:bCs/>
              </w:rPr>
            </w:pPr>
            <w:r>
              <w:t>Valid</w:t>
            </w:r>
          </w:p>
        </w:tc>
      </w:tr>
      <w:tr w:rsidR="0002494C" w14:paraId="5CA4A5E7" w14:textId="77777777" w:rsidTr="007F108A">
        <w:tc>
          <w:tcPr>
            <w:tcW w:w="540" w:type="dxa"/>
            <w:vAlign w:val="center"/>
          </w:tcPr>
          <w:p w14:paraId="312139BD" w14:textId="77777777" w:rsidR="0002494C" w:rsidRPr="0069447B" w:rsidRDefault="0002494C" w:rsidP="00521B18">
            <w:pPr>
              <w:pStyle w:val="ListParagraph"/>
              <w:tabs>
                <w:tab w:val="left" w:pos="993"/>
              </w:tabs>
              <w:ind w:left="0"/>
              <w:jc w:val="both"/>
              <w:rPr>
                <w:bCs/>
              </w:rPr>
            </w:pPr>
            <w:r>
              <w:rPr>
                <w:bCs/>
              </w:rPr>
              <w:t>2</w:t>
            </w:r>
          </w:p>
        </w:tc>
        <w:tc>
          <w:tcPr>
            <w:tcW w:w="1224" w:type="dxa"/>
            <w:vAlign w:val="center"/>
          </w:tcPr>
          <w:p w14:paraId="62B0C912" w14:textId="77777777" w:rsidR="0002494C" w:rsidRDefault="0002494C" w:rsidP="00521B18">
            <w:pPr>
              <w:pStyle w:val="ListParagraph"/>
              <w:tabs>
                <w:tab w:val="left" w:pos="993"/>
              </w:tabs>
              <w:ind w:left="0"/>
              <w:jc w:val="both"/>
              <w:rPr>
                <w:i/>
                <w:iCs/>
              </w:rPr>
            </w:pPr>
            <w:r>
              <w:rPr>
                <w:i/>
                <w:iCs/>
              </w:rPr>
              <w:t>Button Back</w:t>
            </w:r>
          </w:p>
        </w:tc>
        <w:tc>
          <w:tcPr>
            <w:tcW w:w="2376" w:type="dxa"/>
          </w:tcPr>
          <w:p w14:paraId="331EA755" w14:textId="3212F7FA" w:rsidR="0002494C" w:rsidRDefault="0002494C" w:rsidP="00521B18">
            <w:pPr>
              <w:pStyle w:val="ListParagraph"/>
              <w:tabs>
                <w:tab w:val="left" w:pos="993"/>
              </w:tabs>
              <w:ind w:left="0"/>
              <w:jc w:val="both"/>
            </w:pPr>
            <w:r>
              <w:t xml:space="preserve">Menuju ke halaman </w:t>
            </w:r>
            <w:r w:rsidRPr="00170318">
              <w:rPr>
                <w:i/>
                <w:iCs/>
              </w:rPr>
              <w:t xml:space="preserve"> </w:t>
            </w:r>
            <w:r>
              <w:rPr>
                <w:iCs/>
              </w:rPr>
              <w:t>Siswa</w:t>
            </w:r>
          </w:p>
        </w:tc>
        <w:tc>
          <w:tcPr>
            <w:tcW w:w="2250" w:type="dxa"/>
          </w:tcPr>
          <w:p w14:paraId="3A064205" w14:textId="1265C41E" w:rsidR="0002494C" w:rsidRDefault="0002494C" w:rsidP="00521B18">
            <w:pPr>
              <w:pStyle w:val="ListParagraph"/>
              <w:tabs>
                <w:tab w:val="left" w:pos="993"/>
              </w:tabs>
              <w:ind w:left="0"/>
              <w:jc w:val="both"/>
            </w:pPr>
            <w:r>
              <w:t xml:space="preserve">Menuju ke halaman </w:t>
            </w:r>
            <w:r w:rsidRPr="00170318">
              <w:rPr>
                <w:i/>
                <w:iCs/>
              </w:rPr>
              <w:t xml:space="preserve"> </w:t>
            </w:r>
            <w:r>
              <w:rPr>
                <w:iCs/>
              </w:rPr>
              <w:t>Siswa</w:t>
            </w:r>
          </w:p>
        </w:tc>
        <w:tc>
          <w:tcPr>
            <w:tcW w:w="1170" w:type="dxa"/>
            <w:vAlign w:val="center"/>
          </w:tcPr>
          <w:p w14:paraId="1D1F8100" w14:textId="77777777" w:rsidR="0002494C" w:rsidRDefault="0002494C" w:rsidP="00521B18">
            <w:pPr>
              <w:pStyle w:val="ListParagraph"/>
              <w:tabs>
                <w:tab w:val="left" w:pos="993"/>
              </w:tabs>
              <w:ind w:left="0"/>
              <w:jc w:val="both"/>
            </w:pPr>
            <w:r>
              <w:t>Valid</w:t>
            </w:r>
          </w:p>
        </w:tc>
      </w:tr>
    </w:tbl>
    <w:p w14:paraId="08F7361F" w14:textId="77777777" w:rsidR="0002494C" w:rsidRDefault="0002494C" w:rsidP="0002494C">
      <w:pPr>
        <w:pStyle w:val="ListParagraph"/>
        <w:ind w:left="1080"/>
        <w:rPr>
          <w:lang w:val="en-ID"/>
        </w:rPr>
      </w:pPr>
    </w:p>
    <w:p w14:paraId="1C5253C4" w14:textId="4290DDC3" w:rsidR="0002494C" w:rsidRDefault="0002494C" w:rsidP="00A50BED">
      <w:pPr>
        <w:pStyle w:val="ListParagraph"/>
        <w:numPr>
          <w:ilvl w:val="0"/>
          <w:numId w:val="88"/>
        </w:numPr>
        <w:ind w:left="1080" w:hanging="720"/>
        <w:rPr>
          <w:lang w:val="en-ID"/>
        </w:rPr>
      </w:pPr>
      <w:r>
        <w:rPr>
          <w:lang w:val="en-ID"/>
        </w:rPr>
        <w:t>Hasil Pengujian Halaman Detail Siswa</w:t>
      </w:r>
    </w:p>
    <w:p w14:paraId="6F413952" w14:textId="48C7DB8A" w:rsidR="0029263B" w:rsidRPr="0029263B" w:rsidRDefault="0029263B" w:rsidP="0029263B">
      <w:pPr>
        <w:jc w:val="center"/>
        <w:rPr>
          <w:lang w:val="en-ID"/>
        </w:rPr>
      </w:pPr>
      <w:bookmarkStart w:id="3361" w:name="_Toc94361199"/>
      <w:bookmarkStart w:id="3362" w:name="_Toc94361620"/>
      <w:r>
        <w:t xml:space="preserve">Tabel 4. </w:t>
      </w:r>
      <w:r w:rsidR="00460EF3">
        <w:rPr>
          <w:noProof/>
        </w:rPr>
        <w:fldChar w:fldCharType="begin"/>
      </w:r>
      <w:r w:rsidR="00460EF3">
        <w:rPr>
          <w:noProof/>
        </w:rPr>
        <w:instrText xml:space="preserve"> SEQ Tabel_4. \* ARABIC </w:instrText>
      </w:r>
      <w:r w:rsidR="00460EF3">
        <w:rPr>
          <w:noProof/>
        </w:rPr>
        <w:fldChar w:fldCharType="separate"/>
      </w:r>
      <w:r>
        <w:rPr>
          <w:noProof/>
        </w:rPr>
        <w:t>29</w:t>
      </w:r>
      <w:r w:rsidR="00460EF3">
        <w:rPr>
          <w:noProof/>
        </w:rPr>
        <w:fldChar w:fldCharType="end"/>
      </w:r>
      <w:r>
        <w:t xml:space="preserve"> </w:t>
      </w:r>
      <w:r w:rsidRPr="0002494C">
        <w:rPr>
          <w:lang w:val="en-ID"/>
        </w:rPr>
        <w:t xml:space="preserve">Tabel Halaman </w:t>
      </w:r>
      <w:r>
        <w:rPr>
          <w:lang w:val="en-ID"/>
        </w:rPr>
        <w:t>Detail Siswa</w:t>
      </w:r>
      <w:bookmarkEnd w:id="3361"/>
      <w:bookmarkEnd w:id="3362"/>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A10213" w14:paraId="42130885" w14:textId="77777777" w:rsidTr="007F108A">
        <w:trPr>
          <w:ins w:id="3363" w:author="Windows User" w:date="2021-05-31T21:41:00Z"/>
        </w:trPr>
        <w:tc>
          <w:tcPr>
            <w:tcW w:w="540" w:type="dxa"/>
            <w:vAlign w:val="center"/>
          </w:tcPr>
          <w:p w14:paraId="42F09561" w14:textId="77777777" w:rsidR="00A10213" w:rsidRPr="002F2E78" w:rsidRDefault="00A10213" w:rsidP="00521B18">
            <w:pPr>
              <w:pStyle w:val="ListParagraph"/>
              <w:tabs>
                <w:tab w:val="left" w:pos="993"/>
              </w:tabs>
              <w:ind w:left="0"/>
              <w:jc w:val="both"/>
              <w:rPr>
                <w:b/>
              </w:rPr>
            </w:pPr>
            <w:r>
              <w:rPr>
                <w:b/>
                <w:bCs/>
              </w:rPr>
              <w:t>No</w:t>
            </w:r>
          </w:p>
        </w:tc>
        <w:tc>
          <w:tcPr>
            <w:tcW w:w="1224" w:type="dxa"/>
            <w:vAlign w:val="center"/>
          </w:tcPr>
          <w:p w14:paraId="229F8F19" w14:textId="77777777" w:rsidR="00A10213" w:rsidRPr="002F2E78" w:rsidRDefault="00A10213" w:rsidP="00521B18">
            <w:pPr>
              <w:pStyle w:val="ListParagraph"/>
              <w:tabs>
                <w:tab w:val="left" w:pos="993"/>
              </w:tabs>
              <w:ind w:left="0"/>
              <w:jc w:val="both"/>
              <w:rPr>
                <w:b/>
              </w:rPr>
            </w:pPr>
            <w:r>
              <w:rPr>
                <w:b/>
                <w:bCs/>
              </w:rPr>
              <w:t>Butir Uji</w:t>
            </w:r>
          </w:p>
        </w:tc>
        <w:tc>
          <w:tcPr>
            <w:tcW w:w="2376" w:type="dxa"/>
            <w:vAlign w:val="center"/>
          </w:tcPr>
          <w:p w14:paraId="5E4168EE" w14:textId="77777777" w:rsidR="00A10213" w:rsidRPr="002F2E78" w:rsidRDefault="00A10213" w:rsidP="00521B18">
            <w:pPr>
              <w:pStyle w:val="ListParagraph"/>
              <w:tabs>
                <w:tab w:val="left" w:pos="993"/>
              </w:tabs>
              <w:ind w:left="0"/>
              <w:jc w:val="both"/>
              <w:rPr>
                <w:b/>
              </w:rPr>
            </w:pPr>
            <w:r>
              <w:rPr>
                <w:b/>
                <w:bCs/>
              </w:rPr>
              <w:t>Hasil Yang Diharapkan</w:t>
            </w:r>
          </w:p>
        </w:tc>
        <w:tc>
          <w:tcPr>
            <w:tcW w:w="2250" w:type="dxa"/>
            <w:vAlign w:val="center"/>
          </w:tcPr>
          <w:p w14:paraId="0E634ACE" w14:textId="77777777" w:rsidR="00A10213" w:rsidRPr="002F2E78" w:rsidRDefault="00A10213" w:rsidP="00521B18">
            <w:pPr>
              <w:pStyle w:val="ListParagraph"/>
              <w:tabs>
                <w:tab w:val="left" w:pos="993"/>
              </w:tabs>
              <w:ind w:left="0"/>
              <w:jc w:val="both"/>
              <w:rPr>
                <w:b/>
              </w:rPr>
            </w:pPr>
            <w:r>
              <w:rPr>
                <w:b/>
                <w:bCs/>
              </w:rPr>
              <w:t>Hasil Pengujian</w:t>
            </w:r>
          </w:p>
        </w:tc>
        <w:tc>
          <w:tcPr>
            <w:tcW w:w="1170" w:type="dxa"/>
            <w:vAlign w:val="center"/>
          </w:tcPr>
          <w:p w14:paraId="12397A3C" w14:textId="77777777" w:rsidR="00A10213" w:rsidRPr="002F2E78" w:rsidRDefault="00A10213" w:rsidP="00521B18">
            <w:pPr>
              <w:pStyle w:val="ListParagraph"/>
              <w:tabs>
                <w:tab w:val="left" w:pos="993"/>
              </w:tabs>
              <w:ind w:left="0"/>
              <w:jc w:val="both"/>
              <w:rPr>
                <w:b/>
              </w:rPr>
            </w:pPr>
            <w:r>
              <w:rPr>
                <w:b/>
                <w:bCs/>
              </w:rPr>
              <w:t>Validasi</w:t>
            </w:r>
          </w:p>
        </w:tc>
      </w:tr>
      <w:tr w:rsidR="00A10213" w14:paraId="38AE1519" w14:textId="77777777" w:rsidTr="007F108A">
        <w:tc>
          <w:tcPr>
            <w:tcW w:w="540" w:type="dxa"/>
            <w:vAlign w:val="center"/>
          </w:tcPr>
          <w:p w14:paraId="6F3A9D0C" w14:textId="77777777" w:rsidR="00A10213" w:rsidRPr="0069447B" w:rsidRDefault="00A10213" w:rsidP="00521B18">
            <w:pPr>
              <w:pStyle w:val="ListParagraph"/>
              <w:tabs>
                <w:tab w:val="left" w:pos="993"/>
              </w:tabs>
              <w:ind w:left="0"/>
              <w:jc w:val="both"/>
              <w:rPr>
                <w:bCs/>
              </w:rPr>
            </w:pPr>
            <w:r>
              <w:rPr>
                <w:bCs/>
              </w:rPr>
              <w:t>1</w:t>
            </w:r>
          </w:p>
        </w:tc>
        <w:tc>
          <w:tcPr>
            <w:tcW w:w="1224" w:type="dxa"/>
            <w:vAlign w:val="center"/>
          </w:tcPr>
          <w:p w14:paraId="36A7C12F" w14:textId="77777777" w:rsidR="00A10213" w:rsidRDefault="00A10213" w:rsidP="00521B18">
            <w:pPr>
              <w:pStyle w:val="ListParagraph"/>
              <w:tabs>
                <w:tab w:val="left" w:pos="993"/>
              </w:tabs>
              <w:ind w:left="0"/>
              <w:jc w:val="both"/>
              <w:rPr>
                <w:i/>
                <w:iCs/>
              </w:rPr>
            </w:pPr>
            <w:r>
              <w:rPr>
                <w:i/>
                <w:iCs/>
              </w:rPr>
              <w:t>Button Back</w:t>
            </w:r>
          </w:p>
        </w:tc>
        <w:tc>
          <w:tcPr>
            <w:tcW w:w="2376" w:type="dxa"/>
          </w:tcPr>
          <w:p w14:paraId="5CAAEA3C" w14:textId="3309274A" w:rsidR="00A10213" w:rsidRDefault="00A10213" w:rsidP="00521B18">
            <w:pPr>
              <w:pStyle w:val="ListParagraph"/>
              <w:tabs>
                <w:tab w:val="left" w:pos="993"/>
              </w:tabs>
              <w:ind w:left="0"/>
              <w:jc w:val="both"/>
            </w:pPr>
            <w:r>
              <w:t xml:space="preserve">Menuju ke halaman </w:t>
            </w:r>
            <w:r w:rsidRPr="00170318">
              <w:rPr>
                <w:i/>
                <w:iCs/>
              </w:rPr>
              <w:t xml:space="preserve"> </w:t>
            </w:r>
            <w:r>
              <w:rPr>
                <w:iCs/>
              </w:rPr>
              <w:t>Siswa</w:t>
            </w:r>
          </w:p>
        </w:tc>
        <w:tc>
          <w:tcPr>
            <w:tcW w:w="2250" w:type="dxa"/>
          </w:tcPr>
          <w:p w14:paraId="23E8E88C" w14:textId="51FECDB4" w:rsidR="00A10213" w:rsidRDefault="00A10213" w:rsidP="00521B18">
            <w:pPr>
              <w:pStyle w:val="ListParagraph"/>
              <w:tabs>
                <w:tab w:val="left" w:pos="993"/>
              </w:tabs>
              <w:ind w:left="0"/>
              <w:jc w:val="both"/>
            </w:pPr>
            <w:r>
              <w:t xml:space="preserve">Menuju ke halaman </w:t>
            </w:r>
            <w:r w:rsidRPr="00170318">
              <w:rPr>
                <w:i/>
                <w:iCs/>
              </w:rPr>
              <w:t xml:space="preserve"> </w:t>
            </w:r>
            <w:r>
              <w:rPr>
                <w:iCs/>
              </w:rPr>
              <w:t>Siswa</w:t>
            </w:r>
          </w:p>
        </w:tc>
        <w:tc>
          <w:tcPr>
            <w:tcW w:w="1170" w:type="dxa"/>
            <w:vAlign w:val="center"/>
          </w:tcPr>
          <w:p w14:paraId="392E1A27" w14:textId="77777777" w:rsidR="00A10213" w:rsidRDefault="00A10213" w:rsidP="00521B18">
            <w:pPr>
              <w:pStyle w:val="ListParagraph"/>
              <w:tabs>
                <w:tab w:val="left" w:pos="993"/>
              </w:tabs>
              <w:ind w:left="0"/>
              <w:jc w:val="both"/>
            </w:pPr>
            <w:r>
              <w:t>Valid</w:t>
            </w:r>
          </w:p>
        </w:tc>
      </w:tr>
    </w:tbl>
    <w:p w14:paraId="52C3F4BD" w14:textId="77777777" w:rsidR="0002494C" w:rsidRDefault="0002494C" w:rsidP="0002494C">
      <w:pPr>
        <w:pStyle w:val="ListParagraph"/>
        <w:ind w:left="1080"/>
        <w:rPr>
          <w:lang w:val="en-ID"/>
        </w:rPr>
      </w:pPr>
    </w:p>
    <w:p w14:paraId="65217DD3" w14:textId="68AEF22E" w:rsidR="0002494C" w:rsidRDefault="003F2959" w:rsidP="00A50BED">
      <w:pPr>
        <w:pStyle w:val="ListParagraph"/>
        <w:numPr>
          <w:ilvl w:val="0"/>
          <w:numId w:val="88"/>
        </w:numPr>
        <w:ind w:left="1080" w:hanging="720"/>
        <w:rPr>
          <w:lang w:val="en-ID"/>
        </w:rPr>
      </w:pPr>
      <w:r>
        <w:rPr>
          <w:lang w:val="en-ID"/>
        </w:rPr>
        <w:t>Hasil Pengujian Halaman Kelas</w:t>
      </w:r>
    </w:p>
    <w:p w14:paraId="6F201429" w14:textId="665A19F6" w:rsidR="0029263B" w:rsidRPr="0029263B" w:rsidRDefault="0029263B" w:rsidP="0029263B">
      <w:pPr>
        <w:pStyle w:val="Caption"/>
        <w:keepNext/>
        <w:rPr>
          <w:lang w:val="en-US"/>
        </w:rPr>
      </w:pPr>
      <w:bookmarkStart w:id="3364" w:name="_Toc94361200"/>
      <w:bookmarkStart w:id="3365" w:name="_Toc94361621"/>
      <w:r>
        <w:t xml:space="preserve">Tabel 4. </w:t>
      </w:r>
      <w:r>
        <w:fldChar w:fldCharType="begin"/>
      </w:r>
      <w:r>
        <w:instrText xml:space="preserve"> SEQ Tabel_4. \* ARABIC </w:instrText>
      </w:r>
      <w:r>
        <w:fldChar w:fldCharType="separate"/>
      </w:r>
      <w:r>
        <w:rPr>
          <w:noProof/>
        </w:rPr>
        <w:t>30</w:t>
      </w:r>
      <w:r>
        <w:fldChar w:fldCharType="end"/>
      </w:r>
      <w:r>
        <w:rPr>
          <w:lang w:val="en-US"/>
        </w:rPr>
        <w:t xml:space="preserve"> </w:t>
      </w:r>
      <w:r w:rsidRPr="003F2959">
        <w:rPr>
          <w:lang w:val="en-ID"/>
        </w:rPr>
        <w:t xml:space="preserve">Tabel Halaman </w:t>
      </w:r>
      <w:r>
        <w:rPr>
          <w:lang w:val="en-ID"/>
        </w:rPr>
        <w:t>Kelas</w:t>
      </w:r>
      <w:bookmarkEnd w:id="3364"/>
      <w:bookmarkEnd w:id="3365"/>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3F2959" w14:paraId="58C3225F" w14:textId="77777777" w:rsidTr="007F108A">
        <w:trPr>
          <w:ins w:id="3366" w:author="Windows User" w:date="2021-05-31T21:41:00Z"/>
        </w:trPr>
        <w:tc>
          <w:tcPr>
            <w:tcW w:w="540" w:type="dxa"/>
            <w:vAlign w:val="center"/>
          </w:tcPr>
          <w:p w14:paraId="0951FADE" w14:textId="77777777" w:rsidR="003F2959" w:rsidRPr="002F2E78" w:rsidRDefault="003F2959" w:rsidP="00521B18">
            <w:pPr>
              <w:pStyle w:val="ListParagraph"/>
              <w:tabs>
                <w:tab w:val="left" w:pos="993"/>
              </w:tabs>
              <w:ind w:left="0"/>
              <w:jc w:val="both"/>
              <w:rPr>
                <w:b/>
              </w:rPr>
            </w:pPr>
            <w:r>
              <w:rPr>
                <w:b/>
                <w:bCs/>
              </w:rPr>
              <w:t>No</w:t>
            </w:r>
          </w:p>
        </w:tc>
        <w:tc>
          <w:tcPr>
            <w:tcW w:w="1224" w:type="dxa"/>
            <w:vAlign w:val="center"/>
          </w:tcPr>
          <w:p w14:paraId="2911C661" w14:textId="77777777" w:rsidR="003F2959" w:rsidRPr="002F2E78" w:rsidRDefault="003F2959" w:rsidP="00521B18">
            <w:pPr>
              <w:pStyle w:val="ListParagraph"/>
              <w:tabs>
                <w:tab w:val="left" w:pos="993"/>
              </w:tabs>
              <w:ind w:left="0"/>
              <w:jc w:val="both"/>
              <w:rPr>
                <w:b/>
              </w:rPr>
            </w:pPr>
            <w:r>
              <w:rPr>
                <w:b/>
                <w:bCs/>
              </w:rPr>
              <w:t>Butir Uji</w:t>
            </w:r>
          </w:p>
        </w:tc>
        <w:tc>
          <w:tcPr>
            <w:tcW w:w="2376" w:type="dxa"/>
            <w:vAlign w:val="center"/>
          </w:tcPr>
          <w:p w14:paraId="29F445C4" w14:textId="77777777" w:rsidR="003F2959" w:rsidRPr="002F2E78" w:rsidRDefault="003F2959" w:rsidP="00521B18">
            <w:pPr>
              <w:pStyle w:val="ListParagraph"/>
              <w:tabs>
                <w:tab w:val="left" w:pos="993"/>
              </w:tabs>
              <w:ind w:left="0"/>
              <w:jc w:val="both"/>
              <w:rPr>
                <w:b/>
              </w:rPr>
            </w:pPr>
            <w:r>
              <w:rPr>
                <w:b/>
                <w:bCs/>
              </w:rPr>
              <w:t>Hasil Yang Diharapkan</w:t>
            </w:r>
          </w:p>
        </w:tc>
        <w:tc>
          <w:tcPr>
            <w:tcW w:w="2250" w:type="dxa"/>
            <w:vAlign w:val="center"/>
          </w:tcPr>
          <w:p w14:paraId="1B253178" w14:textId="77777777" w:rsidR="003F2959" w:rsidRPr="002F2E78" w:rsidRDefault="003F2959" w:rsidP="00521B18">
            <w:pPr>
              <w:pStyle w:val="ListParagraph"/>
              <w:tabs>
                <w:tab w:val="left" w:pos="993"/>
              </w:tabs>
              <w:ind w:left="0"/>
              <w:jc w:val="both"/>
              <w:rPr>
                <w:b/>
              </w:rPr>
            </w:pPr>
            <w:r>
              <w:rPr>
                <w:b/>
                <w:bCs/>
              </w:rPr>
              <w:t>Hasil Pengujian</w:t>
            </w:r>
          </w:p>
        </w:tc>
        <w:tc>
          <w:tcPr>
            <w:tcW w:w="1170" w:type="dxa"/>
            <w:vAlign w:val="center"/>
          </w:tcPr>
          <w:p w14:paraId="7CE78415" w14:textId="77777777" w:rsidR="003F2959" w:rsidRPr="002F2E78" w:rsidRDefault="003F2959" w:rsidP="00521B18">
            <w:pPr>
              <w:pStyle w:val="ListParagraph"/>
              <w:tabs>
                <w:tab w:val="left" w:pos="993"/>
              </w:tabs>
              <w:ind w:left="0"/>
              <w:jc w:val="both"/>
              <w:rPr>
                <w:b/>
              </w:rPr>
            </w:pPr>
            <w:r>
              <w:rPr>
                <w:b/>
                <w:bCs/>
              </w:rPr>
              <w:t>Validasi</w:t>
            </w:r>
          </w:p>
        </w:tc>
      </w:tr>
      <w:tr w:rsidR="003F2959" w14:paraId="1B2A7290" w14:textId="77777777" w:rsidTr="007F108A">
        <w:tc>
          <w:tcPr>
            <w:tcW w:w="540" w:type="dxa"/>
            <w:vAlign w:val="center"/>
          </w:tcPr>
          <w:p w14:paraId="510A8362" w14:textId="77777777" w:rsidR="003F2959" w:rsidRDefault="003F2959" w:rsidP="00521B18">
            <w:pPr>
              <w:pStyle w:val="ListParagraph"/>
              <w:tabs>
                <w:tab w:val="left" w:pos="993"/>
              </w:tabs>
              <w:ind w:left="0"/>
              <w:jc w:val="both"/>
              <w:rPr>
                <w:b/>
                <w:bCs/>
              </w:rPr>
            </w:pPr>
            <w:r w:rsidRPr="0069447B">
              <w:rPr>
                <w:bCs/>
              </w:rPr>
              <w:t>1</w:t>
            </w:r>
          </w:p>
        </w:tc>
        <w:tc>
          <w:tcPr>
            <w:tcW w:w="1224" w:type="dxa"/>
            <w:vAlign w:val="center"/>
          </w:tcPr>
          <w:p w14:paraId="1B5F1D85" w14:textId="77777777" w:rsidR="003F2959" w:rsidRDefault="003F2959" w:rsidP="00521B18">
            <w:pPr>
              <w:pStyle w:val="ListParagraph"/>
              <w:tabs>
                <w:tab w:val="left" w:pos="993"/>
              </w:tabs>
              <w:ind w:left="0"/>
              <w:jc w:val="both"/>
              <w:rPr>
                <w:b/>
                <w:bCs/>
              </w:rPr>
            </w:pPr>
            <w:r>
              <w:rPr>
                <w:i/>
                <w:iCs/>
              </w:rPr>
              <w:t xml:space="preserve">Button </w:t>
            </w:r>
            <w:r w:rsidRPr="008713ED">
              <w:rPr>
                <w:iCs/>
              </w:rPr>
              <w:t>Cari</w:t>
            </w:r>
          </w:p>
        </w:tc>
        <w:tc>
          <w:tcPr>
            <w:tcW w:w="2376" w:type="dxa"/>
          </w:tcPr>
          <w:p w14:paraId="2AFC45C5" w14:textId="77777777" w:rsidR="003F2959" w:rsidRDefault="003F2959" w:rsidP="00521B18">
            <w:pPr>
              <w:pStyle w:val="ListParagraph"/>
              <w:tabs>
                <w:tab w:val="left" w:pos="993"/>
              </w:tabs>
              <w:ind w:left="0"/>
              <w:jc w:val="both"/>
              <w:rPr>
                <w:b/>
                <w:bCs/>
              </w:rPr>
            </w:pPr>
            <w:r>
              <w:t>Mencari data berdasarkan Inputan pengguna</w:t>
            </w:r>
          </w:p>
        </w:tc>
        <w:tc>
          <w:tcPr>
            <w:tcW w:w="2250" w:type="dxa"/>
          </w:tcPr>
          <w:p w14:paraId="2B0D50DD" w14:textId="77777777" w:rsidR="003F2959" w:rsidRDefault="003F2959" w:rsidP="00521B18">
            <w:pPr>
              <w:pStyle w:val="ListParagraph"/>
              <w:tabs>
                <w:tab w:val="left" w:pos="993"/>
              </w:tabs>
              <w:ind w:left="0"/>
              <w:jc w:val="both"/>
              <w:rPr>
                <w:b/>
                <w:bCs/>
              </w:rPr>
            </w:pPr>
            <w:r>
              <w:t>Mencari data berdasarkan Inputan pengguna</w:t>
            </w:r>
          </w:p>
        </w:tc>
        <w:tc>
          <w:tcPr>
            <w:tcW w:w="1170" w:type="dxa"/>
            <w:vAlign w:val="center"/>
          </w:tcPr>
          <w:p w14:paraId="38E3EDE6" w14:textId="77777777" w:rsidR="003F2959" w:rsidRDefault="003F2959" w:rsidP="00521B18">
            <w:pPr>
              <w:pStyle w:val="ListParagraph"/>
              <w:tabs>
                <w:tab w:val="left" w:pos="993"/>
              </w:tabs>
              <w:ind w:left="0"/>
              <w:jc w:val="both"/>
              <w:rPr>
                <w:b/>
                <w:bCs/>
              </w:rPr>
            </w:pPr>
            <w:r>
              <w:t>Valid</w:t>
            </w:r>
          </w:p>
        </w:tc>
      </w:tr>
      <w:tr w:rsidR="003F2959" w14:paraId="73B84CF1" w14:textId="77777777" w:rsidTr="007F108A">
        <w:tc>
          <w:tcPr>
            <w:tcW w:w="540" w:type="dxa"/>
            <w:vAlign w:val="center"/>
          </w:tcPr>
          <w:p w14:paraId="4679C844" w14:textId="77777777" w:rsidR="003F2959" w:rsidRPr="0069447B" w:rsidRDefault="003F2959" w:rsidP="00521B18">
            <w:pPr>
              <w:pStyle w:val="ListParagraph"/>
              <w:tabs>
                <w:tab w:val="left" w:pos="993"/>
              </w:tabs>
              <w:ind w:left="0"/>
              <w:jc w:val="both"/>
              <w:rPr>
                <w:bCs/>
              </w:rPr>
            </w:pPr>
            <w:r>
              <w:rPr>
                <w:bCs/>
              </w:rPr>
              <w:t>2</w:t>
            </w:r>
          </w:p>
        </w:tc>
        <w:tc>
          <w:tcPr>
            <w:tcW w:w="1224" w:type="dxa"/>
            <w:vAlign w:val="center"/>
          </w:tcPr>
          <w:p w14:paraId="4904BD42" w14:textId="77777777" w:rsidR="003F2959" w:rsidRDefault="003F2959" w:rsidP="00521B18">
            <w:pPr>
              <w:pStyle w:val="ListParagraph"/>
              <w:tabs>
                <w:tab w:val="left" w:pos="993"/>
              </w:tabs>
              <w:ind w:left="0"/>
              <w:jc w:val="both"/>
              <w:rPr>
                <w:i/>
                <w:iCs/>
              </w:rPr>
            </w:pPr>
            <w:r>
              <w:rPr>
                <w:i/>
                <w:iCs/>
              </w:rPr>
              <w:t>Button Add New</w:t>
            </w:r>
          </w:p>
        </w:tc>
        <w:tc>
          <w:tcPr>
            <w:tcW w:w="2376" w:type="dxa"/>
          </w:tcPr>
          <w:p w14:paraId="55DD5DAC" w14:textId="36FB7D40" w:rsidR="003F2959" w:rsidRDefault="003F2959" w:rsidP="00521B18">
            <w:pPr>
              <w:pStyle w:val="ListParagraph"/>
              <w:tabs>
                <w:tab w:val="left" w:pos="993"/>
              </w:tabs>
              <w:ind w:left="0"/>
              <w:jc w:val="both"/>
            </w:pPr>
            <w:r>
              <w:t xml:space="preserve">Menuju ke halaman </w:t>
            </w:r>
            <w:r w:rsidRPr="00170318">
              <w:rPr>
                <w:i/>
                <w:iCs/>
              </w:rPr>
              <w:t xml:space="preserve"> </w:t>
            </w:r>
            <w:r>
              <w:rPr>
                <w:iCs/>
              </w:rPr>
              <w:t>Tambah Kelas</w:t>
            </w:r>
          </w:p>
        </w:tc>
        <w:tc>
          <w:tcPr>
            <w:tcW w:w="2250" w:type="dxa"/>
          </w:tcPr>
          <w:p w14:paraId="285F8161" w14:textId="4610BF4E" w:rsidR="003F2959" w:rsidRDefault="003F2959" w:rsidP="00521B18">
            <w:pPr>
              <w:pStyle w:val="ListParagraph"/>
              <w:tabs>
                <w:tab w:val="left" w:pos="993"/>
              </w:tabs>
              <w:ind w:left="0"/>
              <w:jc w:val="both"/>
            </w:pPr>
            <w:r>
              <w:t xml:space="preserve">Menuju ke halaman </w:t>
            </w:r>
            <w:r w:rsidRPr="00170318">
              <w:rPr>
                <w:i/>
                <w:iCs/>
              </w:rPr>
              <w:t xml:space="preserve"> </w:t>
            </w:r>
            <w:r>
              <w:rPr>
                <w:iCs/>
              </w:rPr>
              <w:t>Tambah Kelas</w:t>
            </w:r>
          </w:p>
        </w:tc>
        <w:tc>
          <w:tcPr>
            <w:tcW w:w="1170" w:type="dxa"/>
            <w:vAlign w:val="center"/>
          </w:tcPr>
          <w:p w14:paraId="72F31D4F" w14:textId="77777777" w:rsidR="003F2959" w:rsidRDefault="003F2959" w:rsidP="00521B18">
            <w:pPr>
              <w:pStyle w:val="ListParagraph"/>
              <w:tabs>
                <w:tab w:val="left" w:pos="993"/>
              </w:tabs>
              <w:ind w:left="0"/>
              <w:jc w:val="both"/>
            </w:pPr>
            <w:r>
              <w:t>Valid</w:t>
            </w:r>
          </w:p>
        </w:tc>
      </w:tr>
      <w:tr w:rsidR="003F2959" w14:paraId="09C3D52F" w14:textId="77777777" w:rsidTr="007F108A">
        <w:tc>
          <w:tcPr>
            <w:tcW w:w="540" w:type="dxa"/>
            <w:vAlign w:val="center"/>
          </w:tcPr>
          <w:p w14:paraId="006CB377" w14:textId="77777777" w:rsidR="003F2959" w:rsidRDefault="003F2959" w:rsidP="00521B18">
            <w:pPr>
              <w:pStyle w:val="ListParagraph"/>
              <w:tabs>
                <w:tab w:val="left" w:pos="993"/>
              </w:tabs>
              <w:ind w:left="0"/>
              <w:jc w:val="both"/>
              <w:rPr>
                <w:bCs/>
              </w:rPr>
            </w:pPr>
            <w:r>
              <w:rPr>
                <w:bCs/>
              </w:rPr>
              <w:lastRenderedPageBreak/>
              <w:t>3</w:t>
            </w:r>
          </w:p>
        </w:tc>
        <w:tc>
          <w:tcPr>
            <w:tcW w:w="1224" w:type="dxa"/>
            <w:vAlign w:val="center"/>
          </w:tcPr>
          <w:p w14:paraId="652D7DB9" w14:textId="77777777" w:rsidR="003F2959" w:rsidRDefault="003F2959" w:rsidP="00521B18">
            <w:pPr>
              <w:pStyle w:val="ListParagraph"/>
              <w:tabs>
                <w:tab w:val="left" w:pos="993"/>
              </w:tabs>
              <w:ind w:left="0"/>
              <w:jc w:val="both"/>
              <w:rPr>
                <w:i/>
                <w:iCs/>
              </w:rPr>
            </w:pPr>
            <w:r>
              <w:rPr>
                <w:i/>
                <w:iCs/>
              </w:rPr>
              <w:t xml:space="preserve">Button </w:t>
            </w:r>
            <w:r w:rsidRPr="00531F55">
              <w:rPr>
                <w:iCs/>
              </w:rPr>
              <w:t>Lihat</w:t>
            </w:r>
          </w:p>
        </w:tc>
        <w:tc>
          <w:tcPr>
            <w:tcW w:w="2376" w:type="dxa"/>
          </w:tcPr>
          <w:p w14:paraId="1D3D0378" w14:textId="5C659207" w:rsidR="003F2959" w:rsidRDefault="003F2959" w:rsidP="00521B18">
            <w:pPr>
              <w:pStyle w:val="ListParagraph"/>
              <w:tabs>
                <w:tab w:val="left" w:pos="993"/>
              </w:tabs>
              <w:ind w:left="0"/>
              <w:jc w:val="both"/>
            </w:pPr>
            <w:r>
              <w:t xml:space="preserve">Menuju ke halaman </w:t>
            </w:r>
            <w:r w:rsidRPr="00170318">
              <w:rPr>
                <w:i/>
                <w:iCs/>
              </w:rPr>
              <w:t xml:space="preserve"> </w:t>
            </w:r>
            <w:r>
              <w:rPr>
                <w:iCs/>
              </w:rPr>
              <w:t>Detail Kelas</w:t>
            </w:r>
          </w:p>
        </w:tc>
        <w:tc>
          <w:tcPr>
            <w:tcW w:w="2250" w:type="dxa"/>
          </w:tcPr>
          <w:p w14:paraId="48BAC8B1" w14:textId="4165CDB2" w:rsidR="003F2959" w:rsidRDefault="003F2959" w:rsidP="00521B18">
            <w:pPr>
              <w:pStyle w:val="ListParagraph"/>
              <w:tabs>
                <w:tab w:val="left" w:pos="993"/>
              </w:tabs>
              <w:ind w:left="0"/>
              <w:jc w:val="both"/>
            </w:pPr>
            <w:r>
              <w:t xml:space="preserve">Menuju ke halaman </w:t>
            </w:r>
            <w:r w:rsidRPr="00170318">
              <w:rPr>
                <w:i/>
                <w:iCs/>
              </w:rPr>
              <w:t xml:space="preserve"> </w:t>
            </w:r>
            <w:r>
              <w:rPr>
                <w:iCs/>
              </w:rPr>
              <w:t>Detail Kelas</w:t>
            </w:r>
          </w:p>
        </w:tc>
        <w:tc>
          <w:tcPr>
            <w:tcW w:w="1170" w:type="dxa"/>
            <w:vAlign w:val="center"/>
          </w:tcPr>
          <w:p w14:paraId="40B20DAF" w14:textId="77777777" w:rsidR="003F2959" w:rsidRDefault="003F2959" w:rsidP="00521B18">
            <w:pPr>
              <w:pStyle w:val="ListParagraph"/>
              <w:tabs>
                <w:tab w:val="left" w:pos="993"/>
              </w:tabs>
              <w:ind w:left="0"/>
              <w:jc w:val="both"/>
            </w:pPr>
            <w:r>
              <w:t>Valid</w:t>
            </w:r>
          </w:p>
        </w:tc>
      </w:tr>
      <w:tr w:rsidR="003F2959" w14:paraId="2195F0AC" w14:textId="77777777" w:rsidTr="007F108A">
        <w:tc>
          <w:tcPr>
            <w:tcW w:w="540" w:type="dxa"/>
            <w:vAlign w:val="center"/>
          </w:tcPr>
          <w:p w14:paraId="38D6210D" w14:textId="77777777" w:rsidR="003F2959" w:rsidRDefault="003F2959" w:rsidP="00521B18">
            <w:pPr>
              <w:pStyle w:val="ListParagraph"/>
              <w:tabs>
                <w:tab w:val="left" w:pos="993"/>
              </w:tabs>
              <w:ind w:left="0"/>
              <w:jc w:val="both"/>
              <w:rPr>
                <w:bCs/>
              </w:rPr>
            </w:pPr>
            <w:r>
              <w:rPr>
                <w:bCs/>
              </w:rPr>
              <w:t xml:space="preserve">4 </w:t>
            </w:r>
          </w:p>
        </w:tc>
        <w:tc>
          <w:tcPr>
            <w:tcW w:w="1224" w:type="dxa"/>
            <w:vAlign w:val="center"/>
          </w:tcPr>
          <w:p w14:paraId="09BEB350" w14:textId="77777777" w:rsidR="003F2959" w:rsidRDefault="003F2959" w:rsidP="00521B18">
            <w:pPr>
              <w:pStyle w:val="ListParagraph"/>
              <w:tabs>
                <w:tab w:val="left" w:pos="993"/>
              </w:tabs>
              <w:ind w:left="0"/>
              <w:jc w:val="both"/>
              <w:rPr>
                <w:i/>
                <w:iCs/>
              </w:rPr>
            </w:pPr>
            <w:r>
              <w:rPr>
                <w:i/>
                <w:iCs/>
              </w:rPr>
              <w:t xml:space="preserve">Button </w:t>
            </w:r>
            <w:r w:rsidRPr="00531F55">
              <w:rPr>
                <w:iCs/>
              </w:rPr>
              <w:t>Edit</w:t>
            </w:r>
          </w:p>
        </w:tc>
        <w:tc>
          <w:tcPr>
            <w:tcW w:w="2376" w:type="dxa"/>
          </w:tcPr>
          <w:p w14:paraId="73F1B164" w14:textId="42368462" w:rsidR="003F2959" w:rsidRDefault="003F2959" w:rsidP="00521B18">
            <w:pPr>
              <w:pStyle w:val="ListParagraph"/>
              <w:tabs>
                <w:tab w:val="left" w:pos="993"/>
              </w:tabs>
              <w:ind w:left="0"/>
              <w:jc w:val="both"/>
            </w:pPr>
            <w:r>
              <w:t xml:space="preserve">Menuju ke halaman </w:t>
            </w:r>
            <w:r w:rsidRPr="00170318">
              <w:rPr>
                <w:i/>
                <w:iCs/>
              </w:rPr>
              <w:t xml:space="preserve"> </w:t>
            </w:r>
            <w:r>
              <w:rPr>
                <w:iCs/>
              </w:rPr>
              <w:t>Edit Kelas</w:t>
            </w:r>
          </w:p>
        </w:tc>
        <w:tc>
          <w:tcPr>
            <w:tcW w:w="2250" w:type="dxa"/>
          </w:tcPr>
          <w:p w14:paraId="1A2F4569" w14:textId="713E29A4" w:rsidR="003F2959" w:rsidRDefault="003F2959" w:rsidP="00521B18">
            <w:pPr>
              <w:pStyle w:val="ListParagraph"/>
              <w:tabs>
                <w:tab w:val="left" w:pos="993"/>
              </w:tabs>
              <w:ind w:left="0"/>
              <w:jc w:val="both"/>
            </w:pPr>
            <w:r>
              <w:t xml:space="preserve">Menuju ke halaman </w:t>
            </w:r>
            <w:r w:rsidRPr="00170318">
              <w:rPr>
                <w:i/>
                <w:iCs/>
              </w:rPr>
              <w:t xml:space="preserve"> </w:t>
            </w:r>
            <w:r>
              <w:rPr>
                <w:iCs/>
              </w:rPr>
              <w:t>Edit Kelas</w:t>
            </w:r>
          </w:p>
        </w:tc>
        <w:tc>
          <w:tcPr>
            <w:tcW w:w="1170" w:type="dxa"/>
            <w:vAlign w:val="center"/>
          </w:tcPr>
          <w:p w14:paraId="22869F31" w14:textId="77777777" w:rsidR="003F2959" w:rsidRDefault="003F2959" w:rsidP="00521B18">
            <w:pPr>
              <w:pStyle w:val="ListParagraph"/>
              <w:tabs>
                <w:tab w:val="left" w:pos="993"/>
              </w:tabs>
              <w:ind w:left="0"/>
              <w:jc w:val="both"/>
            </w:pPr>
            <w:r>
              <w:t>Valid</w:t>
            </w:r>
          </w:p>
        </w:tc>
      </w:tr>
      <w:tr w:rsidR="003F2959" w14:paraId="18256414" w14:textId="77777777" w:rsidTr="007F108A">
        <w:tc>
          <w:tcPr>
            <w:tcW w:w="540" w:type="dxa"/>
            <w:vAlign w:val="center"/>
          </w:tcPr>
          <w:p w14:paraId="103EB01C" w14:textId="77777777" w:rsidR="003F2959" w:rsidRDefault="003F2959" w:rsidP="00521B18">
            <w:pPr>
              <w:pStyle w:val="ListParagraph"/>
              <w:tabs>
                <w:tab w:val="left" w:pos="993"/>
              </w:tabs>
              <w:ind w:left="0"/>
              <w:jc w:val="both"/>
              <w:rPr>
                <w:bCs/>
              </w:rPr>
            </w:pPr>
            <w:r>
              <w:rPr>
                <w:bCs/>
              </w:rPr>
              <w:t>5</w:t>
            </w:r>
          </w:p>
        </w:tc>
        <w:tc>
          <w:tcPr>
            <w:tcW w:w="1224" w:type="dxa"/>
            <w:vAlign w:val="center"/>
          </w:tcPr>
          <w:p w14:paraId="4FF6C96F" w14:textId="77777777" w:rsidR="003F2959" w:rsidRDefault="003F2959" w:rsidP="00521B18">
            <w:pPr>
              <w:pStyle w:val="ListParagraph"/>
              <w:tabs>
                <w:tab w:val="left" w:pos="993"/>
              </w:tabs>
              <w:ind w:left="0"/>
              <w:jc w:val="both"/>
              <w:rPr>
                <w:i/>
                <w:iCs/>
              </w:rPr>
            </w:pPr>
            <w:r>
              <w:rPr>
                <w:i/>
                <w:iCs/>
              </w:rPr>
              <w:t xml:space="preserve">Button </w:t>
            </w:r>
            <w:r w:rsidRPr="00531F55">
              <w:rPr>
                <w:iCs/>
              </w:rPr>
              <w:t>Hapus</w:t>
            </w:r>
          </w:p>
        </w:tc>
        <w:tc>
          <w:tcPr>
            <w:tcW w:w="2376" w:type="dxa"/>
          </w:tcPr>
          <w:p w14:paraId="499A880E" w14:textId="77777777" w:rsidR="003F2959" w:rsidRDefault="003F2959" w:rsidP="00521B18">
            <w:pPr>
              <w:pStyle w:val="ListParagraph"/>
              <w:tabs>
                <w:tab w:val="left" w:pos="993"/>
              </w:tabs>
              <w:ind w:left="0"/>
              <w:jc w:val="both"/>
            </w:pPr>
            <w:r>
              <w:t>Menghapus data yang di pilih</w:t>
            </w:r>
          </w:p>
        </w:tc>
        <w:tc>
          <w:tcPr>
            <w:tcW w:w="2250" w:type="dxa"/>
          </w:tcPr>
          <w:p w14:paraId="48626E08" w14:textId="77777777" w:rsidR="003F2959" w:rsidRDefault="003F2959" w:rsidP="00521B18">
            <w:pPr>
              <w:pStyle w:val="ListParagraph"/>
              <w:tabs>
                <w:tab w:val="left" w:pos="993"/>
              </w:tabs>
              <w:ind w:left="0"/>
              <w:jc w:val="both"/>
            </w:pPr>
            <w:r>
              <w:t>Menghapus data yang di pilih</w:t>
            </w:r>
          </w:p>
        </w:tc>
        <w:tc>
          <w:tcPr>
            <w:tcW w:w="1170" w:type="dxa"/>
            <w:vAlign w:val="center"/>
          </w:tcPr>
          <w:p w14:paraId="032406CC" w14:textId="77777777" w:rsidR="003F2959" w:rsidRDefault="003F2959" w:rsidP="00521B18">
            <w:pPr>
              <w:pStyle w:val="ListParagraph"/>
              <w:tabs>
                <w:tab w:val="left" w:pos="993"/>
              </w:tabs>
              <w:ind w:left="0"/>
              <w:jc w:val="both"/>
            </w:pPr>
            <w:r>
              <w:t>Valid</w:t>
            </w:r>
          </w:p>
        </w:tc>
      </w:tr>
    </w:tbl>
    <w:p w14:paraId="1A8DB704" w14:textId="77777777" w:rsidR="003F2959" w:rsidRDefault="003F2959" w:rsidP="003F2959">
      <w:pPr>
        <w:pStyle w:val="ListParagraph"/>
        <w:ind w:left="1080"/>
        <w:rPr>
          <w:lang w:val="en-ID"/>
        </w:rPr>
      </w:pPr>
    </w:p>
    <w:p w14:paraId="37265F6A" w14:textId="253D0825" w:rsidR="00A10213" w:rsidRDefault="003F2959" w:rsidP="00A50BED">
      <w:pPr>
        <w:pStyle w:val="ListParagraph"/>
        <w:numPr>
          <w:ilvl w:val="0"/>
          <w:numId w:val="88"/>
        </w:numPr>
        <w:ind w:left="1080" w:hanging="720"/>
        <w:rPr>
          <w:lang w:val="en-ID"/>
        </w:rPr>
      </w:pPr>
      <w:r>
        <w:rPr>
          <w:lang w:val="en-ID"/>
        </w:rPr>
        <w:t>Hasil Pengujian Halaman Tambah Kelas</w:t>
      </w:r>
    </w:p>
    <w:p w14:paraId="45815707" w14:textId="466DFD48" w:rsidR="0029263B" w:rsidRPr="0029263B" w:rsidRDefault="0029263B" w:rsidP="0029263B">
      <w:pPr>
        <w:pStyle w:val="Caption"/>
        <w:keepNext/>
        <w:rPr>
          <w:lang w:val="en-US"/>
        </w:rPr>
      </w:pPr>
      <w:bookmarkStart w:id="3367" w:name="_Toc94361201"/>
      <w:bookmarkStart w:id="3368" w:name="_Toc94361622"/>
      <w:r>
        <w:t xml:space="preserve">Tabel 4. </w:t>
      </w:r>
      <w:r>
        <w:fldChar w:fldCharType="begin"/>
      </w:r>
      <w:r>
        <w:instrText xml:space="preserve"> SEQ Tabel_4. \* ARABIC </w:instrText>
      </w:r>
      <w:r>
        <w:fldChar w:fldCharType="separate"/>
      </w:r>
      <w:r>
        <w:rPr>
          <w:noProof/>
        </w:rPr>
        <w:t>31</w:t>
      </w:r>
      <w:r>
        <w:fldChar w:fldCharType="end"/>
      </w:r>
      <w:r>
        <w:rPr>
          <w:lang w:val="en-US"/>
        </w:rPr>
        <w:t xml:space="preserve"> </w:t>
      </w:r>
      <w:r w:rsidRPr="003F2959">
        <w:rPr>
          <w:lang w:val="en-ID"/>
        </w:rPr>
        <w:t xml:space="preserve">Tabel Halaman </w:t>
      </w:r>
      <w:r>
        <w:rPr>
          <w:lang w:val="en-ID"/>
        </w:rPr>
        <w:t xml:space="preserve">Tambah </w:t>
      </w:r>
      <w:r w:rsidRPr="003F2959">
        <w:rPr>
          <w:lang w:val="en-ID"/>
        </w:rPr>
        <w:t>Kelas</w:t>
      </w:r>
      <w:bookmarkEnd w:id="3367"/>
      <w:bookmarkEnd w:id="3368"/>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3F2959" w14:paraId="3203AB9B" w14:textId="77777777" w:rsidTr="007F108A">
        <w:trPr>
          <w:ins w:id="3369" w:author="Windows User" w:date="2021-05-31T21:41:00Z"/>
        </w:trPr>
        <w:tc>
          <w:tcPr>
            <w:tcW w:w="540" w:type="dxa"/>
            <w:vAlign w:val="center"/>
          </w:tcPr>
          <w:p w14:paraId="4049A1F9" w14:textId="77777777" w:rsidR="003F2959" w:rsidRPr="002F2E78" w:rsidRDefault="003F2959" w:rsidP="00521B18">
            <w:pPr>
              <w:pStyle w:val="ListParagraph"/>
              <w:tabs>
                <w:tab w:val="left" w:pos="993"/>
              </w:tabs>
              <w:ind w:left="0"/>
              <w:jc w:val="both"/>
              <w:rPr>
                <w:b/>
              </w:rPr>
            </w:pPr>
            <w:r>
              <w:rPr>
                <w:b/>
                <w:bCs/>
              </w:rPr>
              <w:t>No</w:t>
            </w:r>
          </w:p>
        </w:tc>
        <w:tc>
          <w:tcPr>
            <w:tcW w:w="1224" w:type="dxa"/>
            <w:vAlign w:val="center"/>
          </w:tcPr>
          <w:p w14:paraId="63D794C9" w14:textId="77777777" w:rsidR="003F2959" w:rsidRPr="002F2E78" w:rsidRDefault="003F2959" w:rsidP="00521B18">
            <w:pPr>
              <w:pStyle w:val="ListParagraph"/>
              <w:tabs>
                <w:tab w:val="left" w:pos="993"/>
              </w:tabs>
              <w:ind w:left="0"/>
              <w:jc w:val="both"/>
              <w:rPr>
                <w:b/>
              </w:rPr>
            </w:pPr>
            <w:r>
              <w:rPr>
                <w:b/>
                <w:bCs/>
              </w:rPr>
              <w:t>Butir Uji</w:t>
            </w:r>
          </w:p>
        </w:tc>
        <w:tc>
          <w:tcPr>
            <w:tcW w:w="2376" w:type="dxa"/>
            <w:vAlign w:val="center"/>
          </w:tcPr>
          <w:p w14:paraId="6073E039" w14:textId="77777777" w:rsidR="003F2959" w:rsidRPr="002F2E78" w:rsidRDefault="003F2959" w:rsidP="00521B18">
            <w:pPr>
              <w:pStyle w:val="ListParagraph"/>
              <w:tabs>
                <w:tab w:val="left" w:pos="993"/>
              </w:tabs>
              <w:ind w:left="0"/>
              <w:jc w:val="both"/>
              <w:rPr>
                <w:b/>
              </w:rPr>
            </w:pPr>
            <w:r>
              <w:rPr>
                <w:b/>
                <w:bCs/>
              </w:rPr>
              <w:t>Hasil Yang Diharapkan</w:t>
            </w:r>
          </w:p>
        </w:tc>
        <w:tc>
          <w:tcPr>
            <w:tcW w:w="2250" w:type="dxa"/>
            <w:vAlign w:val="center"/>
          </w:tcPr>
          <w:p w14:paraId="586DD88D" w14:textId="77777777" w:rsidR="003F2959" w:rsidRPr="002F2E78" w:rsidRDefault="003F2959" w:rsidP="00521B18">
            <w:pPr>
              <w:pStyle w:val="ListParagraph"/>
              <w:tabs>
                <w:tab w:val="left" w:pos="993"/>
              </w:tabs>
              <w:ind w:left="0"/>
              <w:jc w:val="both"/>
              <w:rPr>
                <w:b/>
              </w:rPr>
            </w:pPr>
            <w:r>
              <w:rPr>
                <w:b/>
                <w:bCs/>
              </w:rPr>
              <w:t>Hasil Pengujian</w:t>
            </w:r>
          </w:p>
        </w:tc>
        <w:tc>
          <w:tcPr>
            <w:tcW w:w="1170" w:type="dxa"/>
            <w:vAlign w:val="center"/>
          </w:tcPr>
          <w:p w14:paraId="09197E01" w14:textId="77777777" w:rsidR="003F2959" w:rsidRPr="002F2E78" w:rsidRDefault="003F2959" w:rsidP="00521B18">
            <w:pPr>
              <w:pStyle w:val="ListParagraph"/>
              <w:tabs>
                <w:tab w:val="left" w:pos="993"/>
              </w:tabs>
              <w:ind w:left="0"/>
              <w:jc w:val="both"/>
              <w:rPr>
                <w:b/>
              </w:rPr>
            </w:pPr>
            <w:r>
              <w:rPr>
                <w:b/>
                <w:bCs/>
              </w:rPr>
              <w:t>Validasi</w:t>
            </w:r>
          </w:p>
        </w:tc>
      </w:tr>
      <w:tr w:rsidR="003F2959" w14:paraId="5A792C7D" w14:textId="77777777" w:rsidTr="007F108A">
        <w:tc>
          <w:tcPr>
            <w:tcW w:w="540" w:type="dxa"/>
            <w:vAlign w:val="center"/>
          </w:tcPr>
          <w:p w14:paraId="51DB1879" w14:textId="77777777" w:rsidR="003F2959" w:rsidRDefault="003F2959" w:rsidP="00521B18">
            <w:pPr>
              <w:pStyle w:val="ListParagraph"/>
              <w:tabs>
                <w:tab w:val="left" w:pos="993"/>
              </w:tabs>
              <w:ind w:left="0"/>
              <w:jc w:val="both"/>
              <w:rPr>
                <w:b/>
                <w:bCs/>
              </w:rPr>
            </w:pPr>
            <w:r w:rsidRPr="0069447B">
              <w:rPr>
                <w:bCs/>
              </w:rPr>
              <w:t>1</w:t>
            </w:r>
          </w:p>
        </w:tc>
        <w:tc>
          <w:tcPr>
            <w:tcW w:w="1224" w:type="dxa"/>
            <w:vAlign w:val="center"/>
          </w:tcPr>
          <w:p w14:paraId="5D46B884" w14:textId="77777777" w:rsidR="003F2959" w:rsidRDefault="003F2959" w:rsidP="00521B18">
            <w:pPr>
              <w:pStyle w:val="ListParagraph"/>
              <w:tabs>
                <w:tab w:val="left" w:pos="993"/>
              </w:tabs>
              <w:ind w:left="0"/>
              <w:jc w:val="both"/>
              <w:rPr>
                <w:b/>
                <w:bCs/>
              </w:rPr>
            </w:pPr>
            <w:r>
              <w:rPr>
                <w:i/>
                <w:iCs/>
              </w:rPr>
              <w:t>Button Save</w:t>
            </w:r>
          </w:p>
        </w:tc>
        <w:tc>
          <w:tcPr>
            <w:tcW w:w="2376" w:type="dxa"/>
          </w:tcPr>
          <w:p w14:paraId="7D2182A1" w14:textId="77777777" w:rsidR="003F2959" w:rsidRDefault="003F2959"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tambah</w:t>
            </w:r>
          </w:p>
        </w:tc>
        <w:tc>
          <w:tcPr>
            <w:tcW w:w="2250" w:type="dxa"/>
          </w:tcPr>
          <w:p w14:paraId="099D6329" w14:textId="77777777" w:rsidR="003F2959" w:rsidRDefault="003F2959"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tambah</w:t>
            </w:r>
          </w:p>
        </w:tc>
        <w:tc>
          <w:tcPr>
            <w:tcW w:w="1170" w:type="dxa"/>
            <w:vAlign w:val="center"/>
          </w:tcPr>
          <w:p w14:paraId="75F1DB5B" w14:textId="77777777" w:rsidR="003F2959" w:rsidRDefault="003F2959" w:rsidP="00521B18">
            <w:pPr>
              <w:pStyle w:val="ListParagraph"/>
              <w:tabs>
                <w:tab w:val="left" w:pos="993"/>
              </w:tabs>
              <w:ind w:left="0"/>
              <w:jc w:val="both"/>
              <w:rPr>
                <w:b/>
                <w:bCs/>
              </w:rPr>
            </w:pPr>
            <w:r>
              <w:t>Valid</w:t>
            </w:r>
          </w:p>
        </w:tc>
      </w:tr>
      <w:tr w:rsidR="003F2959" w14:paraId="7BBC2527" w14:textId="77777777" w:rsidTr="007F108A">
        <w:tc>
          <w:tcPr>
            <w:tcW w:w="540" w:type="dxa"/>
            <w:vAlign w:val="center"/>
          </w:tcPr>
          <w:p w14:paraId="75ACB01E" w14:textId="77777777" w:rsidR="003F2959" w:rsidRPr="0069447B" w:rsidRDefault="003F2959" w:rsidP="00521B18">
            <w:pPr>
              <w:pStyle w:val="ListParagraph"/>
              <w:tabs>
                <w:tab w:val="left" w:pos="993"/>
              </w:tabs>
              <w:ind w:left="0"/>
              <w:jc w:val="both"/>
              <w:rPr>
                <w:bCs/>
              </w:rPr>
            </w:pPr>
            <w:r>
              <w:rPr>
                <w:bCs/>
              </w:rPr>
              <w:t>2</w:t>
            </w:r>
          </w:p>
        </w:tc>
        <w:tc>
          <w:tcPr>
            <w:tcW w:w="1224" w:type="dxa"/>
            <w:vAlign w:val="center"/>
          </w:tcPr>
          <w:p w14:paraId="7CED60A3" w14:textId="77777777" w:rsidR="003F2959" w:rsidRDefault="003F2959" w:rsidP="00521B18">
            <w:pPr>
              <w:pStyle w:val="ListParagraph"/>
              <w:tabs>
                <w:tab w:val="left" w:pos="993"/>
              </w:tabs>
              <w:ind w:left="0"/>
              <w:jc w:val="both"/>
              <w:rPr>
                <w:i/>
                <w:iCs/>
              </w:rPr>
            </w:pPr>
            <w:r>
              <w:rPr>
                <w:i/>
                <w:iCs/>
              </w:rPr>
              <w:t>Button Back</w:t>
            </w:r>
          </w:p>
        </w:tc>
        <w:tc>
          <w:tcPr>
            <w:tcW w:w="2376" w:type="dxa"/>
          </w:tcPr>
          <w:p w14:paraId="39A1433A" w14:textId="32539FD7" w:rsidR="003F2959" w:rsidRDefault="003F2959" w:rsidP="00521B18">
            <w:pPr>
              <w:pStyle w:val="ListParagraph"/>
              <w:tabs>
                <w:tab w:val="left" w:pos="993"/>
              </w:tabs>
              <w:ind w:left="0"/>
              <w:jc w:val="both"/>
            </w:pPr>
            <w:r>
              <w:t xml:space="preserve">Menuju ke halaman </w:t>
            </w:r>
            <w:r w:rsidRPr="00170318">
              <w:rPr>
                <w:i/>
                <w:iCs/>
              </w:rPr>
              <w:t xml:space="preserve"> </w:t>
            </w:r>
            <w:r>
              <w:rPr>
                <w:iCs/>
              </w:rPr>
              <w:t>Kelas</w:t>
            </w:r>
          </w:p>
        </w:tc>
        <w:tc>
          <w:tcPr>
            <w:tcW w:w="2250" w:type="dxa"/>
          </w:tcPr>
          <w:p w14:paraId="7A9CE534" w14:textId="22C6D9DA" w:rsidR="003F2959" w:rsidRDefault="003F2959" w:rsidP="00521B18">
            <w:pPr>
              <w:pStyle w:val="ListParagraph"/>
              <w:tabs>
                <w:tab w:val="left" w:pos="993"/>
              </w:tabs>
              <w:ind w:left="0"/>
              <w:jc w:val="both"/>
            </w:pPr>
            <w:r>
              <w:t xml:space="preserve">Menuju ke halaman </w:t>
            </w:r>
            <w:r w:rsidRPr="00170318">
              <w:rPr>
                <w:i/>
                <w:iCs/>
              </w:rPr>
              <w:t xml:space="preserve"> </w:t>
            </w:r>
            <w:r>
              <w:rPr>
                <w:iCs/>
              </w:rPr>
              <w:t>Kelas</w:t>
            </w:r>
          </w:p>
        </w:tc>
        <w:tc>
          <w:tcPr>
            <w:tcW w:w="1170" w:type="dxa"/>
            <w:vAlign w:val="center"/>
          </w:tcPr>
          <w:p w14:paraId="7011F3A0" w14:textId="77777777" w:rsidR="003F2959" w:rsidRDefault="003F2959" w:rsidP="00521B18">
            <w:pPr>
              <w:pStyle w:val="ListParagraph"/>
              <w:tabs>
                <w:tab w:val="left" w:pos="993"/>
              </w:tabs>
              <w:ind w:left="0"/>
              <w:jc w:val="both"/>
            </w:pPr>
            <w:r>
              <w:t>Valid</w:t>
            </w:r>
          </w:p>
        </w:tc>
      </w:tr>
    </w:tbl>
    <w:p w14:paraId="42BE9A94" w14:textId="77777777" w:rsidR="003F2959" w:rsidRDefault="003F2959" w:rsidP="003F2959">
      <w:pPr>
        <w:pStyle w:val="ListParagraph"/>
        <w:ind w:left="1080"/>
        <w:rPr>
          <w:lang w:val="en-ID"/>
        </w:rPr>
      </w:pPr>
    </w:p>
    <w:p w14:paraId="78D05F4D" w14:textId="3519F7F0" w:rsidR="003F2959" w:rsidRDefault="003F2959" w:rsidP="00A50BED">
      <w:pPr>
        <w:pStyle w:val="ListParagraph"/>
        <w:numPr>
          <w:ilvl w:val="0"/>
          <w:numId w:val="88"/>
        </w:numPr>
        <w:ind w:left="1080" w:hanging="720"/>
        <w:rPr>
          <w:lang w:val="en-ID"/>
        </w:rPr>
      </w:pPr>
      <w:r>
        <w:rPr>
          <w:lang w:val="en-ID"/>
        </w:rPr>
        <w:t>Hasil Pengujian Halaman Edit Kelas</w:t>
      </w:r>
    </w:p>
    <w:p w14:paraId="10105525" w14:textId="04E98F2D" w:rsidR="0029263B" w:rsidRPr="0029263B" w:rsidRDefault="0029263B" w:rsidP="0029263B">
      <w:pPr>
        <w:pStyle w:val="Caption"/>
        <w:keepNext/>
        <w:rPr>
          <w:lang w:val="en-US"/>
        </w:rPr>
      </w:pPr>
      <w:bookmarkStart w:id="3370" w:name="_Toc94361202"/>
      <w:bookmarkStart w:id="3371" w:name="_Toc94361623"/>
      <w:r>
        <w:t xml:space="preserve">Tabel 4. </w:t>
      </w:r>
      <w:r>
        <w:fldChar w:fldCharType="begin"/>
      </w:r>
      <w:r>
        <w:instrText xml:space="preserve"> SEQ Tabel_4. \* ARABIC </w:instrText>
      </w:r>
      <w:r>
        <w:fldChar w:fldCharType="separate"/>
      </w:r>
      <w:r>
        <w:rPr>
          <w:noProof/>
        </w:rPr>
        <w:t>32</w:t>
      </w:r>
      <w:r>
        <w:fldChar w:fldCharType="end"/>
      </w:r>
      <w:r>
        <w:rPr>
          <w:lang w:val="en-US"/>
        </w:rPr>
        <w:t xml:space="preserve"> </w:t>
      </w:r>
      <w:r w:rsidRPr="003F2959">
        <w:rPr>
          <w:lang w:val="en-ID"/>
        </w:rPr>
        <w:t>Tabel Halaman Edit Kelas</w:t>
      </w:r>
      <w:bookmarkEnd w:id="3370"/>
      <w:bookmarkEnd w:id="3371"/>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3F2959" w14:paraId="2CE980BA" w14:textId="77777777" w:rsidTr="007F108A">
        <w:trPr>
          <w:ins w:id="3372" w:author="Windows User" w:date="2021-05-31T21:41:00Z"/>
        </w:trPr>
        <w:tc>
          <w:tcPr>
            <w:tcW w:w="540" w:type="dxa"/>
            <w:vAlign w:val="center"/>
          </w:tcPr>
          <w:p w14:paraId="2CFE5F1E" w14:textId="77777777" w:rsidR="003F2959" w:rsidRPr="002F2E78" w:rsidRDefault="003F2959" w:rsidP="00521B18">
            <w:pPr>
              <w:pStyle w:val="ListParagraph"/>
              <w:tabs>
                <w:tab w:val="left" w:pos="993"/>
              </w:tabs>
              <w:ind w:left="0"/>
              <w:jc w:val="both"/>
              <w:rPr>
                <w:b/>
              </w:rPr>
            </w:pPr>
            <w:r>
              <w:rPr>
                <w:b/>
                <w:bCs/>
              </w:rPr>
              <w:t>No</w:t>
            </w:r>
          </w:p>
        </w:tc>
        <w:tc>
          <w:tcPr>
            <w:tcW w:w="1224" w:type="dxa"/>
            <w:vAlign w:val="center"/>
          </w:tcPr>
          <w:p w14:paraId="3593BB38" w14:textId="77777777" w:rsidR="003F2959" w:rsidRPr="002F2E78" w:rsidRDefault="003F2959" w:rsidP="00521B18">
            <w:pPr>
              <w:pStyle w:val="ListParagraph"/>
              <w:tabs>
                <w:tab w:val="left" w:pos="993"/>
              </w:tabs>
              <w:ind w:left="0"/>
              <w:jc w:val="both"/>
              <w:rPr>
                <w:b/>
              </w:rPr>
            </w:pPr>
            <w:r>
              <w:rPr>
                <w:b/>
                <w:bCs/>
              </w:rPr>
              <w:t>Butir Uji</w:t>
            </w:r>
          </w:p>
        </w:tc>
        <w:tc>
          <w:tcPr>
            <w:tcW w:w="2376" w:type="dxa"/>
            <w:vAlign w:val="center"/>
          </w:tcPr>
          <w:p w14:paraId="7F822B75" w14:textId="77777777" w:rsidR="003F2959" w:rsidRPr="002F2E78" w:rsidRDefault="003F2959" w:rsidP="00521B18">
            <w:pPr>
              <w:pStyle w:val="ListParagraph"/>
              <w:tabs>
                <w:tab w:val="left" w:pos="993"/>
              </w:tabs>
              <w:ind w:left="0"/>
              <w:jc w:val="both"/>
              <w:rPr>
                <w:b/>
              </w:rPr>
            </w:pPr>
            <w:r>
              <w:rPr>
                <w:b/>
                <w:bCs/>
              </w:rPr>
              <w:t>Hasil Yang Diharapkan</w:t>
            </w:r>
          </w:p>
        </w:tc>
        <w:tc>
          <w:tcPr>
            <w:tcW w:w="2250" w:type="dxa"/>
            <w:vAlign w:val="center"/>
          </w:tcPr>
          <w:p w14:paraId="3FCA18B9" w14:textId="77777777" w:rsidR="003F2959" w:rsidRPr="002F2E78" w:rsidRDefault="003F2959" w:rsidP="00521B18">
            <w:pPr>
              <w:pStyle w:val="ListParagraph"/>
              <w:tabs>
                <w:tab w:val="left" w:pos="993"/>
              </w:tabs>
              <w:ind w:left="0"/>
              <w:jc w:val="both"/>
              <w:rPr>
                <w:b/>
              </w:rPr>
            </w:pPr>
            <w:r>
              <w:rPr>
                <w:b/>
                <w:bCs/>
              </w:rPr>
              <w:t>Hasil Pengujian</w:t>
            </w:r>
          </w:p>
        </w:tc>
        <w:tc>
          <w:tcPr>
            <w:tcW w:w="1170" w:type="dxa"/>
            <w:vAlign w:val="center"/>
          </w:tcPr>
          <w:p w14:paraId="4723365E" w14:textId="77777777" w:rsidR="003F2959" w:rsidRPr="002F2E78" w:rsidRDefault="003F2959" w:rsidP="00521B18">
            <w:pPr>
              <w:pStyle w:val="ListParagraph"/>
              <w:tabs>
                <w:tab w:val="left" w:pos="993"/>
              </w:tabs>
              <w:ind w:left="0"/>
              <w:jc w:val="both"/>
              <w:rPr>
                <w:b/>
              </w:rPr>
            </w:pPr>
            <w:r>
              <w:rPr>
                <w:b/>
                <w:bCs/>
              </w:rPr>
              <w:t>Validasi</w:t>
            </w:r>
          </w:p>
        </w:tc>
      </w:tr>
      <w:tr w:rsidR="003F2959" w14:paraId="19179A9E" w14:textId="77777777" w:rsidTr="007F108A">
        <w:tc>
          <w:tcPr>
            <w:tcW w:w="540" w:type="dxa"/>
            <w:vAlign w:val="center"/>
          </w:tcPr>
          <w:p w14:paraId="14FC2B7A" w14:textId="77777777" w:rsidR="003F2959" w:rsidRDefault="003F2959" w:rsidP="00521B18">
            <w:pPr>
              <w:pStyle w:val="ListParagraph"/>
              <w:tabs>
                <w:tab w:val="left" w:pos="993"/>
              </w:tabs>
              <w:ind w:left="0"/>
              <w:jc w:val="both"/>
              <w:rPr>
                <w:b/>
                <w:bCs/>
              </w:rPr>
            </w:pPr>
            <w:r w:rsidRPr="0069447B">
              <w:rPr>
                <w:bCs/>
              </w:rPr>
              <w:t>1</w:t>
            </w:r>
          </w:p>
        </w:tc>
        <w:tc>
          <w:tcPr>
            <w:tcW w:w="1224" w:type="dxa"/>
            <w:vAlign w:val="center"/>
          </w:tcPr>
          <w:p w14:paraId="291C9ADF" w14:textId="77777777" w:rsidR="003F2959" w:rsidRDefault="003F2959" w:rsidP="00521B18">
            <w:pPr>
              <w:pStyle w:val="ListParagraph"/>
              <w:tabs>
                <w:tab w:val="left" w:pos="993"/>
              </w:tabs>
              <w:ind w:left="0"/>
              <w:jc w:val="both"/>
              <w:rPr>
                <w:b/>
                <w:bCs/>
              </w:rPr>
            </w:pPr>
            <w:r>
              <w:rPr>
                <w:i/>
                <w:iCs/>
              </w:rPr>
              <w:t>Button Save</w:t>
            </w:r>
          </w:p>
        </w:tc>
        <w:tc>
          <w:tcPr>
            <w:tcW w:w="2376" w:type="dxa"/>
          </w:tcPr>
          <w:p w14:paraId="496E35A7" w14:textId="77777777" w:rsidR="003F2959" w:rsidRDefault="003F2959"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2250" w:type="dxa"/>
          </w:tcPr>
          <w:p w14:paraId="240D1CF0" w14:textId="77777777" w:rsidR="003F2959" w:rsidRDefault="003F2959" w:rsidP="00521B18">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1170" w:type="dxa"/>
            <w:vAlign w:val="center"/>
          </w:tcPr>
          <w:p w14:paraId="261BF1CA" w14:textId="77777777" w:rsidR="003F2959" w:rsidRDefault="003F2959" w:rsidP="00521B18">
            <w:pPr>
              <w:pStyle w:val="ListParagraph"/>
              <w:tabs>
                <w:tab w:val="left" w:pos="993"/>
              </w:tabs>
              <w:ind w:left="0"/>
              <w:jc w:val="both"/>
              <w:rPr>
                <w:b/>
                <w:bCs/>
              </w:rPr>
            </w:pPr>
            <w:r>
              <w:t>Valid</w:t>
            </w:r>
          </w:p>
        </w:tc>
      </w:tr>
      <w:tr w:rsidR="003F2959" w14:paraId="44A1C584" w14:textId="77777777" w:rsidTr="007F108A">
        <w:tc>
          <w:tcPr>
            <w:tcW w:w="540" w:type="dxa"/>
            <w:vAlign w:val="center"/>
          </w:tcPr>
          <w:p w14:paraId="399356C5" w14:textId="77777777" w:rsidR="003F2959" w:rsidRPr="0069447B" w:rsidRDefault="003F2959" w:rsidP="00521B18">
            <w:pPr>
              <w:pStyle w:val="ListParagraph"/>
              <w:tabs>
                <w:tab w:val="left" w:pos="993"/>
              </w:tabs>
              <w:ind w:left="0"/>
              <w:jc w:val="both"/>
              <w:rPr>
                <w:bCs/>
              </w:rPr>
            </w:pPr>
            <w:r>
              <w:rPr>
                <w:bCs/>
              </w:rPr>
              <w:t>2</w:t>
            </w:r>
          </w:p>
        </w:tc>
        <w:tc>
          <w:tcPr>
            <w:tcW w:w="1224" w:type="dxa"/>
            <w:vAlign w:val="center"/>
          </w:tcPr>
          <w:p w14:paraId="6474A652" w14:textId="77777777" w:rsidR="003F2959" w:rsidRDefault="003F2959" w:rsidP="00521B18">
            <w:pPr>
              <w:pStyle w:val="ListParagraph"/>
              <w:tabs>
                <w:tab w:val="left" w:pos="993"/>
              </w:tabs>
              <w:ind w:left="0"/>
              <w:jc w:val="both"/>
              <w:rPr>
                <w:i/>
                <w:iCs/>
              </w:rPr>
            </w:pPr>
            <w:r>
              <w:rPr>
                <w:i/>
                <w:iCs/>
              </w:rPr>
              <w:t>Button Back</w:t>
            </w:r>
          </w:p>
        </w:tc>
        <w:tc>
          <w:tcPr>
            <w:tcW w:w="2376" w:type="dxa"/>
          </w:tcPr>
          <w:p w14:paraId="6A1D8110" w14:textId="77777777" w:rsidR="003F2959" w:rsidRDefault="003F2959" w:rsidP="00521B18">
            <w:pPr>
              <w:pStyle w:val="ListParagraph"/>
              <w:tabs>
                <w:tab w:val="left" w:pos="993"/>
              </w:tabs>
              <w:ind w:left="0"/>
              <w:jc w:val="both"/>
            </w:pPr>
            <w:r>
              <w:t xml:space="preserve">Menuju ke halaman </w:t>
            </w:r>
            <w:r w:rsidRPr="00170318">
              <w:rPr>
                <w:i/>
                <w:iCs/>
              </w:rPr>
              <w:t xml:space="preserve"> </w:t>
            </w:r>
            <w:r>
              <w:rPr>
                <w:iCs/>
              </w:rPr>
              <w:t>Kelas</w:t>
            </w:r>
          </w:p>
        </w:tc>
        <w:tc>
          <w:tcPr>
            <w:tcW w:w="2250" w:type="dxa"/>
          </w:tcPr>
          <w:p w14:paraId="08ED2486" w14:textId="77777777" w:rsidR="003F2959" w:rsidRDefault="003F2959" w:rsidP="00521B18">
            <w:pPr>
              <w:pStyle w:val="ListParagraph"/>
              <w:tabs>
                <w:tab w:val="left" w:pos="993"/>
              </w:tabs>
              <w:ind w:left="0"/>
              <w:jc w:val="both"/>
            </w:pPr>
            <w:r>
              <w:t xml:space="preserve">Menuju ke halaman </w:t>
            </w:r>
            <w:r w:rsidRPr="00170318">
              <w:rPr>
                <w:i/>
                <w:iCs/>
              </w:rPr>
              <w:t xml:space="preserve"> </w:t>
            </w:r>
            <w:r>
              <w:rPr>
                <w:iCs/>
              </w:rPr>
              <w:t>Kelas</w:t>
            </w:r>
          </w:p>
        </w:tc>
        <w:tc>
          <w:tcPr>
            <w:tcW w:w="1170" w:type="dxa"/>
            <w:vAlign w:val="center"/>
          </w:tcPr>
          <w:p w14:paraId="0C9ED6C4" w14:textId="77777777" w:rsidR="003F2959" w:rsidRDefault="003F2959" w:rsidP="00521B18">
            <w:pPr>
              <w:pStyle w:val="ListParagraph"/>
              <w:tabs>
                <w:tab w:val="left" w:pos="993"/>
              </w:tabs>
              <w:ind w:left="0"/>
              <w:jc w:val="both"/>
            </w:pPr>
            <w:r>
              <w:t>Valid</w:t>
            </w:r>
          </w:p>
        </w:tc>
      </w:tr>
    </w:tbl>
    <w:p w14:paraId="163C0889" w14:textId="77777777" w:rsidR="003F2959" w:rsidRDefault="003F2959" w:rsidP="003F2959">
      <w:pPr>
        <w:pStyle w:val="ListParagraph"/>
        <w:ind w:left="1080"/>
        <w:rPr>
          <w:lang w:val="en-ID"/>
        </w:rPr>
      </w:pPr>
    </w:p>
    <w:p w14:paraId="27241E6C" w14:textId="77777777" w:rsidR="003F2959" w:rsidRDefault="003F2959" w:rsidP="003F2959">
      <w:pPr>
        <w:pStyle w:val="ListParagraph"/>
        <w:ind w:left="1080"/>
        <w:rPr>
          <w:lang w:val="en-ID"/>
        </w:rPr>
      </w:pPr>
    </w:p>
    <w:p w14:paraId="0ACFA4F3" w14:textId="77777777" w:rsidR="003F2959" w:rsidRPr="003F2959" w:rsidRDefault="003F2959" w:rsidP="003F2959">
      <w:pPr>
        <w:rPr>
          <w:lang w:val="en-ID"/>
        </w:rPr>
      </w:pPr>
    </w:p>
    <w:p w14:paraId="6FCD5D6D" w14:textId="68975165" w:rsidR="003F2959" w:rsidRDefault="003F2959" w:rsidP="00A50BED">
      <w:pPr>
        <w:pStyle w:val="ListParagraph"/>
        <w:numPr>
          <w:ilvl w:val="0"/>
          <w:numId w:val="88"/>
        </w:numPr>
        <w:ind w:left="1080" w:hanging="720"/>
        <w:rPr>
          <w:lang w:val="en-ID"/>
        </w:rPr>
      </w:pPr>
      <w:r>
        <w:rPr>
          <w:lang w:val="en-ID"/>
        </w:rPr>
        <w:t>Hasil Pengujian Halaman Detail Kelas</w:t>
      </w:r>
    </w:p>
    <w:p w14:paraId="655E4282" w14:textId="27073365" w:rsidR="0029263B" w:rsidRPr="0029263B" w:rsidRDefault="0029263B" w:rsidP="0029263B">
      <w:pPr>
        <w:pStyle w:val="Caption"/>
        <w:keepNext/>
        <w:rPr>
          <w:lang w:val="en-US"/>
        </w:rPr>
      </w:pPr>
      <w:bookmarkStart w:id="3373" w:name="_Toc94361203"/>
      <w:bookmarkStart w:id="3374" w:name="_Toc94361624"/>
      <w:r>
        <w:t xml:space="preserve">Tabel 4. </w:t>
      </w:r>
      <w:r>
        <w:fldChar w:fldCharType="begin"/>
      </w:r>
      <w:r>
        <w:instrText xml:space="preserve"> SEQ Tabel_4. \* ARABIC </w:instrText>
      </w:r>
      <w:r>
        <w:fldChar w:fldCharType="separate"/>
      </w:r>
      <w:r>
        <w:rPr>
          <w:noProof/>
        </w:rPr>
        <w:t>33</w:t>
      </w:r>
      <w:r>
        <w:fldChar w:fldCharType="end"/>
      </w:r>
      <w:r>
        <w:rPr>
          <w:lang w:val="en-US"/>
        </w:rPr>
        <w:t xml:space="preserve"> </w:t>
      </w:r>
      <w:r w:rsidRPr="003F2959">
        <w:rPr>
          <w:lang w:val="en-ID"/>
        </w:rPr>
        <w:t xml:space="preserve">Tabel Halaman </w:t>
      </w:r>
      <w:r>
        <w:rPr>
          <w:lang w:val="en-ID"/>
        </w:rPr>
        <w:t>Detail</w:t>
      </w:r>
      <w:r w:rsidRPr="003F2959">
        <w:rPr>
          <w:lang w:val="en-ID"/>
        </w:rPr>
        <w:t xml:space="preserve"> Kelas</w:t>
      </w:r>
      <w:bookmarkEnd w:id="3373"/>
      <w:bookmarkEnd w:id="3374"/>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3F2959" w14:paraId="1E7FB9C7" w14:textId="77777777" w:rsidTr="007F108A">
        <w:trPr>
          <w:ins w:id="3375" w:author="Windows User" w:date="2021-05-31T21:41:00Z"/>
        </w:trPr>
        <w:tc>
          <w:tcPr>
            <w:tcW w:w="540" w:type="dxa"/>
            <w:vAlign w:val="center"/>
          </w:tcPr>
          <w:p w14:paraId="17E025C6" w14:textId="77777777" w:rsidR="003F2959" w:rsidRPr="002F2E78" w:rsidRDefault="003F2959" w:rsidP="00521B18">
            <w:pPr>
              <w:pStyle w:val="ListParagraph"/>
              <w:tabs>
                <w:tab w:val="left" w:pos="993"/>
              </w:tabs>
              <w:ind w:left="0"/>
              <w:jc w:val="both"/>
              <w:rPr>
                <w:b/>
              </w:rPr>
            </w:pPr>
            <w:r>
              <w:rPr>
                <w:b/>
                <w:bCs/>
              </w:rPr>
              <w:t>No</w:t>
            </w:r>
          </w:p>
        </w:tc>
        <w:tc>
          <w:tcPr>
            <w:tcW w:w="1224" w:type="dxa"/>
            <w:vAlign w:val="center"/>
          </w:tcPr>
          <w:p w14:paraId="0D15D92D" w14:textId="77777777" w:rsidR="003F2959" w:rsidRPr="002F2E78" w:rsidRDefault="003F2959" w:rsidP="00521B18">
            <w:pPr>
              <w:pStyle w:val="ListParagraph"/>
              <w:tabs>
                <w:tab w:val="left" w:pos="993"/>
              </w:tabs>
              <w:ind w:left="0"/>
              <w:jc w:val="both"/>
              <w:rPr>
                <w:b/>
              </w:rPr>
            </w:pPr>
            <w:r>
              <w:rPr>
                <w:b/>
                <w:bCs/>
              </w:rPr>
              <w:t>Butir Uji</w:t>
            </w:r>
          </w:p>
        </w:tc>
        <w:tc>
          <w:tcPr>
            <w:tcW w:w="2376" w:type="dxa"/>
            <w:vAlign w:val="center"/>
          </w:tcPr>
          <w:p w14:paraId="1A394853" w14:textId="77777777" w:rsidR="003F2959" w:rsidRPr="002F2E78" w:rsidRDefault="003F2959" w:rsidP="00521B18">
            <w:pPr>
              <w:pStyle w:val="ListParagraph"/>
              <w:tabs>
                <w:tab w:val="left" w:pos="993"/>
              </w:tabs>
              <w:ind w:left="0"/>
              <w:jc w:val="both"/>
              <w:rPr>
                <w:b/>
              </w:rPr>
            </w:pPr>
            <w:r>
              <w:rPr>
                <w:b/>
                <w:bCs/>
              </w:rPr>
              <w:t>Hasil Yang Diharapkan</w:t>
            </w:r>
          </w:p>
        </w:tc>
        <w:tc>
          <w:tcPr>
            <w:tcW w:w="2250" w:type="dxa"/>
            <w:vAlign w:val="center"/>
          </w:tcPr>
          <w:p w14:paraId="22985BBD" w14:textId="77777777" w:rsidR="003F2959" w:rsidRPr="002F2E78" w:rsidRDefault="003F2959" w:rsidP="00521B18">
            <w:pPr>
              <w:pStyle w:val="ListParagraph"/>
              <w:tabs>
                <w:tab w:val="left" w:pos="993"/>
              </w:tabs>
              <w:ind w:left="0"/>
              <w:jc w:val="both"/>
              <w:rPr>
                <w:b/>
              </w:rPr>
            </w:pPr>
            <w:r>
              <w:rPr>
                <w:b/>
                <w:bCs/>
              </w:rPr>
              <w:t>Hasil Pengujian</w:t>
            </w:r>
          </w:p>
        </w:tc>
        <w:tc>
          <w:tcPr>
            <w:tcW w:w="1170" w:type="dxa"/>
            <w:vAlign w:val="center"/>
          </w:tcPr>
          <w:p w14:paraId="4A04355B" w14:textId="77777777" w:rsidR="003F2959" w:rsidRPr="002F2E78" w:rsidRDefault="003F2959" w:rsidP="00521B18">
            <w:pPr>
              <w:pStyle w:val="ListParagraph"/>
              <w:tabs>
                <w:tab w:val="left" w:pos="993"/>
              </w:tabs>
              <w:ind w:left="0"/>
              <w:jc w:val="both"/>
              <w:rPr>
                <w:b/>
              </w:rPr>
            </w:pPr>
            <w:r>
              <w:rPr>
                <w:b/>
                <w:bCs/>
              </w:rPr>
              <w:t>Validasi</w:t>
            </w:r>
          </w:p>
        </w:tc>
      </w:tr>
      <w:tr w:rsidR="003F2959" w14:paraId="6FA02B35" w14:textId="77777777" w:rsidTr="007F108A">
        <w:tc>
          <w:tcPr>
            <w:tcW w:w="540" w:type="dxa"/>
            <w:vAlign w:val="center"/>
          </w:tcPr>
          <w:p w14:paraId="2506D957" w14:textId="77777777" w:rsidR="003F2959" w:rsidRPr="0069447B" w:rsidRDefault="003F2959" w:rsidP="00521B18">
            <w:pPr>
              <w:pStyle w:val="ListParagraph"/>
              <w:tabs>
                <w:tab w:val="left" w:pos="993"/>
              </w:tabs>
              <w:ind w:left="0"/>
              <w:jc w:val="both"/>
              <w:rPr>
                <w:bCs/>
              </w:rPr>
            </w:pPr>
            <w:r>
              <w:rPr>
                <w:bCs/>
              </w:rPr>
              <w:t>1</w:t>
            </w:r>
          </w:p>
        </w:tc>
        <w:tc>
          <w:tcPr>
            <w:tcW w:w="1224" w:type="dxa"/>
            <w:vAlign w:val="center"/>
          </w:tcPr>
          <w:p w14:paraId="12CCB47A" w14:textId="77777777" w:rsidR="003F2959" w:rsidRDefault="003F2959" w:rsidP="00521B18">
            <w:pPr>
              <w:pStyle w:val="ListParagraph"/>
              <w:tabs>
                <w:tab w:val="left" w:pos="993"/>
              </w:tabs>
              <w:ind w:left="0"/>
              <w:jc w:val="both"/>
              <w:rPr>
                <w:i/>
                <w:iCs/>
              </w:rPr>
            </w:pPr>
            <w:r>
              <w:rPr>
                <w:i/>
                <w:iCs/>
              </w:rPr>
              <w:t>Button Back</w:t>
            </w:r>
          </w:p>
        </w:tc>
        <w:tc>
          <w:tcPr>
            <w:tcW w:w="2376" w:type="dxa"/>
          </w:tcPr>
          <w:p w14:paraId="523465F0" w14:textId="026A8FC8" w:rsidR="003F2959" w:rsidRDefault="003F2959" w:rsidP="00521B18">
            <w:pPr>
              <w:pStyle w:val="ListParagraph"/>
              <w:tabs>
                <w:tab w:val="left" w:pos="993"/>
              </w:tabs>
              <w:ind w:left="0"/>
              <w:jc w:val="both"/>
            </w:pPr>
            <w:r>
              <w:t xml:space="preserve">Menuju ke halaman </w:t>
            </w:r>
            <w:r w:rsidRPr="00170318">
              <w:rPr>
                <w:i/>
                <w:iCs/>
              </w:rPr>
              <w:t xml:space="preserve"> </w:t>
            </w:r>
            <w:r>
              <w:rPr>
                <w:iCs/>
              </w:rPr>
              <w:t>Kelas</w:t>
            </w:r>
          </w:p>
        </w:tc>
        <w:tc>
          <w:tcPr>
            <w:tcW w:w="2250" w:type="dxa"/>
          </w:tcPr>
          <w:p w14:paraId="3F379C2D" w14:textId="53AAF8D8" w:rsidR="003F2959" w:rsidRDefault="003F2959" w:rsidP="00521B18">
            <w:pPr>
              <w:pStyle w:val="ListParagraph"/>
              <w:tabs>
                <w:tab w:val="left" w:pos="993"/>
              </w:tabs>
              <w:ind w:left="0"/>
              <w:jc w:val="both"/>
            </w:pPr>
            <w:r>
              <w:t xml:space="preserve">Menuju ke halaman </w:t>
            </w:r>
            <w:r w:rsidRPr="00170318">
              <w:rPr>
                <w:i/>
                <w:iCs/>
              </w:rPr>
              <w:t xml:space="preserve"> </w:t>
            </w:r>
            <w:r>
              <w:rPr>
                <w:iCs/>
              </w:rPr>
              <w:t>Kelas</w:t>
            </w:r>
          </w:p>
        </w:tc>
        <w:tc>
          <w:tcPr>
            <w:tcW w:w="1170" w:type="dxa"/>
            <w:vAlign w:val="center"/>
          </w:tcPr>
          <w:p w14:paraId="536F4B14" w14:textId="77777777" w:rsidR="003F2959" w:rsidRDefault="003F2959" w:rsidP="00521B18">
            <w:pPr>
              <w:pStyle w:val="ListParagraph"/>
              <w:tabs>
                <w:tab w:val="left" w:pos="993"/>
              </w:tabs>
              <w:ind w:left="0"/>
              <w:jc w:val="both"/>
            </w:pPr>
            <w:r>
              <w:t>Valid</w:t>
            </w:r>
          </w:p>
        </w:tc>
      </w:tr>
    </w:tbl>
    <w:p w14:paraId="101A78F8" w14:textId="77777777" w:rsidR="003F2959" w:rsidRDefault="003F2959" w:rsidP="003F2959">
      <w:pPr>
        <w:pStyle w:val="ListParagraph"/>
        <w:ind w:left="1080"/>
        <w:rPr>
          <w:lang w:val="en-ID"/>
        </w:rPr>
      </w:pPr>
    </w:p>
    <w:p w14:paraId="487FF239" w14:textId="306A99D7" w:rsidR="003F2959" w:rsidRDefault="003F2959" w:rsidP="00A50BED">
      <w:pPr>
        <w:pStyle w:val="ListParagraph"/>
        <w:numPr>
          <w:ilvl w:val="0"/>
          <w:numId w:val="88"/>
        </w:numPr>
        <w:ind w:left="1080" w:hanging="720"/>
        <w:rPr>
          <w:lang w:val="en-ID"/>
        </w:rPr>
      </w:pPr>
      <w:r>
        <w:rPr>
          <w:lang w:val="en-ID"/>
        </w:rPr>
        <w:t>Hasil Pengujian Halaman Mapelkelas</w:t>
      </w:r>
    </w:p>
    <w:p w14:paraId="330E8ED9" w14:textId="31E26768" w:rsidR="0029263B" w:rsidRPr="0029263B" w:rsidRDefault="0029263B" w:rsidP="0029263B">
      <w:pPr>
        <w:pStyle w:val="Caption"/>
        <w:keepNext/>
        <w:rPr>
          <w:lang w:val="en-US"/>
        </w:rPr>
      </w:pPr>
      <w:bookmarkStart w:id="3376" w:name="_Toc94361204"/>
      <w:bookmarkStart w:id="3377" w:name="_Toc94361625"/>
      <w:r>
        <w:t xml:space="preserve">Tabel 4. </w:t>
      </w:r>
      <w:r>
        <w:fldChar w:fldCharType="begin"/>
      </w:r>
      <w:r>
        <w:instrText xml:space="preserve"> SEQ Tabel_4. \* ARABIC </w:instrText>
      </w:r>
      <w:r>
        <w:fldChar w:fldCharType="separate"/>
      </w:r>
      <w:r>
        <w:rPr>
          <w:noProof/>
        </w:rPr>
        <w:t>34</w:t>
      </w:r>
      <w:r>
        <w:fldChar w:fldCharType="end"/>
      </w:r>
      <w:r>
        <w:rPr>
          <w:lang w:val="en-US"/>
        </w:rPr>
        <w:t xml:space="preserve"> </w:t>
      </w:r>
      <w:r w:rsidRPr="003F2959">
        <w:rPr>
          <w:lang w:val="en-ID"/>
        </w:rPr>
        <w:t xml:space="preserve">Tabel Halaman </w:t>
      </w:r>
      <w:r>
        <w:rPr>
          <w:lang w:val="en-ID"/>
        </w:rPr>
        <w:t>Mapelkelas</w:t>
      </w:r>
      <w:bookmarkEnd w:id="3376"/>
      <w:bookmarkEnd w:id="3377"/>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3F2959" w14:paraId="7251FF67" w14:textId="77777777" w:rsidTr="007F108A">
        <w:trPr>
          <w:ins w:id="3378" w:author="Windows User" w:date="2021-05-31T21:41:00Z"/>
        </w:trPr>
        <w:tc>
          <w:tcPr>
            <w:tcW w:w="540" w:type="dxa"/>
            <w:vAlign w:val="center"/>
          </w:tcPr>
          <w:p w14:paraId="42B1D3A0" w14:textId="77777777" w:rsidR="003F2959" w:rsidRPr="002F2E78" w:rsidRDefault="003F2959" w:rsidP="00521B18">
            <w:pPr>
              <w:pStyle w:val="ListParagraph"/>
              <w:tabs>
                <w:tab w:val="left" w:pos="993"/>
              </w:tabs>
              <w:ind w:left="0"/>
              <w:jc w:val="both"/>
              <w:rPr>
                <w:b/>
              </w:rPr>
            </w:pPr>
            <w:r>
              <w:rPr>
                <w:b/>
                <w:bCs/>
              </w:rPr>
              <w:t>No</w:t>
            </w:r>
          </w:p>
        </w:tc>
        <w:tc>
          <w:tcPr>
            <w:tcW w:w="1224" w:type="dxa"/>
            <w:vAlign w:val="center"/>
          </w:tcPr>
          <w:p w14:paraId="3B108215" w14:textId="77777777" w:rsidR="003F2959" w:rsidRPr="002F2E78" w:rsidRDefault="003F2959" w:rsidP="00521B18">
            <w:pPr>
              <w:pStyle w:val="ListParagraph"/>
              <w:tabs>
                <w:tab w:val="left" w:pos="993"/>
              </w:tabs>
              <w:ind w:left="0"/>
              <w:jc w:val="both"/>
              <w:rPr>
                <w:b/>
              </w:rPr>
            </w:pPr>
            <w:r>
              <w:rPr>
                <w:b/>
                <w:bCs/>
              </w:rPr>
              <w:t>Butir Uji</w:t>
            </w:r>
          </w:p>
        </w:tc>
        <w:tc>
          <w:tcPr>
            <w:tcW w:w="2376" w:type="dxa"/>
            <w:vAlign w:val="center"/>
          </w:tcPr>
          <w:p w14:paraId="035B3B1F" w14:textId="77777777" w:rsidR="003F2959" w:rsidRPr="002F2E78" w:rsidRDefault="003F2959" w:rsidP="00521B18">
            <w:pPr>
              <w:pStyle w:val="ListParagraph"/>
              <w:tabs>
                <w:tab w:val="left" w:pos="993"/>
              </w:tabs>
              <w:ind w:left="0"/>
              <w:jc w:val="both"/>
              <w:rPr>
                <w:b/>
              </w:rPr>
            </w:pPr>
            <w:r>
              <w:rPr>
                <w:b/>
                <w:bCs/>
              </w:rPr>
              <w:t>Hasil Yang Diharapkan</w:t>
            </w:r>
          </w:p>
        </w:tc>
        <w:tc>
          <w:tcPr>
            <w:tcW w:w="2250" w:type="dxa"/>
            <w:vAlign w:val="center"/>
          </w:tcPr>
          <w:p w14:paraId="5DF7BF6B" w14:textId="77777777" w:rsidR="003F2959" w:rsidRPr="002F2E78" w:rsidRDefault="003F2959" w:rsidP="00521B18">
            <w:pPr>
              <w:pStyle w:val="ListParagraph"/>
              <w:tabs>
                <w:tab w:val="left" w:pos="993"/>
              </w:tabs>
              <w:ind w:left="0"/>
              <w:jc w:val="both"/>
              <w:rPr>
                <w:b/>
              </w:rPr>
            </w:pPr>
            <w:r>
              <w:rPr>
                <w:b/>
                <w:bCs/>
              </w:rPr>
              <w:t>Hasil Pengujian</w:t>
            </w:r>
          </w:p>
        </w:tc>
        <w:tc>
          <w:tcPr>
            <w:tcW w:w="1170" w:type="dxa"/>
            <w:vAlign w:val="center"/>
          </w:tcPr>
          <w:p w14:paraId="04775DB1" w14:textId="77777777" w:rsidR="003F2959" w:rsidRPr="002F2E78" w:rsidRDefault="003F2959" w:rsidP="00521B18">
            <w:pPr>
              <w:pStyle w:val="ListParagraph"/>
              <w:tabs>
                <w:tab w:val="left" w:pos="993"/>
              </w:tabs>
              <w:ind w:left="0"/>
              <w:jc w:val="both"/>
              <w:rPr>
                <w:b/>
              </w:rPr>
            </w:pPr>
            <w:r>
              <w:rPr>
                <w:b/>
                <w:bCs/>
              </w:rPr>
              <w:t>Validasi</w:t>
            </w:r>
          </w:p>
        </w:tc>
      </w:tr>
      <w:tr w:rsidR="003F2959" w14:paraId="61750E19" w14:textId="77777777" w:rsidTr="007F108A">
        <w:tc>
          <w:tcPr>
            <w:tcW w:w="540" w:type="dxa"/>
            <w:vAlign w:val="center"/>
          </w:tcPr>
          <w:p w14:paraId="4EC003C9" w14:textId="77777777" w:rsidR="003F2959" w:rsidRPr="0069447B" w:rsidRDefault="003F2959" w:rsidP="00521B18">
            <w:pPr>
              <w:pStyle w:val="ListParagraph"/>
              <w:tabs>
                <w:tab w:val="left" w:pos="993"/>
              </w:tabs>
              <w:ind w:left="0"/>
              <w:jc w:val="both"/>
              <w:rPr>
                <w:bCs/>
              </w:rPr>
            </w:pPr>
            <w:r>
              <w:rPr>
                <w:bCs/>
              </w:rPr>
              <w:t>1</w:t>
            </w:r>
          </w:p>
        </w:tc>
        <w:tc>
          <w:tcPr>
            <w:tcW w:w="1224" w:type="dxa"/>
            <w:vAlign w:val="center"/>
          </w:tcPr>
          <w:p w14:paraId="375E091E" w14:textId="32099360" w:rsidR="003F2959" w:rsidRDefault="003F2959" w:rsidP="00521B18">
            <w:pPr>
              <w:pStyle w:val="ListParagraph"/>
              <w:tabs>
                <w:tab w:val="left" w:pos="993"/>
              </w:tabs>
              <w:ind w:left="0"/>
              <w:jc w:val="both"/>
              <w:rPr>
                <w:i/>
                <w:iCs/>
              </w:rPr>
            </w:pPr>
            <w:r>
              <w:rPr>
                <w:i/>
                <w:iCs/>
              </w:rPr>
              <w:t xml:space="preserve">Button </w:t>
            </w:r>
            <w:r w:rsidRPr="003F2959">
              <w:rPr>
                <w:iCs/>
              </w:rPr>
              <w:t>Detail</w:t>
            </w:r>
          </w:p>
        </w:tc>
        <w:tc>
          <w:tcPr>
            <w:tcW w:w="2376" w:type="dxa"/>
          </w:tcPr>
          <w:p w14:paraId="2D90883C" w14:textId="57080712" w:rsidR="003F2959" w:rsidRDefault="003F2959" w:rsidP="00521B18">
            <w:pPr>
              <w:pStyle w:val="ListParagraph"/>
              <w:tabs>
                <w:tab w:val="left" w:pos="993"/>
              </w:tabs>
              <w:ind w:left="0"/>
              <w:jc w:val="both"/>
            </w:pPr>
            <w:r>
              <w:t xml:space="preserve">Menuju ke halaman </w:t>
            </w:r>
            <w:r w:rsidRPr="00170318">
              <w:rPr>
                <w:i/>
                <w:iCs/>
              </w:rPr>
              <w:t xml:space="preserve"> </w:t>
            </w:r>
            <w:r w:rsidRPr="003F2959">
              <w:rPr>
                <w:iCs/>
              </w:rPr>
              <w:t>Detail</w:t>
            </w:r>
            <w:r>
              <w:rPr>
                <w:i/>
                <w:iCs/>
              </w:rPr>
              <w:t xml:space="preserve"> </w:t>
            </w:r>
            <w:r>
              <w:rPr>
                <w:iCs/>
              </w:rPr>
              <w:t>Mapelkelas</w:t>
            </w:r>
          </w:p>
        </w:tc>
        <w:tc>
          <w:tcPr>
            <w:tcW w:w="2250" w:type="dxa"/>
          </w:tcPr>
          <w:p w14:paraId="1CC73273" w14:textId="1915229C" w:rsidR="003F2959" w:rsidRDefault="003F2959" w:rsidP="00521B18">
            <w:pPr>
              <w:pStyle w:val="ListParagraph"/>
              <w:tabs>
                <w:tab w:val="left" w:pos="993"/>
              </w:tabs>
              <w:ind w:left="0"/>
              <w:jc w:val="both"/>
            </w:pPr>
            <w:r>
              <w:t xml:space="preserve">Menuju ke halaman </w:t>
            </w:r>
            <w:r w:rsidRPr="00170318">
              <w:rPr>
                <w:i/>
                <w:iCs/>
              </w:rPr>
              <w:t xml:space="preserve"> </w:t>
            </w:r>
            <w:r>
              <w:rPr>
                <w:iCs/>
              </w:rPr>
              <w:t>Detail Mapelkelas</w:t>
            </w:r>
          </w:p>
        </w:tc>
        <w:tc>
          <w:tcPr>
            <w:tcW w:w="1170" w:type="dxa"/>
            <w:vAlign w:val="center"/>
          </w:tcPr>
          <w:p w14:paraId="20E738A6" w14:textId="77777777" w:rsidR="003F2959" w:rsidRDefault="003F2959" w:rsidP="00521B18">
            <w:pPr>
              <w:pStyle w:val="ListParagraph"/>
              <w:tabs>
                <w:tab w:val="left" w:pos="993"/>
              </w:tabs>
              <w:ind w:left="0"/>
              <w:jc w:val="both"/>
            </w:pPr>
            <w:r>
              <w:t>Valid</w:t>
            </w:r>
          </w:p>
        </w:tc>
      </w:tr>
    </w:tbl>
    <w:p w14:paraId="6A99FC22" w14:textId="77777777" w:rsidR="003F2959" w:rsidRDefault="003F2959" w:rsidP="003F2959">
      <w:pPr>
        <w:pStyle w:val="ListParagraph"/>
        <w:ind w:left="1080"/>
        <w:rPr>
          <w:lang w:val="en-ID"/>
        </w:rPr>
      </w:pPr>
    </w:p>
    <w:p w14:paraId="61194E95" w14:textId="0D116863" w:rsidR="003F2959" w:rsidRDefault="003F2959" w:rsidP="00A50BED">
      <w:pPr>
        <w:pStyle w:val="ListParagraph"/>
        <w:numPr>
          <w:ilvl w:val="0"/>
          <w:numId w:val="88"/>
        </w:numPr>
        <w:ind w:left="1080" w:hanging="720"/>
        <w:rPr>
          <w:lang w:val="en-ID"/>
        </w:rPr>
      </w:pPr>
      <w:r>
        <w:rPr>
          <w:lang w:val="en-ID"/>
        </w:rPr>
        <w:t>Hasil Pengujian Halaman Detail Mapelkelas</w:t>
      </w:r>
    </w:p>
    <w:p w14:paraId="57779370" w14:textId="4CC77DAD" w:rsidR="0029263B" w:rsidRPr="0029263B" w:rsidRDefault="0029263B" w:rsidP="0029263B">
      <w:pPr>
        <w:pStyle w:val="Caption"/>
        <w:keepNext/>
        <w:rPr>
          <w:lang w:val="en-US"/>
        </w:rPr>
      </w:pPr>
      <w:bookmarkStart w:id="3379" w:name="_Toc94361205"/>
      <w:bookmarkStart w:id="3380" w:name="_Toc94361626"/>
      <w:r>
        <w:t xml:space="preserve">Tabel 4. </w:t>
      </w:r>
      <w:r>
        <w:fldChar w:fldCharType="begin"/>
      </w:r>
      <w:r>
        <w:instrText xml:space="preserve"> SEQ Tabel_4. \* ARABIC </w:instrText>
      </w:r>
      <w:r>
        <w:fldChar w:fldCharType="separate"/>
      </w:r>
      <w:r>
        <w:rPr>
          <w:noProof/>
        </w:rPr>
        <w:t>35</w:t>
      </w:r>
      <w:r>
        <w:fldChar w:fldCharType="end"/>
      </w:r>
      <w:r>
        <w:rPr>
          <w:lang w:val="en-US"/>
        </w:rPr>
        <w:t xml:space="preserve"> </w:t>
      </w:r>
      <w:r w:rsidRPr="00077372">
        <w:rPr>
          <w:lang w:val="en-ID"/>
        </w:rPr>
        <w:t xml:space="preserve">Tabel Halaman </w:t>
      </w:r>
      <w:r>
        <w:rPr>
          <w:lang w:val="en-ID"/>
        </w:rPr>
        <w:t xml:space="preserve">Detail </w:t>
      </w:r>
      <w:r w:rsidRPr="00077372">
        <w:rPr>
          <w:lang w:val="en-ID"/>
        </w:rPr>
        <w:t>Mapelkelas</w:t>
      </w:r>
      <w:bookmarkEnd w:id="3379"/>
      <w:bookmarkEnd w:id="3380"/>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077372" w14:paraId="4FB9F6F1" w14:textId="77777777" w:rsidTr="007F108A">
        <w:trPr>
          <w:ins w:id="3381" w:author="Windows User" w:date="2021-05-31T21:41:00Z"/>
        </w:trPr>
        <w:tc>
          <w:tcPr>
            <w:tcW w:w="540" w:type="dxa"/>
            <w:vAlign w:val="center"/>
          </w:tcPr>
          <w:p w14:paraId="085E5FC3" w14:textId="77777777" w:rsidR="00077372" w:rsidRPr="002F2E78" w:rsidRDefault="00077372" w:rsidP="00521B18">
            <w:pPr>
              <w:pStyle w:val="ListParagraph"/>
              <w:tabs>
                <w:tab w:val="left" w:pos="993"/>
              </w:tabs>
              <w:ind w:left="0"/>
              <w:jc w:val="both"/>
              <w:rPr>
                <w:b/>
              </w:rPr>
            </w:pPr>
            <w:r>
              <w:rPr>
                <w:b/>
                <w:bCs/>
              </w:rPr>
              <w:t>No</w:t>
            </w:r>
          </w:p>
        </w:tc>
        <w:tc>
          <w:tcPr>
            <w:tcW w:w="1224" w:type="dxa"/>
            <w:vAlign w:val="center"/>
          </w:tcPr>
          <w:p w14:paraId="278C62F4" w14:textId="77777777" w:rsidR="00077372" w:rsidRPr="002F2E78" w:rsidRDefault="00077372" w:rsidP="00521B18">
            <w:pPr>
              <w:pStyle w:val="ListParagraph"/>
              <w:tabs>
                <w:tab w:val="left" w:pos="993"/>
              </w:tabs>
              <w:ind w:left="0"/>
              <w:jc w:val="both"/>
              <w:rPr>
                <w:b/>
              </w:rPr>
            </w:pPr>
            <w:r>
              <w:rPr>
                <w:b/>
                <w:bCs/>
              </w:rPr>
              <w:t>Butir Uji</w:t>
            </w:r>
          </w:p>
        </w:tc>
        <w:tc>
          <w:tcPr>
            <w:tcW w:w="2376" w:type="dxa"/>
            <w:vAlign w:val="center"/>
          </w:tcPr>
          <w:p w14:paraId="4FBCFD70" w14:textId="77777777" w:rsidR="00077372" w:rsidRPr="002F2E78" w:rsidRDefault="00077372" w:rsidP="00521B18">
            <w:pPr>
              <w:pStyle w:val="ListParagraph"/>
              <w:tabs>
                <w:tab w:val="left" w:pos="993"/>
              </w:tabs>
              <w:ind w:left="0"/>
              <w:jc w:val="both"/>
              <w:rPr>
                <w:b/>
              </w:rPr>
            </w:pPr>
            <w:r>
              <w:rPr>
                <w:b/>
                <w:bCs/>
              </w:rPr>
              <w:t>Hasil Yang Diharapkan</w:t>
            </w:r>
          </w:p>
        </w:tc>
        <w:tc>
          <w:tcPr>
            <w:tcW w:w="2250" w:type="dxa"/>
            <w:vAlign w:val="center"/>
          </w:tcPr>
          <w:p w14:paraId="20538084" w14:textId="77777777" w:rsidR="00077372" w:rsidRPr="002F2E78" w:rsidRDefault="00077372" w:rsidP="00521B18">
            <w:pPr>
              <w:pStyle w:val="ListParagraph"/>
              <w:tabs>
                <w:tab w:val="left" w:pos="993"/>
              </w:tabs>
              <w:ind w:left="0"/>
              <w:jc w:val="both"/>
              <w:rPr>
                <w:b/>
              </w:rPr>
            </w:pPr>
            <w:r>
              <w:rPr>
                <w:b/>
                <w:bCs/>
              </w:rPr>
              <w:t>Hasil Pengujian</w:t>
            </w:r>
          </w:p>
        </w:tc>
        <w:tc>
          <w:tcPr>
            <w:tcW w:w="1170" w:type="dxa"/>
            <w:vAlign w:val="center"/>
          </w:tcPr>
          <w:p w14:paraId="3E75FEBA" w14:textId="77777777" w:rsidR="00077372" w:rsidRPr="002F2E78" w:rsidRDefault="00077372" w:rsidP="00521B18">
            <w:pPr>
              <w:pStyle w:val="ListParagraph"/>
              <w:tabs>
                <w:tab w:val="left" w:pos="993"/>
              </w:tabs>
              <w:ind w:left="0"/>
              <w:jc w:val="both"/>
              <w:rPr>
                <w:b/>
              </w:rPr>
            </w:pPr>
            <w:r>
              <w:rPr>
                <w:b/>
                <w:bCs/>
              </w:rPr>
              <w:t>Validasi</w:t>
            </w:r>
          </w:p>
        </w:tc>
      </w:tr>
      <w:tr w:rsidR="00077372" w14:paraId="1DE6780C" w14:textId="77777777" w:rsidTr="007F108A">
        <w:tc>
          <w:tcPr>
            <w:tcW w:w="540" w:type="dxa"/>
            <w:vAlign w:val="center"/>
          </w:tcPr>
          <w:p w14:paraId="2C435F6F" w14:textId="77777777" w:rsidR="00077372" w:rsidRDefault="00077372" w:rsidP="00521B18">
            <w:pPr>
              <w:pStyle w:val="ListParagraph"/>
              <w:tabs>
                <w:tab w:val="left" w:pos="993"/>
              </w:tabs>
              <w:ind w:left="0"/>
              <w:jc w:val="both"/>
              <w:rPr>
                <w:b/>
                <w:bCs/>
              </w:rPr>
            </w:pPr>
            <w:r w:rsidRPr="0069447B">
              <w:rPr>
                <w:bCs/>
              </w:rPr>
              <w:t>1</w:t>
            </w:r>
          </w:p>
        </w:tc>
        <w:tc>
          <w:tcPr>
            <w:tcW w:w="1224" w:type="dxa"/>
            <w:vAlign w:val="center"/>
          </w:tcPr>
          <w:p w14:paraId="2FB0DDAC" w14:textId="3A001028" w:rsidR="00077372" w:rsidRDefault="00077372" w:rsidP="00521B18">
            <w:pPr>
              <w:pStyle w:val="ListParagraph"/>
              <w:tabs>
                <w:tab w:val="left" w:pos="993"/>
              </w:tabs>
              <w:ind w:left="0"/>
              <w:jc w:val="both"/>
              <w:rPr>
                <w:b/>
                <w:bCs/>
              </w:rPr>
            </w:pPr>
            <w:r>
              <w:rPr>
                <w:i/>
                <w:iCs/>
              </w:rPr>
              <w:t xml:space="preserve">Drop Down </w:t>
            </w:r>
            <w:r>
              <w:rPr>
                <w:iCs/>
              </w:rPr>
              <w:t>Pilih Mapel</w:t>
            </w:r>
          </w:p>
        </w:tc>
        <w:tc>
          <w:tcPr>
            <w:tcW w:w="2376" w:type="dxa"/>
          </w:tcPr>
          <w:p w14:paraId="2F34D9BD" w14:textId="655BFF9F" w:rsidR="00077372" w:rsidRDefault="00077372" w:rsidP="00521B18">
            <w:pPr>
              <w:pStyle w:val="ListParagraph"/>
              <w:tabs>
                <w:tab w:val="left" w:pos="993"/>
              </w:tabs>
              <w:ind w:left="0"/>
              <w:jc w:val="both"/>
              <w:rPr>
                <w:b/>
                <w:bCs/>
              </w:rPr>
            </w:pPr>
            <w:r>
              <w:t>Menampilkan daftar Mapel yang ada di sistem</w:t>
            </w:r>
          </w:p>
        </w:tc>
        <w:tc>
          <w:tcPr>
            <w:tcW w:w="2250" w:type="dxa"/>
          </w:tcPr>
          <w:p w14:paraId="199201BA" w14:textId="50D7CB1D" w:rsidR="00077372" w:rsidRDefault="00077372" w:rsidP="00521B18">
            <w:pPr>
              <w:pStyle w:val="ListParagraph"/>
              <w:tabs>
                <w:tab w:val="left" w:pos="993"/>
              </w:tabs>
              <w:ind w:left="0"/>
              <w:jc w:val="both"/>
              <w:rPr>
                <w:b/>
                <w:bCs/>
              </w:rPr>
            </w:pPr>
            <w:r>
              <w:t>Menampilkan daftar Mapel yang ada di sistem</w:t>
            </w:r>
          </w:p>
        </w:tc>
        <w:tc>
          <w:tcPr>
            <w:tcW w:w="1170" w:type="dxa"/>
            <w:vAlign w:val="center"/>
          </w:tcPr>
          <w:p w14:paraId="1158FCC9" w14:textId="77777777" w:rsidR="00077372" w:rsidRDefault="00077372" w:rsidP="00521B18">
            <w:pPr>
              <w:pStyle w:val="ListParagraph"/>
              <w:tabs>
                <w:tab w:val="left" w:pos="993"/>
              </w:tabs>
              <w:ind w:left="0"/>
              <w:jc w:val="both"/>
              <w:rPr>
                <w:b/>
                <w:bCs/>
              </w:rPr>
            </w:pPr>
            <w:r>
              <w:t>Valid</w:t>
            </w:r>
          </w:p>
        </w:tc>
      </w:tr>
      <w:tr w:rsidR="00077372" w14:paraId="02B86752" w14:textId="77777777" w:rsidTr="007F108A">
        <w:tc>
          <w:tcPr>
            <w:tcW w:w="540" w:type="dxa"/>
            <w:vAlign w:val="center"/>
          </w:tcPr>
          <w:p w14:paraId="2D9833B6" w14:textId="77777777" w:rsidR="00077372" w:rsidRPr="0069447B" w:rsidRDefault="00077372" w:rsidP="00521B18">
            <w:pPr>
              <w:pStyle w:val="ListParagraph"/>
              <w:tabs>
                <w:tab w:val="left" w:pos="993"/>
              </w:tabs>
              <w:ind w:left="0"/>
              <w:jc w:val="both"/>
              <w:rPr>
                <w:bCs/>
              </w:rPr>
            </w:pPr>
            <w:r>
              <w:rPr>
                <w:bCs/>
              </w:rPr>
              <w:t>2</w:t>
            </w:r>
          </w:p>
        </w:tc>
        <w:tc>
          <w:tcPr>
            <w:tcW w:w="1224" w:type="dxa"/>
            <w:vAlign w:val="center"/>
          </w:tcPr>
          <w:p w14:paraId="43048E4E" w14:textId="3EA62F71" w:rsidR="00077372" w:rsidRDefault="00077372" w:rsidP="00521B18">
            <w:pPr>
              <w:pStyle w:val="ListParagraph"/>
              <w:tabs>
                <w:tab w:val="left" w:pos="993"/>
              </w:tabs>
              <w:ind w:left="0"/>
              <w:jc w:val="both"/>
              <w:rPr>
                <w:i/>
                <w:iCs/>
              </w:rPr>
            </w:pPr>
            <w:r>
              <w:rPr>
                <w:i/>
                <w:iCs/>
              </w:rPr>
              <w:t>Button Add</w:t>
            </w:r>
          </w:p>
        </w:tc>
        <w:tc>
          <w:tcPr>
            <w:tcW w:w="2376" w:type="dxa"/>
          </w:tcPr>
          <w:p w14:paraId="20D4213A" w14:textId="7196E2F8" w:rsidR="00077372" w:rsidRDefault="00077372" w:rsidP="00521B18">
            <w:pPr>
              <w:pStyle w:val="ListParagraph"/>
              <w:tabs>
                <w:tab w:val="left" w:pos="993"/>
              </w:tabs>
              <w:ind w:left="0"/>
              <w:jc w:val="both"/>
            </w:pPr>
            <w:r>
              <w:t>Menambahkan data dari daftar mapel yang di pilih pengguna</w:t>
            </w:r>
          </w:p>
        </w:tc>
        <w:tc>
          <w:tcPr>
            <w:tcW w:w="2250" w:type="dxa"/>
          </w:tcPr>
          <w:p w14:paraId="050B6E36" w14:textId="61485FCE" w:rsidR="00077372" w:rsidRDefault="00077372" w:rsidP="00521B18">
            <w:pPr>
              <w:pStyle w:val="ListParagraph"/>
              <w:tabs>
                <w:tab w:val="left" w:pos="993"/>
              </w:tabs>
              <w:ind w:left="0"/>
              <w:jc w:val="both"/>
            </w:pPr>
            <w:r>
              <w:t>Menambahkan data dari daftar mapel yang di pilih pengguna</w:t>
            </w:r>
          </w:p>
        </w:tc>
        <w:tc>
          <w:tcPr>
            <w:tcW w:w="1170" w:type="dxa"/>
            <w:vAlign w:val="center"/>
          </w:tcPr>
          <w:p w14:paraId="228FD3AD" w14:textId="77777777" w:rsidR="00077372" w:rsidRDefault="00077372" w:rsidP="00521B18">
            <w:pPr>
              <w:pStyle w:val="ListParagraph"/>
              <w:tabs>
                <w:tab w:val="left" w:pos="993"/>
              </w:tabs>
              <w:ind w:left="0"/>
              <w:jc w:val="both"/>
            </w:pPr>
            <w:r>
              <w:t>Valid</w:t>
            </w:r>
          </w:p>
        </w:tc>
      </w:tr>
      <w:tr w:rsidR="00077372" w14:paraId="1F516FD5" w14:textId="77777777" w:rsidTr="007F108A">
        <w:tc>
          <w:tcPr>
            <w:tcW w:w="540" w:type="dxa"/>
            <w:vAlign w:val="center"/>
          </w:tcPr>
          <w:p w14:paraId="77607599" w14:textId="77777777" w:rsidR="00077372" w:rsidRDefault="00077372" w:rsidP="00521B18">
            <w:pPr>
              <w:pStyle w:val="ListParagraph"/>
              <w:tabs>
                <w:tab w:val="left" w:pos="993"/>
              </w:tabs>
              <w:ind w:left="0"/>
              <w:jc w:val="both"/>
              <w:rPr>
                <w:bCs/>
              </w:rPr>
            </w:pPr>
            <w:r>
              <w:rPr>
                <w:bCs/>
              </w:rPr>
              <w:t>3</w:t>
            </w:r>
          </w:p>
        </w:tc>
        <w:tc>
          <w:tcPr>
            <w:tcW w:w="1224" w:type="dxa"/>
            <w:vAlign w:val="center"/>
          </w:tcPr>
          <w:p w14:paraId="4A8C735B" w14:textId="11FF3C3D" w:rsidR="00077372" w:rsidRDefault="00077372" w:rsidP="00521B18">
            <w:pPr>
              <w:pStyle w:val="ListParagraph"/>
              <w:tabs>
                <w:tab w:val="left" w:pos="993"/>
              </w:tabs>
              <w:ind w:left="0"/>
              <w:jc w:val="both"/>
              <w:rPr>
                <w:i/>
                <w:iCs/>
              </w:rPr>
            </w:pPr>
            <w:r>
              <w:rPr>
                <w:i/>
                <w:iCs/>
              </w:rPr>
              <w:t xml:space="preserve">Button </w:t>
            </w:r>
            <w:r w:rsidRPr="00077372">
              <w:rPr>
                <w:i/>
                <w:iCs/>
              </w:rPr>
              <w:t>Back</w:t>
            </w:r>
          </w:p>
        </w:tc>
        <w:tc>
          <w:tcPr>
            <w:tcW w:w="2376" w:type="dxa"/>
          </w:tcPr>
          <w:p w14:paraId="093255E2" w14:textId="62E8DED3" w:rsidR="00077372" w:rsidRDefault="00077372" w:rsidP="00521B18">
            <w:pPr>
              <w:pStyle w:val="ListParagraph"/>
              <w:tabs>
                <w:tab w:val="left" w:pos="993"/>
              </w:tabs>
              <w:ind w:left="0"/>
              <w:jc w:val="both"/>
            </w:pPr>
            <w:r>
              <w:t xml:space="preserve">Menuju ke halaman </w:t>
            </w:r>
            <w:r w:rsidRPr="00170318">
              <w:rPr>
                <w:i/>
                <w:iCs/>
              </w:rPr>
              <w:t xml:space="preserve"> </w:t>
            </w:r>
            <w:r>
              <w:rPr>
                <w:iCs/>
              </w:rPr>
              <w:t>Mapelkelas</w:t>
            </w:r>
          </w:p>
        </w:tc>
        <w:tc>
          <w:tcPr>
            <w:tcW w:w="2250" w:type="dxa"/>
          </w:tcPr>
          <w:p w14:paraId="6B158130" w14:textId="05A73452" w:rsidR="00077372" w:rsidRDefault="00077372" w:rsidP="00521B18">
            <w:pPr>
              <w:pStyle w:val="ListParagraph"/>
              <w:tabs>
                <w:tab w:val="left" w:pos="993"/>
              </w:tabs>
              <w:ind w:left="0"/>
              <w:jc w:val="both"/>
            </w:pPr>
            <w:r>
              <w:t xml:space="preserve">Menuju ke halaman </w:t>
            </w:r>
            <w:r w:rsidRPr="00170318">
              <w:rPr>
                <w:i/>
                <w:iCs/>
              </w:rPr>
              <w:t xml:space="preserve"> </w:t>
            </w:r>
            <w:r>
              <w:rPr>
                <w:iCs/>
              </w:rPr>
              <w:t>Mapelkelas</w:t>
            </w:r>
          </w:p>
        </w:tc>
        <w:tc>
          <w:tcPr>
            <w:tcW w:w="1170" w:type="dxa"/>
            <w:vAlign w:val="center"/>
          </w:tcPr>
          <w:p w14:paraId="3309F038" w14:textId="77777777" w:rsidR="00077372" w:rsidRDefault="00077372" w:rsidP="00521B18">
            <w:pPr>
              <w:pStyle w:val="ListParagraph"/>
              <w:tabs>
                <w:tab w:val="left" w:pos="993"/>
              </w:tabs>
              <w:ind w:left="0"/>
              <w:jc w:val="both"/>
            </w:pPr>
            <w:r>
              <w:t>Valid</w:t>
            </w:r>
          </w:p>
        </w:tc>
      </w:tr>
      <w:tr w:rsidR="00077372" w14:paraId="3950F93A" w14:textId="77777777" w:rsidTr="007F108A">
        <w:tc>
          <w:tcPr>
            <w:tcW w:w="540" w:type="dxa"/>
            <w:vAlign w:val="center"/>
          </w:tcPr>
          <w:p w14:paraId="1E779492" w14:textId="5927DF8F" w:rsidR="00077372" w:rsidRDefault="00077372" w:rsidP="00521B18">
            <w:pPr>
              <w:pStyle w:val="ListParagraph"/>
              <w:tabs>
                <w:tab w:val="left" w:pos="993"/>
              </w:tabs>
              <w:ind w:left="0"/>
              <w:jc w:val="both"/>
              <w:rPr>
                <w:bCs/>
              </w:rPr>
            </w:pPr>
            <w:r>
              <w:rPr>
                <w:bCs/>
              </w:rPr>
              <w:t>4</w:t>
            </w:r>
          </w:p>
        </w:tc>
        <w:tc>
          <w:tcPr>
            <w:tcW w:w="1224" w:type="dxa"/>
            <w:vAlign w:val="center"/>
          </w:tcPr>
          <w:p w14:paraId="6C8B7788" w14:textId="77777777" w:rsidR="00077372" w:rsidRDefault="00077372" w:rsidP="00521B18">
            <w:pPr>
              <w:pStyle w:val="ListParagraph"/>
              <w:tabs>
                <w:tab w:val="left" w:pos="993"/>
              </w:tabs>
              <w:ind w:left="0"/>
              <w:jc w:val="both"/>
              <w:rPr>
                <w:i/>
                <w:iCs/>
              </w:rPr>
            </w:pPr>
            <w:r>
              <w:rPr>
                <w:i/>
                <w:iCs/>
              </w:rPr>
              <w:t xml:space="preserve">Button </w:t>
            </w:r>
            <w:r w:rsidRPr="00531F55">
              <w:rPr>
                <w:iCs/>
              </w:rPr>
              <w:t>Hapus</w:t>
            </w:r>
          </w:p>
        </w:tc>
        <w:tc>
          <w:tcPr>
            <w:tcW w:w="2376" w:type="dxa"/>
          </w:tcPr>
          <w:p w14:paraId="3D759C16" w14:textId="77777777" w:rsidR="00077372" w:rsidRDefault="00077372" w:rsidP="00521B18">
            <w:pPr>
              <w:pStyle w:val="ListParagraph"/>
              <w:tabs>
                <w:tab w:val="left" w:pos="993"/>
              </w:tabs>
              <w:ind w:left="0"/>
              <w:jc w:val="both"/>
            </w:pPr>
            <w:r>
              <w:t>Menghapus data yang di pilih</w:t>
            </w:r>
          </w:p>
        </w:tc>
        <w:tc>
          <w:tcPr>
            <w:tcW w:w="2250" w:type="dxa"/>
          </w:tcPr>
          <w:p w14:paraId="63F1BF3F" w14:textId="77777777" w:rsidR="00077372" w:rsidRDefault="00077372" w:rsidP="00521B18">
            <w:pPr>
              <w:pStyle w:val="ListParagraph"/>
              <w:tabs>
                <w:tab w:val="left" w:pos="993"/>
              </w:tabs>
              <w:ind w:left="0"/>
              <w:jc w:val="both"/>
            </w:pPr>
            <w:r>
              <w:t>Menghapus data yang di pilih</w:t>
            </w:r>
          </w:p>
        </w:tc>
        <w:tc>
          <w:tcPr>
            <w:tcW w:w="1170" w:type="dxa"/>
            <w:vAlign w:val="center"/>
          </w:tcPr>
          <w:p w14:paraId="4C42CA20" w14:textId="77777777" w:rsidR="00077372" w:rsidRDefault="00077372" w:rsidP="00521B18">
            <w:pPr>
              <w:pStyle w:val="ListParagraph"/>
              <w:tabs>
                <w:tab w:val="left" w:pos="993"/>
              </w:tabs>
              <w:ind w:left="0"/>
              <w:jc w:val="both"/>
            </w:pPr>
            <w:r>
              <w:t>Valid</w:t>
            </w:r>
          </w:p>
        </w:tc>
      </w:tr>
    </w:tbl>
    <w:p w14:paraId="32FF54A0" w14:textId="77777777" w:rsidR="00077372" w:rsidRDefault="00077372" w:rsidP="003F2959">
      <w:pPr>
        <w:pStyle w:val="ListParagraph"/>
        <w:ind w:left="1080"/>
        <w:rPr>
          <w:lang w:val="en-ID"/>
        </w:rPr>
      </w:pPr>
    </w:p>
    <w:p w14:paraId="7F35C3FE" w14:textId="77777777" w:rsidR="00077372" w:rsidRDefault="00077372" w:rsidP="003F2959">
      <w:pPr>
        <w:pStyle w:val="ListParagraph"/>
        <w:ind w:left="1080"/>
        <w:rPr>
          <w:lang w:val="en-ID"/>
        </w:rPr>
      </w:pPr>
    </w:p>
    <w:p w14:paraId="7066C495" w14:textId="38A348F0" w:rsidR="00077372" w:rsidRPr="0029263B" w:rsidRDefault="00077372" w:rsidP="0029263B">
      <w:pPr>
        <w:rPr>
          <w:lang w:val="en-ID"/>
        </w:rPr>
      </w:pPr>
    </w:p>
    <w:p w14:paraId="5ADD6D3F" w14:textId="65B57BEB" w:rsidR="003F2959" w:rsidRDefault="00077372" w:rsidP="00A50BED">
      <w:pPr>
        <w:pStyle w:val="ListParagraph"/>
        <w:numPr>
          <w:ilvl w:val="0"/>
          <w:numId w:val="88"/>
        </w:numPr>
        <w:ind w:left="1080" w:hanging="720"/>
        <w:rPr>
          <w:lang w:val="en-ID"/>
        </w:rPr>
      </w:pPr>
      <w:r>
        <w:rPr>
          <w:lang w:val="en-ID"/>
        </w:rPr>
        <w:lastRenderedPageBreak/>
        <w:t>Hasil pengujian Halaman Jadwal</w:t>
      </w:r>
    </w:p>
    <w:p w14:paraId="434AC2FA" w14:textId="253D8886" w:rsidR="0029263B" w:rsidRPr="0029263B" w:rsidRDefault="0029263B" w:rsidP="0029263B">
      <w:pPr>
        <w:pStyle w:val="Caption"/>
        <w:keepNext/>
        <w:rPr>
          <w:lang w:val="en-US"/>
        </w:rPr>
      </w:pPr>
      <w:bookmarkStart w:id="3382" w:name="_Toc94361206"/>
      <w:bookmarkStart w:id="3383" w:name="_Toc94361627"/>
      <w:r>
        <w:t xml:space="preserve">Tabel 4. </w:t>
      </w:r>
      <w:r>
        <w:fldChar w:fldCharType="begin"/>
      </w:r>
      <w:r>
        <w:instrText xml:space="preserve"> SEQ Tabel_4. \* ARABIC </w:instrText>
      </w:r>
      <w:r>
        <w:fldChar w:fldCharType="separate"/>
      </w:r>
      <w:r>
        <w:rPr>
          <w:noProof/>
        </w:rPr>
        <w:t>36</w:t>
      </w:r>
      <w:r>
        <w:fldChar w:fldCharType="end"/>
      </w:r>
      <w:r>
        <w:rPr>
          <w:lang w:val="en-US"/>
        </w:rPr>
        <w:t xml:space="preserve"> </w:t>
      </w:r>
      <w:r w:rsidRPr="00077372">
        <w:rPr>
          <w:lang w:val="en-ID"/>
        </w:rPr>
        <w:t xml:space="preserve">Tabel Halaman </w:t>
      </w:r>
      <w:r>
        <w:rPr>
          <w:lang w:val="en-ID"/>
        </w:rPr>
        <w:t>Jadwal</w:t>
      </w:r>
      <w:bookmarkEnd w:id="3382"/>
      <w:bookmarkEnd w:id="3383"/>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077372" w14:paraId="26654ED0" w14:textId="77777777" w:rsidTr="007F108A">
        <w:trPr>
          <w:ins w:id="3384" w:author="Windows User" w:date="2021-05-31T21:41:00Z"/>
        </w:trPr>
        <w:tc>
          <w:tcPr>
            <w:tcW w:w="540" w:type="dxa"/>
            <w:vAlign w:val="center"/>
          </w:tcPr>
          <w:p w14:paraId="565F88BA" w14:textId="77777777" w:rsidR="00077372" w:rsidRPr="002F2E78" w:rsidRDefault="00077372" w:rsidP="007F108A">
            <w:pPr>
              <w:pStyle w:val="ListParagraph"/>
              <w:tabs>
                <w:tab w:val="left" w:pos="993"/>
              </w:tabs>
              <w:ind w:left="0"/>
              <w:jc w:val="center"/>
              <w:rPr>
                <w:b/>
              </w:rPr>
            </w:pPr>
            <w:r>
              <w:rPr>
                <w:b/>
                <w:bCs/>
              </w:rPr>
              <w:t>No</w:t>
            </w:r>
          </w:p>
        </w:tc>
        <w:tc>
          <w:tcPr>
            <w:tcW w:w="1224" w:type="dxa"/>
            <w:vAlign w:val="center"/>
          </w:tcPr>
          <w:p w14:paraId="2A0D2AA1" w14:textId="77777777" w:rsidR="00077372" w:rsidRPr="002F2E78" w:rsidRDefault="00077372" w:rsidP="007F108A">
            <w:pPr>
              <w:pStyle w:val="ListParagraph"/>
              <w:tabs>
                <w:tab w:val="left" w:pos="993"/>
              </w:tabs>
              <w:ind w:left="0"/>
              <w:jc w:val="center"/>
              <w:rPr>
                <w:b/>
              </w:rPr>
            </w:pPr>
            <w:r>
              <w:rPr>
                <w:b/>
                <w:bCs/>
              </w:rPr>
              <w:t>Butir Uji</w:t>
            </w:r>
          </w:p>
        </w:tc>
        <w:tc>
          <w:tcPr>
            <w:tcW w:w="2376" w:type="dxa"/>
            <w:vAlign w:val="center"/>
          </w:tcPr>
          <w:p w14:paraId="56291AE9" w14:textId="77777777" w:rsidR="00077372" w:rsidRPr="002F2E78" w:rsidRDefault="00077372" w:rsidP="007F108A">
            <w:pPr>
              <w:pStyle w:val="ListParagraph"/>
              <w:tabs>
                <w:tab w:val="left" w:pos="993"/>
              </w:tabs>
              <w:ind w:left="0"/>
              <w:jc w:val="center"/>
              <w:rPr>
                <w:b/>
              </w:rPr>
            </w:pPr>
            <w:r>
              <w:rPr>
                <w:b/>
                <w:bCs/>
              </w:rPr>
              <w:t>Hasil Yang Diharapkan</w:t>
            </w:r>
          </w:p>
        </w:tc>
        <w:tc>
          <w:tcPr>
            <w:tcW w:w="2250" w:type="dxa"/>
            <w:vAlign w:val="center"/>
          </w:tcPr>
          <w:p w14:paraId="01FA2DDF" w14:textId="77777777" w:rsidR="00077372" w:rsidRPr="002F2E78" w:rsidRDefault="00077372" w:rsidP="007F108A">
            <w:pPr>
              <w:pStyle w:val="ListParagraph"/>
              <w:tabs>
                <w:tab w:val="left" w:pos="993"/>
              </w:tabs>
              <w:ind w:left="0"/>
              <w:jc w:val="center"/>
              <w:rPr>
                <w:b/>
              </w:rPr>
            </w:pPr>
            <w:r>
              <w:rPr>
                <w:b/>
                <w:bCs/>
              </w:rPr>
              <w:t>Hasil Pengujian</w:t>
            </w:r>
          </w:p>
        </w:tc>
        <w:tc>
          <w:tcPr>
            <w:tcW w:w="1170" w:type="dxa"/>
            <w:vAlign w:val="center"/>
          </w:tcPr>
          <w:p w14:paraId="75BE7397" w14:textId="77777777" w:rsidR="00077372" w:rsidRPr="002F2E78" w:rsidRDefault="00077372" w:rsidP="007F108A">
            <w:pPr>
              <w:pStyle w:val="ListParagraph"/>
              <w:tabs>
                <w:tab w:val="left" w:pos="993"/>
              </w:tabs>
              <w:ind w:left="0"/>
              <w:jc w:val="center"/>
              <w:rPr>
                <w:b/>
              </w:rPr>
            </w:pPr>
            <w:r>
              <w:rPr>
                <w:b/>
                <w:bCs/>
              </w:rPr>
              <w:t>Validasi</w:t>
            </w:r>
          </w:p>
        </w:tc>
      </w:tr>
      <w:tr w:rsidR="00077372" w14:paraId="68C8ECEA" w14:textId="77777777" w:rsidTr="007F108A">
        <w:tc>
          <w:tcPr>
            <w:tcW w:w="540" w:type="dxa"/>
            <w:vAlign w:val="center"/>
          </w:tcPr>
          <w:p w14:paraId="178D3BC9" w14:textId="77777777" w:rsidR="00077372" w:rsidRPr="0069447B" w:rsidRDefault="00077372" w:rsidP="00521B18">
            <w:pPr>
              <w:pStyle w:val="ListParagraph"/>
              <w:tabs>
                <w:tab w:val="left" w:pos="993"/>
              </w:tabs>
              <w:ind w:left="0"/>
              <w:jc w:val="both"/>
              <w:rPr>
                <w:bCs/>
              </w:rPr>
            </w:pPr>
            <w:r>
              <w:rPr>
                <w:bCs/>
              </w:rPr>
              <w:t>1</w:t>
            </w:r>
          </w:p>
        </w:tc>
        <w:tc>
          <w:tcPr>
            <w:tcW w:w="1224" w:type="dxa"/>
            <w:vAlign w:val="center"/>
          </w:tcPr>
          <w:p w14:paraId="203B46AB" w14:textId="77777777" w:rsidR="00077372" w:rsidRDefault="00077372" w:rsidP="00521B18">
            <w:pPr>
              <w:pStyle w:val="ListParagraph"/>
              <w:tabs>
                <w:tab w:val="left" w:pos="993"/>
              </w:tabs>
              <w:ind w:left="0"/>
              <w:jc w:val="both"/>
              <w:rPr>
                <w:i/>
                <w:iCs/>
              </w:rPr>
            </w:pPr>
            <w:r>
              <w:rPr>
                <w:i/>
                <w:iCs/>
              </w:rPr>
              <w:t xml:space="preserve">Button </w:t>
            </w:r>
            <w:r w:rsidRPr="003F2959">
              <w:rPr>
                <w:iCs/>
              </w:rPr>
              <w:t>Detail</w:t>
            </w:r>
          </w:p>
        </w:tc>
        <w:tc>
          <w:tcPr>
            <w:tcW w:w="2376" w:type="dxa"/>
          </w:tcPr>
          <w:p w14:paraId="1D12CDE3" w14:textId="18A61D03" w:rsidR="00077372" w:rsidRDefault="00077372" w:rsidP="00521B18">
            <w:pPr>
              <w:pStyle w:val="ListParagraph"/>
              <w:tabs>
                <w:tab w:val="left" w:pos="993"/>
              </w:tabs>
              <w:ind w:left="0"/>
              <w:jc w:val="both"/>
            </w:pPr>
            <w:r>
              <w:t xml:space="preserve">Menuju ke halaman </w:t>
            </w:r>
            <w:r w:rsidRPr="00170318">
              <w:rPr>
                <w:i/>
                <w:iCs/>
              </w:rPr>
              <w:t xml:space="preserve"> </w:t>
            </w:r>
            <w:r w:rsidRPr="003F2959">
              <w:rPr>
                <w:iCs/>
              </w:rPr>
              <w:t>Detail</w:t>
            </w:r>
            <w:r>
              <w:rPr>
                <w:i/>
                <w:iCs/>
              </w:rPr>
              <w:t xml:space="preserve"> </w:t>
            </w:r>
            <w:r>
              <w:rPr>
                <w:iCs/>
              </w:rPr>
              <w:t>Jadwal</w:t>
            </w:r>
          </w:p>
        </w:tc>
        <w:tc>
          <w:tcPr>
            <w:tcW w:w="2250" w:type="dxa"/>
          </w:tcPr>
          <w:p w14:paraId="7571470B" w14:textId="2BFE7F7E" w:rsidR="00077372" w:rsidRDefault="00077372" w:rsidP="00521B18">
            <w:pPr>
              <w:pStyle w:val="ListParagraph"/>
              <w:tabs>
                <w:tab w:val="left" w:pos="993"/>
              </w:tabs>
              <w:ind w:left="0"/>
              <w:jc w:val="both"/>
            </w:pPr>
            <w:r>
              <w:t xml:space="preserve">Menuju ke halaman </w:t>
            </w:r>
            <w:r w:rsidRPr="00170318">
              <w:rPr>
                <w:i/>
                <w:iCs/>
              </w:rPr>
              <w:t xml:space="preserve"> </w:t>
            </w:r>
            <w:r>
              <w:rPr>
                <w:iCs/>
              </w:rPr>
              <w:t>Detail Jadwal</w:t>
            </w:r>
          </w:p>
        </w:tc>
        <w:tc>
          <w:tcPr>
            <w:tcW w:w="1170" w:type="dxa"/>
            <w:vAlign w:val="center"/>
          </w:tcPr>
          <w:p w14:paraId="15BF5913" w14:textId="77777777" w:rsidR="00077372" w:rsidRDefault="00077372" w:rsidP="00521B18">
            <w:pPr>
              <w:pStyle w:val="ListParagraph"/>
              <w:tabs>
                <w:tab w:val="left" w:pos="993"/>
              </w:tabs>
              <w:ind w:left="0"/>
              <w:jc w:val="both"/>
            </w:pPr>
            <w:r>
              <w:t>Valid</w:t>
            </w:r>
          </w:p>
        </w:tc>
      </w:tr>
    </w:tbl>
    <w:p w14:paraId="55337C08" w14:textId="77777777" w:rsidR="00077372" w:rsidRDefault="00077372" w:rsidP="00077372">
      <w:pPr>
        <w:pStyle w:val="ListParagraph"/>
        <w:ind w:left="1080"/>
        <w:rPr>
          <w:lang w:val="en-ID"/>
        </w:rPr>
      </w:pPr>
    </w:p>
    <w:p w14:paraId="69B8605E" w14:textId="62F119AF" w:rsidR="00077372" w:rsidRDefault="00077372" w:rsidP="00A50BED">
      <w:pPr>
        <w:pStyle w:val="ListParagraph"/>
        <w:numPr>
          <w:ilvl w:val="0"/>
          <w:numId w:val="88"/>
        </w:numPr>
        <w:ind w:left="1080" w:hanging="720"/>
        <w:rPr>
          <w:lang w:val="en-ID"/>
        </w:rPr>
      </w:pPr>
      <w:r>
        <w:rPr>
          <w:lang w:val="en-ID"/>
        </w:rPr>
        <w:t>Hasil Pengujian Halaman Detail Jadwal</w:t>
      </w:r>
    </w:p>
    <w:p w14:paraId="4000E719" w14:textId="0516EAB7" w:rsidR="00C618F0" w:rsidRPr="00C618F0" w:rsidRDefault="00C618F0" w:rsidP="00C618F0">
      <w:pPr>
        <w:pStyle w:val="Caption"/>
        <w:keepNext/>
        <w:rPr>
          <w:lang w:val="en-US"/>
        </w:rPr>
      </w:pPr>
      <w:bookmarkStart w:id="3385" w:name="_Toc94361207"/>
      <w:bookmarkStart w:id="3386" w:name="_Toc94361628"/>
      <w:r>
        <w:t xml:space="preserve">Tabel 4. </w:t>
      </w:r>
      <w:r>
        <w:fldChar w:fldCharType="begin"/>
      </w:r>
      <w:r>
        <w:instrText xml:space="preserve"> SEQ Tabel_4. \* ARABIC </w:instrText>
      </w:r>
      <w:r>
        <w:fldChar w:fldCharType="separate"/>
      </w:r>
      <w:r>
        <w:rPr>
          <w:noProof/>
        </w:rPr>
        <w:t>37</w:t>
      </w:r>
      <w:r>
        <w:fldChar w:fldCharType="end"/>
      </w:r>
      <w:r>
        <w:rPr>
          <w:lang w:val="en-US"/>
        </w:rPr>
        <w:t xml:space="preserve"> </w:t>
      </w:r>
      <w:r w:rsidRPr="00077372">
        <w:rPr>
          <w:lang w:val="en-ID"/>
        </w:rPr>
        <w:t xml:space="preserve">Tabel Halaman </w:t>
      </w:r>
      <w:r>
        <w:rPr>
          <w:lang w:val="en-ID"/>
        </w:rPr>
        <w:t xml:space="preserve">Detail </w:t>
      </w:r>
      <w:r w:rsidRPr="00077372">
        <w:rPr>
          <w:lang w:val="en-ID"/>
        </w:rPr>
        <w:t>Jadwal</w:t>
      </w:r>
      <w:bookmarkEnd w:id="3385"/>
      <w:bookmarkEnd w:id="3386"/>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077372" w14:paraId="6BB91FFD" w14:textId="77777777" w:rsidTr="007F108A">
        <w:trPr>
          <w:ins w:id="3387" w:author="Windows User" w:date="2021-05-31T21:41:00Z"/>
        </w:trPr>
        <w:tc>
          <w:tcPr>
            <w:tcW w:w="540" w:type="dxa"/>
            <w:vAlign w:val="center"/>
          </w:tcPr>
          <w:p w14:paraId="2A3B58A9" w14:textId="77777777" w:rsidR="00077372" w:rsidRPr="002F2E78" w:rsidRDefault="00077372" w:rsidP="00521B18">
            <w:pPr>
              <w:pStyle w:val="ListParagraph"/>
              <w:tabs>
                <w:tab w:val="left" w:pos="993"/>
              </w:tabs>
              <w:ind w:left="0"/>
              <w:jc w:val="both"/>
              <w:rPr>
                <w:b/>
              </w:rPr>
            </w:pPr>
            <w:r>
              <w:rPr>
                <w:b/>
                <w:bCs/>
              </w:rPr>
              <w:t>No</w:t>
            </w:r>
          </w:p>
        </w:tc>
        <w:tc>
          <w:tcPr>
            <w:tcW w:w="1224" w:type="dxa"/>
            <w:vAlign w:val="center"/>
          </w:tcPr>
          <w:p w14:paraId="41C5022B" w14:textId="77777777" w:rsidR="00077372" w:rsidRPr="002F2E78" w:rsidRDefault="00077372" w:rsidP="00521B18">
            <w:pPr>
              <w:pStyle w:val="ListParagraph"/>
              <w:tabs>
                <w:tab w:val="left" w:pos="993"/>
              </w:tabs>
              <w:ind w:left="0"/>
              <w:jc w:val="both"/>
              <w:rPr>
                <w:b/>
              </w:rPr>
            </w:pPr>
            <w:r>
              <w:rPr>
                <w:b/>
                <w:bCs/>
              </w:rPr>
              <w:t>Butir Uji</w:t>
            </w:r>
          </w:p>
        </w:tc>
        <w:tc>
          <w:tcPr>
            <w:tcW w:w="2376" w:type="dxa"/>
            <w:vAlign w:val="center"/>
          </w:tcPr>
          <w:p w14:paraId="3DF0FCFE" w14:textId="77777777" w:rsidR="00077372" w:rsidRPr="002F2E78" w:rsidRDefault="00077372" w:rsidP="00521B18">
            <w:pPr>
              <w:pStyle w:val="ListParagraph"/>
              <w:tabs>
                <w:tab w:val="left" w:pos="993"/>
              </w:tabs>
              <w:ind w:left="0"/>
              <w:jc w:val="both"/>
              <w:rPr>
                <w:b/>
              </w:rPr>
            </w:pPr>
            <w:r>
              <w:rPr>
                <w:b/>
                <w:bCs/>
              </w:rPr>
              <w:t>Hasil Yang Diharapkan</w:t>
            </w:r>
          </w:p>
        </w:tc>
        <w:tc>
          <w:tcPr>
            <w:tcW w:w="2250" w:type="dxa"/>
            <w:vAlign w:val="center"/>
          </w:tcPr>
          <w:p w14:paraId="61268027" w14:textId="77777777" w:rsidR="00077372" w:rsidRPr="002F2E78" w:rsidRDefault="00077372" w:rsidP="00521B18">
            <w:pPr>
              <w:pStyle w:val="ListParagraph"/>
              <w:tabs>
                <w:tab w:val="left" w:pos="993"/>
              </w:tabs>
              <w:ind w:left="0"/>
              <w:jc w:val="both"/>
              <w:rPr>
                <w:b/>
              </w:rPr>
            </w:pPr>
            <w:r>
              <w:rPr>
                <w:b/>
                <w:bCs/>
              </w:rPr>
              <w:t>Hasil Pengujian</w:t>
            </w:r>
          </w:p>
        </w:tc>
        <w:tc>
          <w:tcPr>
            <w:tcW w:w="1170" w:type="dxa"/>
            <w:vAlign w:val="center"/>
          </w:tcPr>
          <w:p w14:paraId="1D0F36E1" w14:textId="77777777" w:rsidR="00077372" w:rsidRPr="002F2E78" w:rsidRDefault="00077372" w:rsidP="00521B18">
            <w:pPr>
              <w:pStyle w:val="ListParagraph"/>
              <w:tabs>
                <w:tab w:val="left" w:pos="993"/>
              </w:tabs>
              <w:ind w:left="0"/>
              <w:jc w:val="both"/>
              <w:rPr>
                <w:b/>
              </w:rPr>
            </w:pPr>
            <w:r>
              <w:rPr>
                <w:b/>
                <w:bCs/>
              </w:rPr>
              <w:t>Validasi</w:t>
            </w:r>
          </w:p>
        </w:tc>
      </w:tr>
      <w:tr w:rsidR="00077372" w14:paraId="38675017" w14:textId="77777777" w:rsidTr="007F108A">
        <w:tc>
          <w:tcPr>
            <w:tcW w:w="540" w:type="dxa"/>
            <w:vAlign w:val="center"/>
          </w:tcPr>
          <w:p w14:paraId="380D2D57" w14:textId="77777777" w:rsidR="00077372" w:rsidRDefault="00077372" w:rsidP="00521B18">
            <w:pPr>
              <w:pStyle w:val="ListParagraph"/>
              <w:tabs>
                <w:tab w:val="left" w:pos="993"/>
              </w:tabs>
              <w:ind w:left="0"/>
              <w:jc w:val="both"/>
              <w:rPr>
                <w:b/>
                <w:bCs/>
              </w:rPr>
            </w:pPr>
            <w:r w:rsidRPr="0069447B">
              <w:rPr>
                <w:bCs/>
              </w:rPr>
              <w:t>1</w:t>
            </w:r>
          </w:p>
        </w:tc>
        <w:tc>
          <w:tcPr>
            <w:tcW w:w="1224" w:type="dxa"/>
            <w:vAlign w:val="center"/>
          </w:tcPr>
          <w:p w14:paraId="6C9122F7" w14:textId="77777777" w:rsidR="00077372" w:rsidRDefault="00077372" w:rsidP="00521B18">
            <w:pPr>
              <w:pStyle w:val="ListParagraph"/>
              <w:tabs>
                <w:tab w:val="left" w:pos="993"/>
              </w:tabs>
              <w:ind w:left="0"/>
              <w:jc w:val="both"/>
              <w:rPr>
                <w:b/>
                <w:bCs/>
              </w:rPr>
            </w:pPr>
            <w:r>
              <w:rPr>
                <w:i/>
                <w:iCs/>
              </w:rPr>
              <w:t xml:space="preserve">Drop Down </w:t>
            </w:r>
            <w:r>
              <w:rPr>
                <w:iCs/>
              </w:rPr>
              <w:t>Pilih Mapel</w:t>
            </w:r>
          </w:p>
        </w:tc>
        <w:tc>
          <w:tcPr>
            <w:tcW w:w="2376" w:type="dxa"/>
          </w:tcPr>
          <w:p w14:paraId="16F75F0F" w14:textId="1BB81B0C" w:rsidR="00077372" w:rsidRDefault="00077372" w:rsidP="00521B18">
            <w:pPr>
              <w:pStyle w:val="ListParagraph"/>
              <w:tabs>
                <w:tab w:val="left" w:pos="993"/>
              </w:tabs>
              <w:ind w:left="0"/>
              <w:jc w:val="both"/>
              <w:rPr>
                <w:b/>
                <w:bCs/>
              </w:rPr>
            </w:pPr>
            <w:r>
              <w:t>Menampilkan daftar Mapel yang ada di kelas</w:t>
            </w:r>
          </w:p>
        </w:tc>
        <w:tc>
          <w:tcPr>
            <w:tcW w:w="2250" w:type="dxa"/>
          </w:tcPr>
          <w:p w14:paraId="2B0689B5" w14:textId="734ADD05" w:rsidR="00077372" w:rsidRDefault="00077372" w:rsidP="00521B18">
            <w:pPr>
              <w:pStyle w:val="ListParagraph"/>
              <w:tabs>
                <w:tab w:val="left" w:pos="993"/>
              </w:tabs>
              <w:ind w:left="0"/>
              <w:jc w:val="both"/>
              <w:rPr>
                <w:b/>
                <w:bCs/>
              </w:rPr>
            </w:pPr>
            <w:r>
              <w:t>Menampilkan daftar Mapel yang ada di kelas</w:t>
            </w:r>
          </w:p>
        </w:tc>
        <w:tc>
          <w:tcPr>
            <w:tcW w:w="1170" w:type="dxa"/>
            <w:vAlign w:val="center"/>
          </w:tcPr>
          <w:p w14:paraId="34DDB4A1" w14:textId="77777777" w:rsidR="00077372" w:rsidRDefault="00077372" w:rsidP="00521B18">
            <w:pPr>
              <w:pStyle w:val="ListParagraph"/>
              <w:tabs>
                <w:tab w:val="left" w:pos="993"/>
              </w:tabs>
              <w:ind w:left="0"/>
              <w:jc w:val="both"/>
              <w:rPr>
                <w:b/>
                <w:bCs/>
              </w:rPr>
            </w:pPr>
            <w:r>
              <w:t>Valid</w:t>
            </w:r>
          </w:p>
        </w:tc>
      </w:tr>
      <w:tr w:rsidR="00077372" w14:paraId="461EF10C" w14:textId="77777777" w:rsidTr="007F108A">
        <w:tc>
          <w:tcPr>
            <w:tcW w:w="540" w:type="dxa"/>
            <w:vAlign w:val="center"/>
          </w:tcPr>
          <w:p w14:paraId="6E7866C2" w14:textId="77777777" w:rsidR="00077372" w:rsidRPr="0069447B" w:rsidRDefault="00077372" w:rsidP="00521B18">
            <w:pPr>
              <w:pStyle w:val="ListParagraph"/>
              <w:tabs>
                <w:tab w:val="left" w:pos="993"/>
              </w:tabs>
              <w:ind w:left="0"/>
              <w:jc w:val="both"/>
              <w:rPr>
                <w:bCs/>
              </w:rPr>
            </w:pPr>
            <w:r>
              <w:rPr>
                <w:bCs/>
              </w:rPr>
              <w:t>2</w:t>
            </w:r>
          </w:p>
        </w:tc>
        <w:tc>
          <w:tcPr>
            <w:tcW w:w="1224" w:type="dxa"/>
            <w:vAlign w:val="center"/>
          </w:tcPr>
          <w:p w14:paraId="1C0B099A" w14:textId="539A9236" w:rsidR="00077372" w:rsidRDefault="00077372" w:rsidP="00521B18">
            <w:pPr>
              <w:pStyle w:val="ListParagraph"/>
              <w:tabs>
                <w:tab w:val="left" w:pos="993"/>
              </w:tabs>
              <w:ind w:left="0"/>
              <w:jc w:val="both"/>
              <w:rPr>
                <w:i/>
                <w:iCs/>
              </w:rPr>
            </w:pPr>
            <w:r>
              <w:rPr>
                <w:i/>
                <w:iCs/>
              </w:rPr>
              <w:t xml:space="preserve">Drop Down </w:t>
            </w:r>
            <w:r>
              <w:rPr>
                <w:iCs/>
              </w:rPr>
              <w:t>Pilih Hari</w:t>
            </w:r>
          </w:p>
        </w:tc>
        <w:tc>
          <w:tcPr>
            <w:tcW w:w="2376" w:type="dxa"/>
          </w:tcPr>
          <w:p w14:paraId="6E7C2CCA" w14:textId="62F5B4DC" w:rsidR="00077372" w:rsidRDefault="00077372" w:rsidP="00521B18">
            <w:pPr>
              <w:pStyle w:val="ListParagraph"/>
              <w:tabs>
                <w:tab w:val="left" w:pos="993"/>
              </w:tabs>
              <w:ind w:left="0"/>
              <w:jc w:val="both"/>
            </w:pPr>
            <w:r>
              <w:t>Menampilkan daftar hari</w:t>
            </w:r>
          </w:p>
        </w:tc>
        <w:tc>
          <w:tcPr>
            <w:tcW w:w="2250" w:type="dxa"/>
          </w:tcPr>
          <w:p w14:paraId="2CCF250A" w14:textId="29CD0427" w:rsidR="00077372" w:rsidRDefault="00077372" w:rsidP="00521B18">
            <w:pPr>
              <w:pStyle w:val="ListParagraph"/>
              <w:tabs>
                <w:tab w:val="left" w:pos="993"/>
              </w:tabs>
              <w:ind w:left="0"/>
              <w:jc w:val="both"/>
            </w:pPr>
            <w:r>
              <w:t>Menampilkan daftar hari</w:t>
            </w:r>
          </w:p>
        </w:tc>
        <w:tc>
          <w:tcPr>
            <w:tcW w:w="1170" w:type="dxa"/>
            <w:vAlign w:val="center"/>
          </w:tcPr>
          <w:p w14:paraId="21CCBA97" w14:textId="77777777" w:rsidR="00077372" w:rsidRDefault="00077372" w:rsidP="00521B18">
            <w:pPr>
              <w:pStyle w:val="ListParagraph"/>
              <w:tabs>
                <w:tab w:val="left" w:pos="993"/>
              </w:tabs>
              <w:ind w:left="0"/>
              <w:jc w:val="both"/>
            </w:pPr>
            <w:r>
              <w:t>Valid</w:t>
            </w:r>
          </w:p>
        </w:tc>
      </w:tr>
      <w:tr w:rsidR="00077372" w14:paraId="46BCECB5" w14:textId="77777777" w:rsidTr="007F108A">
        <w:tc>
          <w:tcPr>
            <w:tcW w:w="540" w:type="dxa"/>
            <w:vAlign w:val="center"/>
          </w:tcPr>
          <w:p w14:paraId="2C122A0F" w14:textId="77777777" w:rsidR="00077372" w:rsidRDefault="00077372" w:rsidP="00521B18">
            <w:pPr>
              <w:pStyle w:val="ListParagraph"/>
              <w:tabs>
                <w:tab w:val="left" w:pos="993"/>
              </w:tabs>
              <w:ind w:left="0"/>
              <w:jc w:val="both"/>
              <w:rPr>
                <w:bCs/>
              </w:rPr>
            </w:pPr>
            <w:r>
              <w:rPr>
                <w:bCs/>
              </w:rPr>
              <w:t>3</w:t>
            </w:r>
          </w:p>
        </w:tc>
        <w:tc>
          <w:tcPr>
            <w:tcW w:w="1224" w:type="dxa"/>
            <w:vAlign w:val="center"/>
          </w:tcPr>
          <w:p w14:paraId="4FE44CFA" w14:textId="3104FE7E" w:rsidR="00077372" w:rsidRDefault="00077372" w:rsidP="00521B18">
            <w:pPr>
              <w:pStyle w:val="ListParagraph"/>
              <w:tabs>
                <w:tab w:val="left" w:pos="993"/>
              </w:tabs>
              <w:ind w:left="0"/>
              <w:jc w:val="both"/>
              <w:rPr>
                <w:i/>
                <w:iCs/>
              </w:rPr>
            </w:pPr>
            <w:r>
              <w:rPr>
                <w:i/>
                <w:iCs/>
              </w:rPr>
              <w:t xml:space="preserve">Drop Down </w:t>
            </w:r>
            <w:r>
              <w:rPr>
                <w:iCs/>
              </w:rPr>
              <w:t>Pilih Guru</w:t>
            </w:r>
          </w:p>
        </w:tc>
        <w:tc>
          <w:tcPr>
            <w:tcW w:w="2376" w:type="dxa"/>
          </w:tcPr>
          <w:p w14:paraId="0469F043" w14:textId="5F0BFEF8" w:rsidR="00077372" w:rsidRDefault="00077372" w:rsidP="00521B18">
            <w:pPr>
              <w:pStyle w:val="ListParagraph"/>
              <w:tabs>
                <w:tab w:val="left" w:pos="993"/>
              </w:tabs>
              <w:ind w:left="0"/>
              <w:jc w:val="both"/>
            </w:pPr>
            <w:r>
              <w:t>Menampilkan daftar Guru</w:t>
            </w:r>
          </w:p>
        </w:tc>
        <w:tc>
          <w:tcPr>
            <w:tcW w:w="2250" w:type="dxa"/>
          </w:tcPr>
          <w:p w14:paraId="6F32DADB" w14:textId="5474ECBD" w:rsidR="00077372" w:rsidRDefault="00077372" w:rsidP="00521B18">
            <w:pPr>
              <w:pStyle w:val="ListParagraph"/>
              <w:tabs>
                <w:tab w:val="left" w:pos="993"/>
              </w:tabs>
              <w:ind w:left="0"/>
              <w:jc w:val="both"/>
            </w:pPr>
            <w:r>
              <w:t>Menampilkan daftar Guru</w:t>
            </w:r>
          </w:p>
        </w:tc>
        <w:tc>
          <w:tcPr>
            <w:tcW w:w="1170" w:type="dxa"/>
            <w:vAlign w:val="center"/>
          </w:tcPr>
          <w:p w14:paraId="0D02FD52" w14:textId="77777777" w:rsidR="00077372" w:rsidRDefault="00077372" w:rsidP="00521B18">
            <w:pPr>
              <w:pStyle w:val="ListParagraph"/>
              <w:tabs>
                <w:tab w:val="left" w:pos="993"/>
              </w:tabs>
              <w:ind w:left="0"/>
              <w:jc w:val="both"/>
            </w:pPr>
            <w:r>
              <w:t>Valid</w:t>
            </w:r>
          </w:p>
        </w:tc>
      </w:tr>
      <w:tr w:rsidR="00077372" w14:paraId="3D1BCA78" w14:textId="77777777" w:rsidTr="007F108A">
        <w:tc>
          <w:tcPr>
            <w:tcW w:w="540" w:type="dxa"/>
            <w:vAlign w:val="center"/>
          </w:tcPr>
          <w:p w14:paraId="58D1C540" w14:textId="77777777" w:rsidR="00077372" w:rsidRDefault="00077372" w:rsidP="00521B18">
            <w:pPr>
              <w:pStyle w:val="ListParagraph"/>
              <w:tabs>
                <w:tab w:val="left" w:pos="993"/>
              </w:tabs>
              <w:ind w:left="0"/>
              <w:jc w:val="both"/>
              <w:rPr>
                <w:bCs/>
              </w:rPr>
            </w:pPr>
            <w:r>
              <w:rPr>
                <w:bCs/>
              </w:rPr>
              <w:t>4</w:t>
            </w:r>
          </w:p>
        </w:tc>
        <w:tc>
          <w:tcPr>
            <w:tcW w:w="1224" w:type="dxa"/>
            <w:vAlign w:val="center"/>
          </w:tcPr>
          <w:p w14:paraId="02891EDE" w14:textId="77777777" w:rsidR="00077372" w:rsidRDefault="00077372" w:rsidP="00521B18">
            <w:pPr>
              <w:pStyle w:val="ListParagraph"/>
              <w:tabs>
                <w:tab w:val="left" w:pos="993"/>
              </w:tabs>
              <w:ind w:left="0"/>
              <w:jc w:val="both"/>
              <w:rPr>
                <w:i/>
                <w:iCs/>
              </w:rPr>
            </w:pPr>
            <w:r>
              <w:rPr>
                <w:i/>
                <w:iCs/>
              </w:rPr>
              <w:t xml:space="preserve">Button </w:t>
            </w:r>
            <w:r w:rsidRPr="00531F55">
              <w:rPr>
                <w:iCs/>
              </w:rPr>
              <w:t>Hapus</w:t>
            </w:r>
          </w:p>
        </w:tc>
        <w:tc>
          <w:tcPr>
            <w:tcW w:w="2376" w:type="dxa"/>
          </w:tcPr>
          <w:p w14:paraId="6171CC5D" w14:textId="77777777" w:rsidR="00077372" w:rsidRDefault="00077372" w:rsidP="00521B18">
            <w:pPr>
              <w:pStyle w:val="ListParagraph"/>
              <w:tabs>
                <w:tab w:val="left" w:pos="993"/>
              </w:tabs>
              <w:ind w:left="0"/>
              <w:jc w:val="both"/>
            </w:pPr>
            <w:r>
              <w:t>Menghapus data yang di pilih</w:t>
            </w:r>
          </w:p>
        </w:tc>
        <w:tc>
          <w:tcPr>
            <w:tcW w:w="2250" w:type="dxa"/>
          </w:tcPr>
          <w:p w14:paraId="65BA01F3" w14:textId="77777777" w:rsidR="00077372" w:rsidRDefault="00077372" w:rsidP="00521B18">
            <w:pPr>
              <w:pStyle w:val="ListParagraph"/>
              <w:tabs>
                <w:tab w:val="left" w:pos="993"/>
              </w:tabs>
              <w:ind w:left="0"/>
              <w:jc w:val="both"/>
            </w:pPr>
            <w:r>
              <w:t>Menghapus data yang di pilih</w:t>
            </w:r>
          </w:p>
        </w:tc>
        <w:tc>
          <w:tcPr>
            <w:tcW w:w="1170" w:type="dxa"/>
            <w:vAlign w:val="center"/>
          </w:tcPr>
          <w:p w14:paraId="2BE9A2EB" w14:textId="77777777" w:rsidR="00077372" w:rsidRDefault="00077372" w:rsidP="00521B18">
            <w:pPr>
              <w:pStyle w:val="ListParagraph"/>
              <w:tabs>
                <w:tab w:val="left" w:pos="993"/>
              </w:tabs>
              <w:ind w:left="0"/>
              <w:jc w:val="both"/>
            </w:pPr>
            <w:r>
              <w:t>Valid</w:t>
            </w:r>
          </w:p>
        </w:tc>
      </w:tr>
      <w:tr w:rsidR="00077372" w14:paraId="3CAA0A1E" w14:textId="77777777" w:rsidTr="007F108A">
        <w:tc>
          <w:tcPr>
            <w:tcW w:w="540" w:type="dxa"/>
            <w:vAlign w:val="center"/>
          </w:tcPr>
          <w:p w14:paraId="4B315595" w14:textId="625307D9" w:rsidR="00077372" w:rsidRDefault="00077372" w:rsidP="00521B18">
            <w:pPr>
              <w:pStyle w:val="ListParagraph"/>
              <w:tabs>
                <w:tab w:val="left" w:pos="993"/>
              </w:tabs>
              <w:ind w:left="0"/>
              <w:jc w:val="both"/>
              <w:rPr>
                <w:bCs/>
              </w:rPr>
            </w:pPr>
            <w:r>
              <w:rPr>
                <w:bCs/>
              </w:rPr>
              <w:t>5</w:t>
            </w:r>
          </w:p>
        </w:tc>
        <w:tc>
          <w:tcPr>
            <w:tcW w:w="1224" w:type="dxa"/>
            <w:vAlign w:val="center"/>
          </w:tcPr>
          <w:p w14:paraId="3EAD0F91" w14:textId="3F0847A6" w:rsidR="00077372" w:rsidRDefault="00077372" w:rsidP="00521B18">
            <w:pPr>
              <w:pStyle w:val="ListParagraph"/>
              <w:tabs>
                <w:tab w:val="left" w:pos="993"/>
              </w:tabs>
              <w:ind w:left="0"/>
              <w:jc w:val="both"/>
              <w:rPr>
                <w:i/>
                <w:iCs/>
              </w:rPr>
            </w:pPr>
            <w:r>
              <w:rPr>
                <w:i/>
                <w:iCs/>
              </w:rPr>
              <w:t xml:space="preserve">Button </w:t>
            </w:r>
            <w:r w:rsidRPr="00077372">
              <w:rPr>
                <w:iCs/>
              </w:rPr>
              <w:t>Edit</w:t>
            </w:r>
          </w:p>
        </w:tc>
        <w:tc>
          <w:tcPr>
            <w:tcW w:w="2376" w:type="dxa"/>
          </w:tcPr>
          <w:p w14:paraId="103B10BC" w14:textId="37170175" w:rsidR="00077372" w:rsidRDefault="00077372" w:rsidP="00521B18">
            <w:pPr>
              <w:pStyle w:val="ListParagraph"/>
              <w:tabs>
                <w:tab w:val="left" w:pos="993"/>
              </w:tabs>
              <w:ind w:left="0"/>
              <w:jc w:val="both"/>
            </w:pPr>
            <w:r>
              <w:t xml:space="preserve">Menuju ke halaman </w:t>
            </w:r>
            <w:r w:rsidRPr="00170318">
              <w:rPr>
                <w:i/>
                <w:iCs/>
              </w:rPr>
              <w:t xml:space="preserve"> </w:t>
            </w:r>
            <w:r>
              <w:rPr>
                <w:iCs/>
              </w:rPr>
              <w:t>edit</w:t>
            </w:r>
            <w:r>
              <w:rPr>
                <w:i/>
                <w:iCs/>
              </w:rPr>
              <w:t xml:space="preserve"> </w:t>
            </w:r>
            <w:r>
              <w:rPr>
                <w:iCs/>
              </w:rPr>
              <w:t>Jadwal</w:t>
            </w:r>
          </w:p>
        </w:tc>
        <w:tc>
          <w:tcPr>
            <w:tcW w:w="2250" w:type="dxa"/>
          </w:tcPr>
          <w:p w14:paraId="44FDB4B8" w14:textId="1438AC0F" w:rsidR="00077372" w:rsidRDefault="00077372" w:rsidP="00521B18">
            <w:pPr>
              <w:pStyle w:val="ListParagraph"/>
              <w:tabs>
                <w:tab w:val="left" w:pos="993"/>
              </w:tabs>
              <w:ind w:left="0"/>
              <w:jc w:val="both"/>
            </w:pPr>
            <w:r>
              <w:t xml:space="preserve">Menuju ke halaman </w:t>
            </w:r>
            <w:r w:rsidRPr="00170318">
              <w:rPr>
                <w:i/>
                <w:iCs/>
              </w:rPr>
              <w:t xml:space="preserve"> </w:t>
            </w:r>
            <w:r>
              <w:rPr>
                <w:iCs/>
              </w:rPr>
              <w:t>edit</w:t>
            </w:r>
            <w:r>
              <w:rPr>
                <w:i/>
                <w:iCs/>
              </w:rPr>
              <w:t xml:space="preserve"> </w:t>
            </w:r>
            <w:r>
              <w:rPr>
                <w:iCs/>
              </w:rPr>
              <w:t>Jadwal</w:t>
            </w:r>
          </w:p>
        </w:tc>
        <w:tc>
          <w:tcPr>
            <w:tcW w:w="1170" w:type="dxa"/>
            <w:vAlign w:val="center"/>
          </w:tcPr>
          <w:p w14:paraId="540AC811" w14:textId="76BB1246" w:rsidR="00077372" w:rsidRDefault="00077372" w:rsidP="00521B18">
            <w:pPr>
              <w:pStyle w:val="ListParagraph"/>
              <w:tabs>
                <w:tab w:val="left" w:pos="993"/>
              </w:tabs>
              <w:ind w:left="0"/>
              <w:jc w:val="both"/>
            </w:pPr>
            <w:r>
              <w:t>Valid</w:t>
            </w:r>
          </w:p>
        </w:tc>
      </w:tr>
      <w:tr w:rsidR="00077372" w14:paraId="7BD4FAA6" w14:textId="77777777" w:rsidTr="007F108A">
        <w:tc>
          <w:tcPr>
            <w:tcW w:w="540" w:type="dxa"/>
            <w:vAlign w:val="center"/>
          </w:tcPr>
          <w:p w14:paraId="005D0F86" w14:textId="34A0A745" w:rsidR="00077372" w:rsidRDefault="00077372" w:rsidP="00521B18">
            <w:pPr>
              <w:pStyle w:val="ListParagraph"/>
              <w:tabs>
                <w:tab w:val="left" w:pos="993"/>
              </w:tabs>
              <w:ind w:left="0"/>
              <w:jc w:val="both"/>
              <w:rPr>
                <w:bCs/>
              </w:rPr>
            </w:pPr>
            <w:r>
              <w:rPr>
                <w:bCs/>
              </w:rPr>
              <w:t>6</w:t>
            </w:r>
          </w:p>
        </w:tc>
        <w:tc>
          <w:tcPr>
            <w:tcW w:w="1224" w:type="dxa"/>
            <w:vAlign w:val="center"/>
          </w:tcPr>
          <w:p w14:paraId="0D292A3A" w14:textId="2493396E" w:rsidR="00077372" w:rsidRDefault="00077372" w:rsidP="00521B18">
            <w:pPr>
              <w:pStyle w:val="ListParagraph"/>
              <w:tabs>
                <w:tab w:val="left" w:pos="993"/>
              </w:tabs>
              <w:ind w:left="0"/>
              <w:jc w:val="both"/>
              <w:rPr>
                <w:i/>
                <w:iCs/>
              </w:rPr>
            </w:pPr>
            <w:r>
              <w:rPr>
                <w:i/>
                <w:iCs/>
              </w:rPr>
              <w:t>Button Back</w:t>
            </w:r>
          </w:p>
        </w:tc>
        <w:tc>
          <w:tcPr>
            <w:tcW w:w="2376" w:type="dxa"/>
          </w:tcPr>
          <w:p w14:paraId="7F459C6E" w14:textId="60A5C6C9" w:rsidR="00077372" w:rsidRDefault="00077372" w:rsidP="00521B18">
            <w:pPr>
              <w:pStyle w:val="ListParagraph"/>
              <w:tabs>
                <w:tab w:val="left" w:pos="993"/>
              </w:tabs>
              <w:ind w:left="0"/>
              <w:jc w:val="both"/>
            </w:pPr>
            <w:r>
              <w:t xml:space="preserve">Menuju ke halaman </w:t>
            </w:r>
            <w:r>
              <w:rPr>
                <w:iCs/>
              </w:rPr>
              <w:t>Jadwal</w:t>
            </w:r>
          </w:p>
        </w:tc>
        <w:tc>
          <w:tcPr>
            <w:tcW w:w="2250" w:type="dxa"/>
          </w:tcPr>
          <w:p w14:paraId="2C8F1A5E" w14:textId="4874B363" w:rsidR="00077372" w:rsidRDefault="00BA0170" w:rsidP="00521B18">
            <w:pPr>
              <w:pStyle w:val="ListParagraph"/>
              <w:tabs>
                <w:tab w:val="left" w:pos="993"/>
              </w:tabs>
              <w:ind w:left="0"/>
              <w:jc w:val="both"/>
            </w:pPr>
            <w:r>
              <w:t xml:space="preserve">Menuju ke halaman </w:t>
            </w:r>
            <w:r>
              <w:rPr>
                <w:iCs/>
              </w:rPr>
              <w:t>Jadwal</w:t>
            </w:r>
          </w:p>
        </w:tc>
        <w:tc>
          <w:tcPr>
            <w:tcW w:w="1170" w:type="dxa"/>
            <w:vAlign w:val="center"/>
          </w:tcPr>
          <w:p w14:paraId="08F360CB" w14:textId="44BE6E62" w:rsidR="00077372" w:rsidRDefault="00BA0170" w:rsidP="00521B18">
            <w:pPr>
              <w:pStyle w:val="ListParagraph"/>
              <w:tabs>
                <w:tab w:val="left" w:pos="993"/>
              </w:tabs>
              <w:ind w:left="0"/>
              <w:jc w:val="both"/>
            </w:pPr>
            <w:r>
              <w:t>Valid</w:t>
            </w:r>
          </w:p>
        </w:tc>
      </w:tr>
      <w:tr w:rsidR="00BA0170" w14:paraId="3CDE3710" w14:textId="77777777" w:rsidTr="007F108A">
        <w:tc>
          <w:tcPr>
            <w:tcW w:w="540" w:type="dxa"/>
            <w:vAlign w:val="center"/>
          </w:tcPr>
          <w:p w14:paraId="68E0008D" w14:textId="33F345F7" w:rsidR="00BA0170" w:rsidRDefault="00BA0170" w:rsidP="00521B18">
            <w:pPr>
              <w:pStyle w:val="ListParagraph"/>
              <w:tabs>
                <w:tab w:val="left" w:pos="993"/>
              </w:tabs>
              <w:ind w:left="0"/>
              <w:jc w:val="both"/>
              <w:rPr>
                <w:bCs/>
              </w:rPr>
            </w:pPr>
            <w:r>
              <w:rPr>
                <w:bCs/>
              </w:rPr>
              <w:t xml:space="preserve">7 </w:t>
            </w:r>
          </w:p>
        </w:tc>
        <w:tc>
          <w:tcPr>
            <w:tcW w:w="1224" w:type="dxa"/>
            <w:vAlign w:val="center"/>
          </w:tcPr>
          <w:p w14:paraId="74822325" w14:textId="7D68277A" w:rsidR="00BA0170" w:rsidRDefault="00BA0170" w:rsidP="00521B18">
            <w:pPr>
              <w:pStyle w:val="ListParagraph"/>
              <w:tabs>
                <w:tab w:val="left" w:pos="993"/>
              </w:tabs>
              <w:ind w:left="0"/>
              <w:jc w:val="both"/>
              <w:rPr>
                <w:i/>
                <w:iCs/>
              </w:rPr>
            </w:pPr>
            <w:r>
              <w:rPr>
                <w:i/>
                <w:iCs/>
              </w:rPr>
              <w:t>Button save</w:t>
            </w:r>
          </w:p>
        </w:tc>
        <w:tc>
          <w:tcPr>
            <w:tcW w:w="2376" w:type="dxa"/>
          </w:tcPr>
          <w:p w14:paraId="3F8B414C" w14:textId="0441899F" w:rsidR="00BA0170" w:rsidRDefault="00BA0170" w:rsidP="00521B18">
            <w:pPr>
              <w:pStyle w:val="ListParagraph"/>
              <w:tabs>
                <w:tab w:val="left" w:pos="993"/>
              </w:tabs>
              <w:ind w:left="0"/>
              <w:jc w:val="both"/>
            </w:pPr>
            <w:r>
              <w:t xml:space="preserve">Memastikan seluruh </w:t>
            </w:r>
            <w:r>
              <w:rPr>
                <w:i/>
                <w:iCs/>
              </w:rPr>
              <w:t xml:space="preserve">form </w:t>
            </w:r>
            <w:r>
              <w:t xml:space="preserve">terisi dan tersimpan ke </w:t>
            </w:r>
            <w:r>
              <w:rPr>
                <w:i/>
                <w:iCs/>
              </w:rPr>
              <w:t>database</w:t>
            </w:r>
            <w:r>
              <w:t xml:space="preserve"> dengan memunculkan pesan data sudah berhasil di tambah</w:t>
            </w:r>
          </w:p>
        </w:tc>
        <w:tc>
          <w:tcPr>
            <w:tcW w:w="2250" w:type="dxa"/>
          </w:tcPr>
          <w:p w14:paraId="5C54C804" w14:textId="61495946" w:rsidR="00BA0170" w:rsidRDefault="00BA0170" w:rsidP="00521B18">
            <w:pPr>
              <w:pStyle w:val="ListParagraph"/>
              <w:tabs>
                <w:tab w:val="left" w:pos="993"/>
              </w:tabs>
              <w:ind w:left="0"/>
              <w:jc w:val="both"/>
            </w:pPr>
            <w:r>
              <w:t xml:space="preserve">Memastikan seluruh </w:t>
            </w:r>
            <w:r>
              <w:rPr>
                <w:i/>
                <w:iCs/>
              </w:rPr>
              <w:t xml:space="preserve">form </w:t>
            </w:r>
            <w:r>
              <w:t xml:space="preserve">terisi dan tersimpan ke </w:t>
            </w:r>
            <w:r>
              <w:rPr>
                <w:i/>
                <w:iCs/>
              </w:rPr>
              <w:t>database</w:t>
            </w:r>
            <w:r>
              <w:t xml:space="preserve"> dengan memunculkan pesan data sudah berhasil di tambah</w:t>
            </w:r>
          </w:p>
        </w:tc>
        <w:tc>
          <w:tcPr>
            <w:tcW w:w="1170" w:type="dxa"/>
            <w:vAlign w:val="center"/>
          </w:tcPr>
          <w:p w14:paraId="3B8A1F44" w14:textId="462BCF46" w:rsidR="00BA0170" w:rsidRDefault="00BA0170" w:rsidP="00521B18">
            <w:pPr>
              <w:pStyle w:val="ListParagraph"/>
              <w:tabs>
                <w:tab w:val="left" w:pos="993"/>
              </w:tabs>
              <w:ind w:left="0"/>
              <w:jc w:val="both"/>
            </w:pPr>
            <w:r>
              <w:t>Valid</w:t>
            </w:r>
          </w:p>
        </w:tc>
      </w:tr>
    </w:tbl>
    <w:p w14:paraId="4EA9CB82" w14:textId="77777777" w:rsidR="00077372" w:rsidRDefault="00077372" w:rsidP="00077372">
      <w:pPr>
        <w:pStyle w:val="ListParagraph"/>
        <w:ind w:left="1080"/>
        <w:rPr>
          <w:lang w:val="en-ID"/>
        </w:rPr>
      </w:pPr>
    </w:p>
    <w:p w14:paraId="5D6DD9F7" w14:textId="61252DEF" w:rsidR="00077372" w:rsidRDefault="00BA0170" w:rsidP="00A50BED">
      <w:pPr>
        <w:pStyle w:val="ListParagraph"/>
        <w:numPr>
          <w:ilvl w:val="0"/>
          <w:numId w:val="88"/>
        </w:numPr>
        <w:ind w:left="1080" w:hanging="720"/>
        <w:rPr>
          <w:lang w:val="en-ID"/>
        </w:rPr>
      </w:pPr>
      <w:r>
        <w:rPr>
          <w:lang w:val="en-ID"/>
        </w:rPr>
        <w:lastRenderedPageBreak/>
        <w:t>Hasil Pengujian Halaman Edit Jadwal</w:t>
      </w:r>
    </w:p>
    <w:p w14:paraId="19D2F3EE" w14:textId="2BAEB6BD" w:rsidR="00C618F0" w:rsidRPr="00C618F0" w:rsidRDefault="00C618F0" w:rsidP="00C618F0">
      <w:pPr>
        <w:jc w:val="center"/>
        <w:rPr>
          <w:lang w:val="en-ID"/>
        </w:rPr>
      </w:pPr>
      <w:bookmarkStart w:id="3388" w:name="_Toc94361208"/>
      <w:bookmarkStart w:id="3389" w:name="_Toc94361629"/>
      <w:r>
        <w:t xml:space="preserve">Tabel 4. </w:t>
      </w:r>
      <w:r w:rsidR="00460EF3">
        <w:rPr>
          <w:noProof/>
        </w:rPr>
        <w:fldChar w:fldCharType="begin"/>
      </w:r>
      <w:r w:rsidR="00460EF3">
        <w:rPr>
          <w:noProof/>
        </w:rPr>
        <w:instrText xml:space="preserve"> SEQ Tabel_4. \* ARABIC </w:instrText>
      </w:r>
      <w:r w:rsidR="00460EF3">
        <w:rPr>
          <w:noProof/>
        </w:rPr>
        <w:fldChar w:fldCharType="separate"/>
      </w:r>
      <w:r>
        <w:rPr>
          <w:noProof/>
        </w:rPr>
        <w:t>38</w:t>
      </w:r>
      <w:r w:rsidR="00460EF3">
        <w:rPr>
          <w:noProof/>
        </w:rPr>
        <w:fldChar w:fldCharType="end"/>
      </w:r>
      <w:r>
        <w:t xml:space="preserve"> </w:t>
      </w:r>
      <w:r w:rsidRPr="00BA0170">
        <w:rPr>
          <w:lang w:val="en-ID"/>
        </w:rPr>
        <w:t xml:space="preserve">Tabel Halaman </w:t>
      </w:r>
      <w:r>
        <w:rPr>
          <w:lang w:val="en-ID"/>
        </w:rPr>
        <w:t>Edit Jadwal</w:t>
      </w:r>
      <w:bookmarkEnd w:id="3388"/>
      <w:bookmarkEnd w:id="3389"/>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BA0170" w14:paraId="712B13EB" w14:textId="77777777" w:rsidTr="007F108A">
        <w:trPr>
          <w:ins w:id="3390" w:author="Windows User" w:date="2021-05-31T21:41:00Z"/>
        </w:trPr>
        <w:tc>
          <w:tcPr>
            <w:tcW w:w="540" w:type="dxa"/>
            <w:vAlign w:val="center"/>
          </w:tcPr>
          <w:p w14:paraId="514E9977" w14:textId="77777777" w:rsidR="00BA0170" w:rsidRPr="002F2E78" w:rsidRDefault="00BA0170" w:rsidP="007F108A">
            <w:pPr>
              <w:pStyle w:val="ListParagraph"/>
              <w:tabs>
                <w:tab w:val="left" w:pos="993"/>
              </w:tabs>
              <w:ind w:left="0"/>
              <w:jc w:val="center"/>
              <w:rPr>
                <w:b/>
              </w:rPr>
            </w:pPr>
            <w:r>
              <w:rPr>
                <w:b/>
                <w:bCs/>
              </w:rPr>
              <w:t>No</w:t>
            </w:r>
          </w:p>
        </w:tc>
        <w:tc>
          <w:tcPr>
            <w:tcW w:w="1224" w:type="dxa"/>
            <w:vAlign w:val="center"/>
          </w:tcPr>
          <w:p w14:paraId="4F6251C8" w14:textId="77777777" w:rsidR="00BA0170" w:rsidRPr="002F2E78" w:rsidRDefault="00BA0170" w:rsidP="007F108A">
            <w:pPr>
              <w:pStyle w:val="ListParagraph"/>
              <w:tabs>
                <w:tab w:val="left" w:pos="993"/>
              </w:tabs>
              <w:ind w:left="0"/>
              <w:jc w:val="center"/>
              <w:rPr>
                <w:b/>
              </w:rPr>
            </w:pPr>
            <w:r>
              <w:rPr>
                <w:b/>
                <w:bCs/>
              </w:rPr>
              <w:t>Butir Uji</w:t>
            </w:r>
          </w:p>
        </w:tc>
        <w:tc>
          <w:tcPr>
            <w:tcW w:w="2376" w:type="dxa"/>
            <w:vAlign w:val="center"/>
          </w:tcPr>
          <w:p w14:paraId="09E8408C" w14:textId="77777777" w:rsidR="00BA0170" w:rsidRPr="002F2E78" w:rsidRDefault="00BA0170" w:rsidP="007F108A">
            <w:pPr>
              <w:pStyle w:val="ListParagraph"/>
              <w:tabs>
                <w:tab w:val="left" w:pos="993"/>
              </w:tabs>
              <w:ind w:left="0"/>
              <w:jc w:val="center"/>
              <w:rPr>
                <w:b/>
              </w:rPr>
            </w:pPr>
            <w:r>
              <w:rPr>
                <w:b/>
                <w:bCs/>
              </w:rPr>
              <w:t>Hasil Yang Diharapkan</w:t>
            </w:r>
          </w:p>
        </w:tc>
        <w:tc>
          <w:tcPr>
            <w:tcW w:w="2250" w:type="dxa"/>
            <w:vAlign w:val="center"/>
          </w:tcPr>
          <w:p w14:paraId="2E00FB00" w14:textId="77777777" w:rsidR="00BA0170" w:rsidRPr="002F2E78" w:rsidRDefault="00BA0170" w:rsidP="007F108A">
            <w:pPr>
              <w:pStyle w:val="ListParagraph"/>
              <w:tabs>
                <w:tab w:val="left" w:pos="993"/>
              </w:tabs>
              <w:ind w:left="0"/>
              <w:jc w:val="center"/>
              <w:rPr>
                <w:b/>
              </w:rPr>
            </w:pPr>
            <w:r>
              <w:rPr>
                <w:b/>
                <w:bCs/>
              </w:rPr>
              <w:t>Hasil Pengujian</w:t>
            </w:r>
          </w:p>
        </w:tc>
        <w:tc>
          <w:tcPr>
            <w:tcW w:w="1170" w:type="dxa"/>
            <w:vAlign w:val="center"/>
          </w:tcPr>
          <w:p w14:paraId="76A9F50E" w14:textId="77777777" w:rsidR="00BA0170" w:rsidRPr="002F2E78" w:rsidRDefault="00BA0170" w:rsidP="007F108A">
            <w:pPr>
              <w:pStyle w:val="ListParagraph"/>
              <w:tabs>
                <w:tab w:val="left" w:pos="993"/>
              </w:tabs>
              <w:ind w:left="0"/>
              <w:jc w:val="center"/>
              <w:rPr>
                <w:b/>
              </w:rPr>
            </w:pPr>
            <w:r>
              <w:rPr>
                <w:b/>
                <w:bCs/>
              </w:rPr>
              <w:t>Validasi</w:t>
            </w:r>
          </w:p>
        </w:tc>
      </w:tr>
      <w:tr w:rsidR="00BA0170" w14:paraId="74ED1D74" w14:textId="77777777" w:rsidTr="007F108A">
        <w:tc>
          <w:tcPr>
            <w:tcW w:w="540" w:type="dxa"/>
            <w:vAlign w:val="center"/>
          </w:tcPr>
          <w:p w14:paraId="1CA805B3" w14:textId="77777777" w:rsidR="00BA0170" w:rsidRDefault="00BA0170" w:rsidP="007F108A">
            <w:pPr>
              <w:pStyle w:val="ListParagraph"/>
              <w:tabs>
                <w:tab w:val="left" w:pos="993"/>
              </w:tabs>
              <w:ind w:left="0"/>
              <w:jc w:val="center"/>
              <w:rPr>
                <w:b/>
                <w:bCs/>
              </w:rPr>
            </w:pPr>
            <w:r w:rsidRPr="0069447B">
              <w:rPr>
                <w:bCs/>
              </w:rPr>
              <w:t>1</w:t>
            </w:r>
          </w:p>
        </w:tc>
        <w:tc>
          <w:tcPr>
            <w:tcW w:w="1224" w:type="dxa"/>
            <w:vAlign w:val="center"/>
          </w:tcPr>
          <w:p w14:paraId="74EF6A15" w14:textId="77777777" w:rsidR="00BA0170" w:rsidRDefault="00BA0170" w:rsidP="00521B18">
            <w:pPr>
              <w:pStyle w:val="ListParagraph"/>
              <w:tabs>
                <w:tab w:val="left" w:pos="993"/>
              </w:tabs>
              <w:ind w:left="0"/>
              <w:jc w:val="both"/>
              <w:rPr>
                <w:b/>
                <w:bCs/>
              </w:rPr>
            </w:pPr>
            <w:r>
              <w:rPr>
                <w:i/>
                <w:iCs/>
              </w:rPr>
              <w:t xml:space="preserve">Drop Down </w:t>
            </w:r>
            <w:r>
              <w:rPr>
                <w:iCs/>
              </w:rPr>
              <w:t>Pilih Mapel</w:t>
            </w:r>
          </w:p>
        </w:tc>
        <w:tc>
          <w:tcPr>
            <w:tcW w:w="2376" w:type="dxa"/>
          </w:tcPr>
          <w:p w14:paraId="1FC5A177" w14:textId="77777777" w:rsidR="00BA0170" w:rsidRDefault="00BA0170" w:rsidP="00521B18">
            <w:pPr>
              <w:pStyle w:val="ListParagraph"/>
              <w:tabs>
                <w:tab w:val="left" w:pos="993"/>
              </w:tabs>
              <w:ind w:left="0"/>
              <w:jc w:val="both"/>
              <w:rPr>
                <w:b/>
                <w:bCs/>
              </w:rPr>
            </w:pPr>
            <w:r>
              <w:t>Menampilkan daftar Mapel yang ada di kelas</w:t>
            </w:r>
          </w:p>
        </w:tc>
        <w:tc>
          <w:tcPr>
            <w:tcW w:w="2250" w:type="dxa"/>
          </w:tcPr>
          <w:p w14:paraId="7BD01331" w14:textId="77777777" w:rsidR="00BA0170" w:rsidRDefault="00BA0170" w:rsidP="00521B18">
            <w:pPr>
              <w:pStyle w:val="ListParagraph"/>
              <w:tabs>
                <w:tab w:val="left" w:pos="993"/>
              </w:tabs>
              <w:ind w:left="0"/>
              <w:jc w:val="both"/>
              <w:rPr>
                <w:b/>
                <w:bCs/>
              </w:rPr>
            </w:pPr>
            <w:r>
              <w:t>Menampilkan daftar Mapel yang ada di kelas</w:t>
            </w:r>
          </w:p>
        </w:tc>
        <w:tc>
          <w:tcPr>
            <w:tcW w:w="1170" w:type="dxa"/>
            <w:vAlign w:val="center"/>
          </w:tcPr>
          <w:p w14:paraId="787D2B25" w14:textId="77777777" w:rsidR="00BA0170" w:rsidRDefault="00BA0170" w:rsidP="00521B18">
            <w:pPr>
              <w:pStyle w:val="ListParagraph"/>
              <w:tabs>
                <w:tab w:val="left" w:pos="993"/>
              </w:tabs>
              <w:ind w:left="0"/>
              <w:jc w:val="both"/>
              <w:rPr>
                <w:b/>
                <w:bCs/>
              </w:rPr>
            </w:pPr>
            <w:r>
              <w:t>Valid</w:t>
            </w:r>
          </w:p>
        </w:tc>
      </w:tr>
      <w:tr w:rsidR="00BA0170" w14:paraId="7AADF519" w14:textId="77777777" w:rsidTr="007F108A">
        <w:tc>
          <w:tcPr>
            <w:tcW w:w="540" w:type="dxa"/>
            <w:vAlign w:val="center"/>
          </w:tcPr>
          <w:p w14:paraId="478FE473" w14:textId="77777777" w:rsidR="00BA0170" w:rsidRPr="0069447B" w:rsidRDefault="00BA0170" w:rsidP="007F108A">
            <w:pPr>
              <w:pStyle w:val="ListParagraph"/>
              <w:tabs>
                <w:tab w:val="left" w:pos="993"/>
              </w:tabs>
              <w:ind w:left="0"/>
              <w:jc w:val="center"/>
              <w:rPr>
                <w:bCs/>
              </w:rPr>
            </w:pPr>
            <w:r>
              <w:rPr>
                <w:bCs/>
              </w:rPr>
              <w:t>2</w:t>
            </w:r>
          </w:p>
        </w:tc>
        <w:tc>
          <w:tcPr>
            <w:tcW w:w="1224" w:type="dxa"/>
            <w:vAlign w:val="center"/>
          </w:tcPr>
          <w:p w14:paraId="763BEC9C" w14:textId="77777777" w:rsidR="00BA0170" w:rsidRDefault="00BA0170" w:rsidP="00521B18">
            <w:pPr>
              <w:pStyle w:val="ListParagraph"/>
              <w:tabs>
                <w:tab w:val="left" w:pos="993"/>
              </w:tabs>
              <w:ind w:left="0"/>
              <w:jc w:val="both"/>
              <w:rPr>
                <w:i/>
                <w:iCs/>
              </w:rPr>
            </w:pPr>
            <w:r>
              <w:rPr>
                <w:i/>
                <w:iCs/>
              </w:rPr>
              <w:t xml:space="preserve">Drop Down </w:t>
            </w:r>
            <w:r>
              <w:rPr>
                <w:iCs/>
              </w:rPr>
              <w:t>Pilih Hari</w:t>
            </w:r>
          </w:p>
        </w:tc>
        <w:tc>
          <w:tcPr>
            <w:tcW w:w="2376" w:type="dxa"/>
          </w:tcPr>
          <w:p w14:paraId="73F11EE5" w14:textId="77777777" w:rsidR="00BA0170" w:rsidRDefault="00BA0170" w:rsidP="00521B18">
            <w:pPr>
              <w:pStyle w:val="ListParagraph"/>
              <w:tabs>
                <w:tab w:val="left" w:pos="993"/>
              </w:tabs>
              <w:ind w:left="0"/>
              <w:jc w:val="both"/>
            </w:pPr>
            <w:r>
              <w:t>Menampilkan daftar hari</w:t>
            </w:r>
          </w:p>
        </w:tc>
        <w:tc>
          <w:tcPr>
            <w:tcW w:w="2250" w:type="dxa"/>
          </w:tcPr>
          <w:p w14:paraId="043B2BB5" w14:textId="77777777" w:rsidR="00BA0170" w:rsidRDefault="00BA0170" w:rsidP="00521B18">
            <w:pPr>
              <w:pStyle w:val="ListParagraph"/>
              <w:tabs>
                <w:tab w:val="left" w:pos="993"/>
              </w:tabs>
              <w:ind w:left="0"/>
              <w:jc w:val="both"/>
            </w:pPr>
            <w:r>
              <w:t>Menampilkan daftar hari</w:t>
            </w:r>
          </w:p>
        </w:tc>
        <w:tc>
          <w:tcPr>
            <w:tcW w:w="1170" w:type="dxa"/>
            <w:vAlign w:val="center"/>
          </w:tcPr>
          <w:p w14:paraId="6D08839C" w14:textId="77777777" w:rsidR="00BA0170" w:rsidRDefault="00BA0170" w:rsidP="00521B18">
            <w:pPr>
              <w:pStyle w:val="ListParagraph"/>
              <w:tabs>
                <w:tab w:val="left" w:pos="993"/>
              </w:tabs>
              <w:ind w:left="0"/>
              <w:jc w:val="both"/>
            </w:pPr>
            <w:r>
              <w:t>Valid</w:t>
            </w:r>
          </w:p>
        </w:tc>
      </w:tr>
      <w:tr w:rsidR="00BA0170" w14:paraId="5E07019B" w14:textId="77777777" w:rsidTr="007F108A">
        <w:tc>
          <w:tcPr>
            <w:tcW w:w="540" w:type="dxa"/>
            <w:vAlign w:val="center"/>
          </w:tcPr>
          <w:p w14:paraId="2255929E" w14:textId="1523B913" w:rsidR="00BA0170" w:rsidRDefault="00BA0170" w:rsidP="007F108A">
            <w:pPr>
              <w:pStyle w:val="ListParagraph"/>
              <w:tabs>
                <w:tab w:val="left" w:pos="993"/>
              </w:tabs>
              <w:ind w:left="0"/>
              <w:jc w:val="center"/>
              <w:rPr>
                <w:bCs/>
              </w:rPr>
            </w:pPr>
            <w:r>
              <w:rPr>
                <w:bCs/>
              </w:rPr>
              <w:t>3</w:t>
            </w:r>
          </w:p>
        </w:tc>
        <w:tc>
          <w:tcPr>
            <w:tcW w:w="1224" w:type="dxa"/>
            <w:vAlign w:val="center"/>
          </w:tcPr>
          <w:p w14:paraId="47E67238" w14:textId="77777777" w:rsidR="00BA0170" w:rsidRDefault="00BA0170" w:rsidP="00521B18">
            <w:pPr>
              <w:pStyle w:val="ListParagraph"/>
              <w:tabs>
                <w:tab w:val="left" w:pos="993"/>
              </w:tabs>
              <w:ind w:left="0"/>
              <w:jc w:val="both"/>
              <w:rPr>
                <w:i/>
                <w:iCs/>
              </w:rPr>
            </w:pPr>
            <w:r>
              <w:rPr>
                <w:i/>
                <w:iCs/>
              </w:rPr>
              <w:t>Button Back</w:t>
            </w:r>
          </w:p>
        </w:tc>
        <w:tc>
          <w:tcPr>
            <w:tcW w:w="2376" w:type="dxa"/>
          </w:tcPr>
          <w:p w14:paraId="6EB8985F" w14:textId="77777777" w:rsidR="00BA0170" w:rsidRDefault="00BA0170" w:rsidP="00521B18">
            <w:pPr>
              <w:pStyle w:val="ListParagraph"/>
              <w:tabs>
                <w:tab w:val="left" w:pos="993"/>
              </w:tabs>
              <w:ind w:left="0"/>
              <w:jc w:val="both"/>
            </w:pPr>
            <w:r>
              <w:t xml:space="preserve">Menuju ke halaman </w:t>
            </w:r>
            <w:r>
              <w:rPr>
                <w:iCs/>
              </w:rPr>
              <w:t>Jadwal</w:t>
            </w:r>
          </w:p>
        </w:tc>
        <w:tc>
          <w:tcPr>
            <w:tcW w:w="2250" w:type="dxa"/>
          </w:tcPr>
          <w:p w14:paraId="3ABA6009" w14:textId="77777777" w:rsidR="00BA0170" w:rsidRDefault="00BA0170" w:rsidP="00521B18">
            <w:pPr>
              <w:pStyle w:val="ListParagraph"/>
              <w:tabs>
                <w:tab w:val="left" w:pos="993"/>
              </w:tabs>
              <w:ind w:left="0"/>
              <w:jc w:val="both"/>
            </w:pPr>
            <w:r>
              <w:t xml:space="preserve">Menuju ke halaman </w:t>
            </w:r>
            <w:r>
              <w:rPr>
                <w:iCs/>
              </w:rPr>
              <w:t>Jadwal</w:t>
            </w:r>
          </w:p>
        </w:tc>
        <w:tc>
          <w:tcPr>
            <w:tcW w:w="1170" w:type="dxa"/>
            <w:vAlign w:val="center"/>
          </w:tcPr>
          <w:p w14:paraId="1B0305EC" w14:textId="77777777" w:rsidR="00BA0170" w:rsidRDefault="00BA0170" w:rsidP="00521B18">
            <w:pPr>
              <w:pStyle w:val="ListParagraph"/>
              <w:tabs>
                <w:tab w:val="left" w:pos="993"/>
              </w:tabs>
              <w:ind w:left="0"/>
              <w:jc w:val="both"/>
            </w:pPr>
            <w:r>
              <w:t>Valid</w:t>
            </w:r>
          </w:p>
        </w:tc>
      </w:tr>
      <w:tr w:rsidR="00BA0170" w14:paraId="7355400D" w14:textId="77777777" w:rsidTr="007F108A">
        <w:tc>
          <w:tcPr>
            <w:tcW w:w="540" w:type="dxa"/>
            <w:vAlign w:val="center"/>
          </w:tcPr>
          <w:p w14:paraId="4DD56D1A" w14:textId="40BCBA4B" w:rsidR="00BA0170" w:rsidRDefault="00BA0170" w:rsidP="007F108A">
            <w:pPr>
              <w:pStyle w:val="ListParagraph"/>
              <w:tabs>
                <w:tab w:val="left" w:pos="993"/>
              </w:tabs>
              <w:ind w:left="0"/>
              <w:jc w:val="center"/>
              <w:rPr>
                <w:bCs/>
              </w:rPr>
            </w:pPr>
            <w:r>
              <w:rPr>
                <w:bCs/>
              </w:rPr>
              <w:t xml:space="preserve">4 </w:t>
            </w:r>
          </w:p>
        </w:tc>
        <w:tc>
          <w:tcPr>
            <w:tcW w:w="1224" w:type="dxa"/>
            <w:vAlign w:val="center"/>
          </w:tcPr>
          <w:p w14:paraId="0FC75777" w14:textId="77777777" w:rsidR="00BA0170" w:rsidRDefault="00BA0170" w:rsidP="00521B18">
            <w:pPr>
              <w:pStyle w:val="ListParagraph"/>
              <w:tabs>
                <w:tab w:val="left" w:pos="993"/>
              </w:tabs>
              <w:ind w:left="0"/>
              <w:jc w:val="both"/>
              <w:rPr>
                <w:i/>
                <w:iCs/>
              </w:rPr>
            </w:pPr>
            <w:r>
              <w:rPr>
                <w:i/>
                <w:iCs/>
              </w:rPr>
              <w:t>Button save</w:t>
            </w:r>
          </w:p>
        </w:tc>
        <w:tc>
          <w:tcPr>
            <w:tcW w:w="2376" w:type="dxa"/>
          </w:tcPr>
          <w:p w14:paraId="6D731B9D" w14:textId="4433CCF1" w:rsidR="00BA0170" w:rsidRDefault="00BA0170" w:rsidP="00521B18">
            <w:pPr>
              <w:pStyle w:val="ListParagraph"/>
              <w:tabs>
                <w:tab w:val="left" w:pos="993"/>
              </w:tabs>
              <w:ind w:left="0"/>
              <w:jc w:val="both"/>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2250" w:type="dxa"/>
          </w:tcPr>
          <w:p w14:paraId="73F73664" w14:textId="59922CFC" w:rsidR="00BA0170" w:rsidRDefault="00BA0170" w:rsidP="00521B18">
            <w:pPr>
              <w:pStyle w:val="ListParagraph"/>
              <w:tabs>
                <w:tab w:val="left" w:pos="993"/>
              </w:tabs>
              <w:ind w:left="0"/>
              <w:jc w:val="both"/>
            </w:pPr>
            <w:r>
              <w:t xml:space="preserve">Memastikan seluruh </w:t>
            </w:r>
            <w:r>
              <w:rPr>
                <w:i/>
                <w:iCs/>
              </w:rPr>
              <w:t xml:space="preserve">form </w:t>
            </w:r>
            <w:r>
              <w:t xml:space="preserve">terisi dan tersimpan ke </w:t>
            </w:r>
            <w:r>
              <w:rPr>
                <w:i/>
                <w:iCs/>
              </w:rPr>
              <w:t>database</w:t>
            </w:r>
            <w:r>
              <w:t xml:space="preserve"> dengan memunculkan pesan data sudah berhasil edit</w:t>
            </w:r>
          </w:p>
        </w:tc>
        <w:tc>
          <w:tcPr>
            <w:tcW w:w="1170" w:type="dxa"/>
            <w:vAlign w:val="center"/>
          </w:tcPr>
          <w:p w14:paraId="6DEE8AF1" w14:textId="77777777" w:rsidR="00BA0170" w:rsidRDefault="00BA0170" w:rsidP="00521B18">
            <w:pPr>
              <w:pStyle w:val="ListParagraph"/>
              <w:tabs>
                <w:tab w:val="left" w:pos="993"/>
              </w:tabs>
              <w:ind w:left="0"/>
              <w:jc w:val="both"/>
            </w:pPr>
            <w:r>
              <w:t>Valid</w:t>
            </w:r>
          </w:p>
        </w:tc>
      </w:tr>
    </w:tbl>
    <w:p w14:paraId="70BB6BD8" w14:textId="77777777" w:rsidR="00BA0170" w:rsidRDefault="00BA0170" w:rsidP="00BA0170">
      <w:pPr>
        <w:pStyle w:val="ListParagraph"/>
        <w:ind w:left="1080"/>
        <w:rPr>
          <w:lang w:val="en-ID"/>
        </w:rPr>
      </w:pPr>
    </w:p>
    <w:p w14:paraId="1D58D2FC" w14:textId="26C5D3C7" w:rsidR="00BA0170" w:rsidRDefault="00C0614B" w:rsidP="00A50BED">
      <w:pPr>
        <w:pStyle w:val="ListParagraph"/>
        <w:numPr>
          <w:ilvl w:val="0"/>
          <w:numId w:val="88"/>
        </w:numPr>
        <w:ind w:left="1080" w:hanging="720"/>
        <w:rPr>
          <w:lang w:val="en-ID"/>
        </w:rPr>
      </w:pPr>
      <w:r>
        <w:rPr>
          <w:lang w:val="en-ID"/>
        </w:rPr>
        <w:t xml:space="preserve">Hasil Pengujian Halaman </w:t>
      </w:r>
      <w:r w:rsidRPr="00C0614B">
        <w:rPr>
          <w:i/>
          <w:lang w:val="en-ID"/>
        </w:rPr>
        <w:t>Dashboard</w:t>
      </w:r>
      <w:r>
        <w:rPr>
          <w:lang w:val="en-ID"/>
        </w:rPr>
        <w:t xml:space="preserve"> </w:t>
      </w:r>
      <w:r w:rsidR="007F108A">
        <w:rPr>
          <w:lang w:val="en-ID"/>
        </w:rPr>
        <w:t>Guru</w:t>
      </w:r>
    </w:p>
    <w:p w14:paraId="2FD9E527" w14:textId="48695A81" w:rsidR="00C618F0" w:rsidRPr="00C618F0" w:rsidRDefault="00C618F0" w:rsidP="00C618F0">
      <w:pPr>
        <w:pStyle w:val="Caption"/>
        <w:keepNext/>
        <w:rPr>
          <w:lang w:val="en-US"/>
        </w:rPr>
      </w:pPr>
      <w:bookmarkStart w:id="3391" w:name="_Toc94361209"/>
      <w:bookmarkStart w:id="3392" w:name="_Toc94361630"/>
      <w:r>
        <w:t xml:space="preserve">Tabel 4. </w:t>
      </w:r>
      <w:r>
        <w:fldChar w:fldCharType="begin"/>
      </w:r>
      <w:r>
        <w:instrText xml:space="preserve"> SEQ Tabel_4. \* ARABIC </w:instrText>
      </w:r>
      <w:r>
        <w:fldChar w:fldCharType="separate"/>
      </w:r>
      <w:r>
        <w:rPr>
          <w:noProof/>
        </w:rPr>
        <w:t>39</w:t>
      </w:r>
      <w:r>
        <w:fldChar w:fldCharType="end"/>
      </w:r>
      <w:r>
        <w:rPr>
          <w:lang w:val="en-US"/>
        </w:rPr>
        <w:t xml:space="preserve"> </w:t>
      </w:r>
      <w:r w:rsidRPr="00C0614B">
        <w:rPr>
          <w:lang w:val="en-ID"/>
        </w:rPr>
        <w:t xml:space="preserve">Tabel Halaman </w:t>
      </w:r>
      <w:r w:rsidRPr="00C0614B">
        <w:rPr>
          <w:i/>
          <w:lang w:val="en-ID"/>
        </w:rPr>
        <w:t>Dashboard</w:t>
      </w:r>
      <w:r>
        <w:rPr>
          <w:lang w:val="en-ID"/>
        </w:rPr>
        <w:t xml:space="preserve"> Guru</w:t>
      </w:r>
      <w:bookmarkEnd w:id="3391"/>
      <w:bookmarkEnd w:id="3392"/>
    </w:p>
    <w:tbl>
      <w:tblPr>
        <w:tblStyle w:val="TableGrid"/>
        <w:tblW w:w="7560" w:type="dxa"/>
        <w:tblInd w:w="355" w:type="dxa"/>
        <w:tblLook w:val="04A0" w:firstRow="1" w:lastRow="0" w:firstColumn="1" w:lastColumn="0" w:noHBand="0" w:noVBand="1"/>
      </w:tblPr>
      <w:tblGrid>
        <w:gridCol w:w="534"/>
        <w:gridCol w:w="1586"/>
        <w:gridCol w:w="2198"/>
        <w:gridCol w:w="2098"/>
        <w:gridCol w:w="1144"/>
      </w:tblGrid>
      <w:tr w:rsidR="007F108A" w14:paraId="57AE3090" w14:textId="77777777" w:rsidTr="00C618F0">
        <w:trPr>
          <w:ins w:id="3393" w:author="Windows User" w:date="2021-05-31T21:41:00Z"/>
        </w:trPr>
        <w:tc>
          <w:tcPr>
            <w:tcW w:w="534" w:type="dxa"/>
            <w:vAlign w:val="center"/>
          </w:tcPr>
          <w:p w14:paraId="0B2F3E04" w14:textId="77777777" w:rsidR="007F108A" w:rsidRPr="002F2E78" w:rsidRDefault="007F108A" w:rsidP="007F108A">
            <w:pPr>
              <w:pStyle w:val="ListParagraph"/>
              <w:tabs>
                <w:tab w:val="left" w:pos="993"/>
              </w:tabs>
              <w:ind w:left="0"/>
              <w:jc w:val="both"/>
              <w:rPr>
                <w:b/>
              </w:rPr>
            </w:pPr>
            <w:r>
              <w:rPr>
                <w:b/>
                <w:bCs/>
              </w:rPr>
              <w:t>No</w:t>
            </w:r>
          </w:p>
        </w:tc>
        <w:tc>
          <w:tcPr>
            <w:tcW w:w="1586" w:type="dxa"/>
            <w:vAlign w:val="center"/>
          </w:tcPr>
          <w:p w14:paraId="2E6AD09C" w14:textId="77777777" w:rsidR="007F108A" w:rsidRPr="002F2E78" w:rsidRDefault="007F108A" w:rsidP="007F108A">
            <w:pPr>
              <w:pStyle w:val="ListParagraph"/>
              <w:tabs>
                <w:tab w:val="left" w:pos="993"/>
              </w:tabs>
              <w:ind w:left="0"/>
              <w:jc w:val="both"/>
              <w:rPr>
                <w:b/>
              </w:rPr>
            </w:pPr>
            <w:r>
              <w:rPr>
                <w:b/>
                <w:bCs/>
              </w:rPr>
              <w:t>Butir Uji</w:t>
            </w:r>
          </w:p>
        </w:tc>
        <w:tc>
          <w:tcPr>
            <w:tcW w:w="2198" w:type="dxa"/>
            <w:vAlign w:val="center"/>
          </w:tcPr>
          <w:p w14:paraId="52D1AA24" w14:textId="77777777" w:rsidR="007F108A" w:rsidRPr="002F2E78" w:rsidRDefault="007F108A" w:rsidP="00EA4342">
            <w:pPr>
              <w:pStyle w:val="ListParagraph"/>
              <w:tabs>
                <w:tab w:val="left" w:pos="993"/>
              </w:tabs>
              <w:ind w:left="0"/>
              <w:jc w:val="center"/>
              <w:rPr>
                <w:b/>
              </w:rPr>
            </w:pPr>
            <w:r>
              <w:rPr>
                <w:b/>
                <w:bCs/>
              </w:rPr>
              <w:t>Hasil Yang Diharapkan</w:t>
            </w:r>
          </w:p>
        </w:tc>
        <w:tc>
          <w:tcPr>
            <w:tcW w:w="2098" w:type="dxa"/>
            <w:vAlign w:val="center"/>
          </w:tcPr>
          <w:p w14:paraId="50790D21" w14:textId="77777777" w:rsidR="007F108A" w:rsidRPr="002F2E78" w:rsidRDefault="007F108A" w:rsidP="007F108A">
            <w:pPr>
              <w:pStyle w:val="ListParagraph"/>
              <w:tabs>
                <w:tab w:val="left" w:pos="993"/>
              </w:tabs>
              <w:ind w:left="0"/>
              <w:jc w:val="both"/>
              <w:rPr>
                <w:b/>
              </w:rPr>
            </w:pPr>
            <w:r>
              <w:rPr>
                <w:b/>
                <w:bCs/>
              </w:rPr>
              <w:t>Hasil Pengujian</w:t>
            </w:r>
          </w:p>
        </w:tc>
        <w:tc>
          <w:tcPr>
            <w:tcW w:w="1144" w:type="dxa"/>
            <w:vAlign w:val="center"/>
          </w:tcPr>
          <w:p w14:paraId="4EF993F6" w14:textId="77777777" w:rsidR="007F108A" w:rsidRPr="002F2E78" w:rsidRDefault="007F108A" w:rsidP="007F108A">
            <w:pPr>
              <w:pStyle w:val="ListParagraph"/>
              <w:tabs>
                <w:tab w:val="left" w:pos="993"/>
              </w:tabs>
              <w:ind w:left="0"/>
              <w:jc w:val="both"/>
              <w:rPr>
                <w:b/>
              </w:rPr>
            </w:pPr>
            <w:r>
              <w:rPr>
                <w:b/>
                <w:bCs/>
              </w:rPr>
              <w:t>Validasi</w:t>
            </w:r>
          </w:p>
        </w:tc>
      </w:tr>
      <w:tr w:rsidR="007F108A" w14:paraId="6CC3F156" w14:textId="77777777" w:rsidTr="00C618F0">
        <w:tc>
          <w:tcPr>
            <w:tcW w:w="534" w:type="dxa"/>
            <w:vAlign w:val="center"/>
          </w:tcPr>
          <w:p w14:paraId="5089E93D" w14:textId="77777777" w:rsidR="007F108A" w:rsidRDefault="007F108A" w:rsidP="007F108A">
            <w:pPr>
              <w:pStyle w:val="ListParagraph"/>
              <w:tabs>
                <w:tab w:val="left" w:pos="993"/>
              </w:tabs>
              <w:ind w:left="0"/>
              <w:jc w:val="both"/>
              <w:rPr>
                <w:b/>
                <w:bCs/>
              </w:rPr>
            </w:pPr>
            <w:r w:rsidRPr="0069447B">
              <w:rPr>
                <w:bCs/>
              </w:rPr>
              <w:t>1</w:t>
            </w:r>
          </w:p>
        </w:tc>
        <w:tc>
          <w:tcPr>
            <w:tcW w:w="1586" w:type="dxa"/>
            <w:vAlign w:val="center"/>
          </w:tcPr>
          <w:p w14:paraId="55C5BCB3" w14:textId="77777777" w:rsidR="007F108A" w:rsidRDefault="007F108A" w:rsidP="007F108A">
            <w:pPr>
              <w:pStyle w:val="ListParagraph"/>
              <w:tabs>
                <w:tab w:val="left" w:pos="993"/>
              </w:tabs>
              <w:ind w:left="0"/>
              <w:jc w:val="both"/>
              <w:rPr>
                <w:b/>
                <w:bCs/>
              </w:rPr>
            </w:pPr>
            <w:r>
              <w:rPr>
                <w:i/>
                <w:iCs/>
              </w:rPr>
              <w:t>Button Icon</w:t>
            </w:r>
            <w:r>
              <w:t xml:space="preserve"> </w:t>
            </w:r>
            <w:r w:rsidRPr="0071412D">
              <w:rPr>
                <w:i/>
              </w:rPr>
              <w:t>Profile</w:t>
            </w:r>
          </w:p>
        </w:tc>
        <w:tc>
          <w:tcPr>
            <w:tcW w:w="2198" w:type="dxa"/>
          </w:tcPr>
          <w:p w14:paraId="1DE4FC51" w14:textId="77777777" w:rsidR="007F108A" w:rsidRDefault="007F108A" w:rsidP="007F108A">
            <w:pPr>
              <w:pStyle w:val="ListParagraph"/>
              <w:tabs>
                <w:tab w:val="left" w:pos="993"/>
              </w:tabs>
              <w:ind w:left="0"/>
              <w:jc w:val="both"/>
              <w:rPr>
                <w:b/>
                <w:bCs/>
              </w:rPr>
            </w:pPr>
            <w:r>
              <w:t xml:space="preserve">Menampilkan </w:t>
            </w:r>
            <w:r>
              <w:rPr>
                <w:i/>
                <w:iCs/>
              </w:rPr>
              <w:t xml:space="preserve">Drop Down </w:t>
            </w:r>
            <w:r w:rsidRPr="0071412D">
              <w:rPr>
                <w:i/>
              </w:rPr>
              <w:t>Profile</w:t>
            </w:r>
            <w:r>
              <w:t xml:space="preserve"> dan </w:t>
            </w:r>
            <w:r w:rsidRPr="0071412D">
              <w:rPr>
                <w:i/>
              </w:rPr>
              <w:t>Password</w:t>
            </w:r>
          </w:p>
        </w:tc>
        <w:tc>
          <w:tcPr>
            <w:tcW w:w="2098" w:type="dxa"/>
          </w:tcPr>
          <w:p w14:paraId="74B0685E" w14:textId="77777777" w:rsidR="007F108A" w:rsidRDefault="007F108A" w:rsidP="007F108A">
            <w:pPr>
              <w:pStyle w:val="ListParagraph"/>
              <w:tabs>
                <w:tab w:val="left" w:pos="993"/>
              </w:tabs>
              <w:ind w:left="0"/>
              <w:jc w:val="both"/>
              <w:rPr>
                <w:b/>
                <w:bCs/>
              </w:rPr>
            </w:pPr>
            <w:r>
              <w:t xml:space="preserve">Menampilkan </w:t>
            </w:r>
            <w:r>
              <w:rPr>
                <w:i/>
                <w:iCs/>
              </w:rPr>
              <w:t xml:space="preserve"> Drop Down </w:t>
            </w:r>
            <w:r w:rsidRPr="0071412D">
              <w:rPr>
                <w:i/>
              </w:rPr>
              <w:t>Profile</w:t>
            </w:r>
            <w:r>
              <w:t xml:space="preserve"> dan </w:t>
            </w:r>
            <w:r w:rsidRPr="0071412D">
              <w:rPr>
                <w:i/>
              </w:rPr>
              <w:t>Password</w:t>
            </w:r>
          </w:p>
        </w:tc>
        <w:tc>
          <w:tcPr>
            <w:tcW w:w="1144" w:type="dxa"/>
            <w:vAlign w:val="center"/>
          </w:tcPr>
          <w:p w14:paraId="2EA0E027" w14:textId="77777777" w:rsidR="007F108A" w:rsidRDefault="007F108A" w:rsidP="007F108A">
            <w:pPr>
              <w:pStyle w:val="ListParagraph"/>
              <w:tabs>
                <w:tab w:val="left" w:pos="993"/>
              </w:tabs>
              <w:ind w:left="0"/>
              <w:jc w:val="both"/>
              <w:rPr>
                <w:b/>
                <w:bCs/>
              </w:rPr>
            </w:pPr>
            <w:r>
              <w:t>Valid</w:t>
            </w:r>
          </w:p>
        </w:tc>
      </w:tr>
      <w:tr w:rsidR="007F108A" w14:paraId="7A91B5B4" w14:textId="77777777" w:rsidTr="00C618F0">
        <w:tc>
          <w:tcPr>
            <w:tcW w:w="534" w:type="dxa"/>
            <w:vAlign w:val="center"/>
          </w:tcPr>
          <w:p w14:paraId="340E60C9" w14:textId="77777777" w:rsidR="007F108A" w:rsidRPr="0069447B" w:rsidRDefault="007F108A" w:rsidP="007F108A">
            <w:pPr>
              <w:pStyle w:val="ListParagraph"/>
              <w:tabs>
                <w:tab w:val="left" w:pos="993"/>
              </w:tabs>
              <w:ind w:left="0"/>
              <w:jc w:val="both"/>
              <w:rPr>
                <w:bCs/>
              </w:rPr>
            </w:pPr>
            <w:r w:rsidRPr="0069447B">
              <w:rPr>
                <w:bCs/>
              </w:rPr>
              <w:t>2</w:t>
            </w:r>
          </w:p>
        </w:tc>
        <w:tc>
          <w:tcPr>
            <w:tcW w:w="1586" w:type="dxa"/>
            <w:vAlign w:val="center"/>
          </w:tcPr>
          <w:p w14:paraId="26A3D244" w14:textId="77777777" w:rsidR="007F108A" w:rsidRDefault="007F108A" w:rsidP="007F108A">
            <w:pPr>
              <w:pStyle w:val="ListParagraph"/>
              <w:tabs>
                <w:tab w:val="left" w:pos="993"/>
              </w:tabs>
              <w:ind w:left="0"/>
              <w:jc w:val="both"/>
              <w:rPr>
                <w:i/>
                <w:iCs/>
              </w:rPr>
            </w:pPr>
            <w:r w:rsidRPr="0071412D">
              <w:rPr>
                <w:i/>
                <w:iCs/>
              </w:rPr>
              <w:t>Button</w:t>
            </w:r>
            <w:r>
              <w:rPr>
                <w:iCs/>
              </w:rPr>
              <w:t xml:space="preserve"> </w:t>
            </w:r>
            <w:r w:rsidRPr="0071412D">
              <w:rPr>
                <w:i/>
                <w:iCs/>
              </w:rPr>
              <w:t>Profile</w:t>
            </w:r>
          </w:p>
        </w:tc>
        <w:tc>
          <w:tcPr>
            <w:tcW w:w="2198" w:type="dxa"/>
          </w:tcPr>
          <w:p w14:paraId="75C64CF9" w14:textId="77777777" w:rsidR="007F108A" w:rsidRDefault="007F108A" w:rsidP="007F108A">
            <w:pPr>
              <w:pStyle w:val="ListParagraph"/>
              <w:tabs>
                <w:tab w:val="left" w:pos="993"/>
              </w:tabs>
              <w:ind w:left="0"/>
              <w:jc w:val="both"/>
            </w:pPr>
            <w:r>
              <w:t xml:space="preserve">Menuju Halaman </w:t>
            </w:r>
            <w:r w:rsidRPr="0071412D">
              <w:rPr>
                <w:i/>
              </w:rPr>
              <w:t>Profile</w:t>
            </w:r>
          </w:p>
        </w:tc>
        <w:tc>
          <w:tcPr>
            <w:tcW w:w="2098" w:type="dxa"/>
          </w:tcPr>
          <w:p w14:paraId="5383D73B" w14:textId="77777777" w:rsidR="007F108A" w:rsidRDefault="007F108A" w:rsidP="007F108A">
            <w:pPr>
              <w:pStyle w:val="ListParagraph"/>
              <w:tabs>
                <w:tab w:val="left" w:pos="993"/>
              </w:tabs>
              <w:ind w:left="0"/>
              <w:jc w:val="both"/>
            </w:pPr>
            <w:r>
              <w:t xml:space="preserve">Menuju Halaman </w:t>
            </w:r>
            <w:r w:rsidRPr="0071412D">
              <w:rPr>
                <w:i/>
              </w:rPr>
              <w:t>Profile</w:t>
            </w:r>
          </w:p>
        </w:tc>
        <w:tc>
          <w:tcPr>
            <w:tcW w:w="1144" w:type="dxa"/>
            <w:vAlign w:val="center"/>
          </w:tcPr>
          <w:p w14:paraId="03E4C622" w14:textId="77777777" w:rsidR="007F108A" w:rsidRDefault="007F108A" w:rsidP="007F108A">
            <w:pPr>
              <w:pStyle w:val="ListParagraph"/>
              <w:tabs>
                <w:tab w:val="left" w:pos="993"/>
              </w:tabs>
              <w:ind w:left="0"/>
              <w:jc w:val="both"/>
            </w:pPr>
            <w:r>
              <w:t>Valid</w:t>
            </w:r>
          </w:p>
        </w:tc>
      </w:tr>
      <w:tr w:rsidR="007F108A" w14:paraId="1B5CDCB2" w14:textId="77777777" w:rsidTr="00C618F0">
        <w:tc>
          <w:tcPr>
            <w:tcW w:w="534" w:type="dxa"/>
            <w:vAlign w:val="center"/>
          </w:tcPr>
          <w:p w14:paraId="42F4B2CD" w14:textId="77777777" w:rsidR="007F108A" w:rsidRPr="0069447B" w:rsidRDefault="007F108A" w:rsidP="007F108A">
            <w:pPr>
              <w:pStyle w:val="ListParagraph"/>
              <w:tabs>
                <w:tab w:val="left" w:pos="993"/>
              </w:tabs>
              <w:ind w:left="0"/>
              <w:jc w:val="both"/>
              <w:rPr>
                <w:bCs/>
              </w:rPr>
            </w:pPr>
            <w:r w:rsidRPr="0069447B">
              <w:rPr>
                <w:bCs/>
              </w:rPr>
              <w:t>3</w:t>
            </w:r>
          </w:p>
        </w:tc>
        <w:tc>
          <w:tcPr>
            <w:tcW w:w="1586" w:type="dxa"/>
            <w:vAlign w:val="center"/>
          </w:tcPr>
          <w:p w14:paraId="407C386A" w14:textId="77777777" w:rsidR="007F108A" w:rsidRPr="0071412D" w:rsidRDefault="007F108A" w:rsidP="007F108A">
            <w:pPr>
              <w:pStyle w:val="ListParagraph"/>
              <w:tabs>
                <w:tab w:val="left" w:pos="993"/>
              </w:tabs>
              <w:ind w:left="0"/>
              <w:jc w:val="both"/>
              <w:rPr>
                <w:i/>
                <w:iCs/>
              </w:rPr>
            </w:pPr>
            <w:r w:rsidRPr="0071412D">
              <w:rPr>
                <w:i/>
                <w:iCs/>
              </w:rPr>
              <w:t>Button</w:t>
            </w:r>
            <w:r>
              <w:rPr>
                <w:iCs/>
              </w:rPr>
              <w:t xml:space="preserve"> </w:t>
            </w:r>
            <w:r>
              <w:rPr>
                <w:i/>
                <w:iCs/>
              </w:rPr>
              <w:t>Logout</w:t>
            </w:r>
          </w:p>
        </w:tc>
        <w:tc>
          <w:tcPr>
            <w:tcW w:w="2198" w:type="dxa"/>
          </w:tcPr>
          <w:p w14:paraId="788D2175" w14:textId="77777777" w:rsidR="007F108A" w:rsidRDefault="007F108A" w:rsidP="007F108A">
            <w:pPr>
              <w:pStyle w:val="ListParagraph"/>
              <w:tabs>
                <w:tab w:val="left" w:pos="993"/>
              </w:tabs>
              <w:ind w:left="0"/>
              <w:jc w:val="both"/>
            </w:pPr>
            <w:r>
              <w:t xml:space="preserve">Keluar dari sistem dan kembali menuju ke halaman </w:t>
            </w:r>
            <w:r>
              <w:rPr>
                <w:i/>
                <w:iCs/>
              </w:rPr>
              <w:t>Login</w:t>
            </w:r>
          </w:p>
        </w:tc>
        <w:tc>
          <w:tcPr>
            <w:tcW w:w="2098" w:type="dxa"/>
          </w:tcPr>
          <w:p w14:paraId="5949755F" w14:textId="77777777" w:rsidR="007F108A" w:rsidRDefault="007F108A" w:rsidP="007F108A">
            <w:pPr>
              <w:pStyle w:val="ListParagraph"/>
              <w:tabs>
                <w:tab w:val="left" w:pos="993"/>
              </w:tabs>
              <w:ind w:left="0"/>
              <w:jc w:val="both"/>
            </w:pPr>
            <w:r>
              <w:t xml:space="preserve">Keluar dari sistem dan kembali menuju ke halaman </w:t>
            </w:r>
            <w:r>
              <w:rPr>
                <w:i/>
                <w:iCs/>
              </w:rPr>
              <w:t>Login</w:t>
            </w:r>
          </w:p>
        </w:tc>
        <w:tc>
          <w:tcPr>
            <w:tcW w:w="1144" w:type="dxa"/>
            <w:vAlign w:val="center"/>
          </w:tcPr>
          <w:p w14:paraId="72289EB1" w14:textId="77777777" w:rsidR="007F108A" w:rsidRDefault="007F108A" w:rsidP="007F108A">
            <w:pPr>
              <w:pStyle w:val="ListParagraph"/>
              <w:tabs>
                <w:tab w:val="left" w:pos="993"/>
              </w:tabs>
              <w:ind w:left="0"/>
              <w:jc w:val="both"/>
            </w:pPr>
            <w:r>
              <w:t>Valid</w:t>
            </w:r>
          </w:p>
        </w:tc>
      </w:tr>
      <w:tr w:rsidR="007F108A" w14:paraId="12B15C78" w14:textId="77777777" w:rsidTr="00C618F0">
        <w:tc>
          <w:tcPr>
            <w:tcW w:w="534" w:type="dxa"/>
            <w:vAlign w:val="center"/>
          </w:tcPr>
          <w:p w14:paraId="548B5DD2" w14:textId="77777777" w:rsidR="007F108A" w:rsidRPr="0069447B" w:rsidRDefault="007F108A" w:rsidP="007F108A">
            <w:pPr>
              <w:pStyle w:val="ListParagraph"/>
              <w:tabs>
                <w:tab w:val="left" w:pos="993"/>
              </w:tabs>
              <w:ind w:left="0"/>
              <w:jc w:val="both"/>
              <w:rPr>
                <w:bCs/>
              </w:rPr>
            </w:pPr>
            <w:r>
              <w:lastRenderedPageBreak/>
              <w:t>4</w:t>
            </w:r>
          </w:p>
        </w:tc>
        <w:tc>
          <w:tcPr>
            <w:tcW w:w="1586" w:type="dxa"/>
            <w:vAlign w:val="center"/>
          </w:tcPr>
          <w:p w14:paraId="019B343C" w14:textId="08FAC0A5" w:rsidR="007F108A" w:rsidRPr="0071412D" w:rsidRDefault="007F108A" w:rsidP="007F108A">
            <w:pPr>
              <w:pStyle w:val="ListParagraph"/>
              <w:tabs>
                <w:tab w:val="left" w:pos="993"/>
              </w:tabs>
              <w:ind w:left="0"/>
              <w:jc w:val="both"/>
              <w:rPr>
                <w:i/>
                <w:iCs/>
              </w:rPr>
            </w:pPr>
            <w:r>
              <w:rPr>
                <w:i/>
                <w:iCs/>
              </w:rPr>
              <w:t xml:space="preserve">Button </w:t>
            </w:r>
            <w:r>
              <w:rPr>
                <w:iCs/>
              </w:rPr>
              <w:t>Pengumuman</w:t>
            </w:r>
          </w:p>
        </w:tc>
        <w:tc>
          <w:tcPr>
            <w:tcW w:w="2198" w:type="dxa"/>
          </w:tcPr>
          <w:p w14:paraId="3A2F8756" w14:textId="77777777" w:rsidR="007F108A" w:rsidRDefault="007F108A" w:rsidP="007F108A">
            <w:pPr>
              <w:pStyle w:val="ListParagraph"/>
              <w:tabs>
                <w:tab w:val="left" w:pos="993"/>
              </w:tabs>
              <w:ind w:left="0"/>
              <w:jc w:val="both"/>
            </w:pPr>
            <w:r>
              <w:t xml:space="preserve">Menuju ke halaman </w:t>
            </w:r>
            <w:r>
              <w:rPr>
                <w:iCs/>
              </w:rPr>
              <w:t>Guru</w:t>
            </w:r>
          </w:p>
        </w:tc>
        <w:tc>
          <w:tcPr>
            <w:tcW w:w="2098" w:type="dxa"/>
            <w:vAlign w:val="center"/>
          </w:tcPr>
          <w:p w14:paraId="4C67C828" w14:textId="77777777" w:rsidR="007F108A" w:rsidRDefault="007F108A" w:rsidP="007F108A">
            <w:pPr>
              <w:pStyle w:val="ListParagraph"/>
              <w:tabs>
                <w:tab w:val="left" w:pos="993"/>
              </w:tabs>
              <w:ind w:left="0"/>
              <w:jc w:val="both"/>
            </w:pPr>
            <w:r>
              <w:t xml:space="preserve">Menuju ke halaman </w:t>
            </w:r>
            <w:r w:rsidRPr="00681CD7">
              <w:rPr>
                <w:iCs/>
              </w:rPr>
              <w:t>Guru</w:t>
            </w:r>
          </w:p>
        </w:tc>
        <w:tc>
          <w:tcPr>
            <w:tcW w:w="1144" w:type="dxa"/>
            <w:vAlign w:val="center"/>
          </w:tcPr>
          <w:p w14:paraId="44768AA3" w14:textId="77777777" w:rsidR="007F108A" w:rsidRDefault="007F108A" w:rsidP="007F108A">
            <w:pPr>
              <w:pStyle w:val="ListParagraph"/>
              <w:tabs>
                <w:tab w:val="left" w:pos="993"/>
              </w:tabs>
              <w:ind w:left="0"/>
              <w:jc w:val="both"/>
            </w:pPr>
            <w:r>
              <w:t>Valid</w:t>
            </w:r>
          </w:p>
        </w:tc>
      </w:tr>
      <w:tr w:rsidR="007F108A" w14:paraId="1B2990AB" w14:textId="77777777" w:rsidTr="00C618F0">
        <w:tc>
          <w:tcPr>
            <w:tcW w:w="534" w:type="dxa"/>
            <w:vAlign w:val="center"/>
          </w:tcPr>
          <w:p w14:paraId="3935257C" w14:textId="77777777" w:rsidR="007F108A" w:rsidRDefault="007F108A" w:rsidP="007F108A">
            <w:pPr>
              <w:pStyle w:val="ListParagraph"/>
              <w:tabs>
                <w:tab w:val="left" w:pos="993"/>
              </w:tabs>
              <w:ind w:left="0"/>
              <w:jc w:val="both"/>
            </w:pPr>
            <w:r>
              <w:t>5</w:t>
            </w:r>
          </w:p>
        </w:tc>
        <w:tc>
          <w:tcPr>
            <w:tcW w:w="1586" w:type="dxa"/>
            <w:vAlign w:val="center"/>
          </w:tcPr>
          <w:p w14:paraId="46EBE13C" w14:textId="31C42A16" w:rsidR="007F108A" w:rsidRDefault="007F108A" w:rsidP="007F108A">
            <w:pPr>
              <w:pStyle w:val="ListParagraph"/>
              <w:tabs>
                <w:tab w:val="left" w:pos="993"/>
              </w:tabs>
              <w:ind w:left="0"/>
              <w:jc w:val="both"/>
              <w:rPr>
                <w:i/>
                <w:iCs/>
              </w:rPr>
            </w:pPr>
            <w:r>
              <w:rPr>
                <w:i/>
                <w:iCs/>
              </w:rPr>
              <w:t xml:space="preserve">Button </w:t>
            </w:r>
            <w:r>
              <w:rPr>
                <w:iCs/>
              </w:rPr>
              <w:t>Materi</w:t>
            </w:r>
          </w:p>
        </w:tc>
        <w:tc>
          <w:tcPr>
            <w:tcW w:w="2198" w:type="dxa"/>
          </w:tcPr>
          <w:p w14:paraId="622C96CF" w14:textId="151CB717" w:rsidR="007F108A" w:rsidRDefault="007F108A" w:rsidP="007F108A">
            <w:pPr>
              <w:pStyle w:val="ListParagraph"/>
              <w:tabs>
                <w:tab w:val="left" w:pos="993"/>
              </w:tabs>
              <w:ind w:left="0"/>
              <w:jc w:val="both"/>
            </w:pPr>
            <w:r>
              <w:t xml:space="preserve">Menuju ke halaman </w:t>
            </w:r>
            <w:r>
              <w:rPr>
                <w:iCs/>
              </w:rPr>
              <w:t>Meteri</w:t>
            </w:r>
          </w:p>
        </w:tc>
        <w:tc>
          <w:tcPr>
            <w:tcW w:w="2098" w:type="dxa"/>
            <w:vAlign w:val="center"/>
          </w:tcPr>
          <w:p w14:paraId="63A25F22" w14:textId="314A3EFE" w:rsidR="007F108A" w:rsidRDefault="007F108A" w:rsidP="007F108A">
            <w:pPr>
              <w:pStyle w:val="ListParagraph"/>
              <w:tabs>
                <w:tab w:val="left" w:pos="993"/>
              </w:tabs>
              <w:ind w:left="0"/>
              <w:jc w:val="both"/>
            </w:pPr>
            <w:r>
              <w:t xml:space="preserve">Menuju ke halaman </w:t>
            </w:r>
            <w:r>
              <w:rPr>
                <w:iCs/>
              </w:rPr>
              <w:t>Materi</w:t>
            </w:r>
          </w:p>
        </w:tc>
        <w:tc>
          <w:tcPr>
            <w:tcW w:w="1144" w:type="dxa"/>
            <w:vAlign w:val="center"/>
          </w:tcPr>
          <w:p w14:paraId="672896AE" w14:textId="77777777" w:rsidR="007F108A" w:rsidRDefault="007F108A" w:rsidP="007F108A">
            <w:pPr>
              <w:pStyle w:val="ListParagraph"/>
              <w:tabs>
                <w:tab w:val="left" w:pos="993"/>
              </w:tabs>
              <w:ind w:left="0"/>
              <w:jc w:val="both"/>
            </w:pPr>
            <w:r>
              <w:t>Valid</w:t>
            </w:r>
          </w:p>
        </w:tc>
      </w:tr>
      <w:tr w:rsidR="007F108A" w14:paraId="6CCC405A" w14:textId="77777777" w:rsidTr="00C618F0">
        <w:tc>
          <w:tcPr>
            <w:tcW w:w="534" w:type="dxa"/>
            <w:vAlign w:val="center"/>
          </w:tcPr>
          <w:p w14:paraId="522AE70F" w14:textId="72CDB0C2" w:rsidR="007F108A" w:rsidRDefault="007F108A" w:rsidP="007F108A">
            <w:pPr>
              <w:pStyle w:val="ListParagraph"/>
              <w:tabs>
                <w:tab w:val="left" w:pos="993"/>
              </w:tabs>
              <w:ind w:left="0"/>
              <w:jc w:val="both"/>
            </w:pPr>
            <w:r>
              <w:t>6</w:t>
            </w:r>
          </w:p>
        </w:tc>
        <w:tc>
          <w:tcPr>
            <w:tcW w:w="1586" w:type="dxa"/>
            <w:vAlign w:val="center"/>
          </w:tcPr>
          <w:p w14:paraId="52EF0F4D" w14:textId="0D1C43B1" w:rsidR="007F108A" w:rsidRDefault="007F108A" w:rsidP="007F108A">
            <w:pPr>
              <w:pStyle w:val="ListParagraph"/>
              <w:tabs>
                <w:tab w:val="left" w:pos="993"/>
              </w:tabs>
              <w:ind w:left="0"/>
              <w:jc w:val="both"/>
              <w:rPr>
                <w:i/>
                <w:iCs/>
              </w:rPr>
            </w:pPr>
            <w:r>
              <w:rPr>
                <w:i/>
                <w:iCs/>
              </w:rPr>
              <w:t xml:space="preserve">Button </w:t>
            </w:r>
            <w:r>
              <w:rPr>
                <w:iCs/>
              </w:rPr>
              <w:t>Jadwal</w:t>
            </w:r>
          </w:p>
        </w:tc>
        <w:tc>
          <w:tcPr>
            <w:tcW w:w="2198" w:type="dxa"/>
          </w:tcPr>
          <w:p w14:paraId="382AE98B" w14:textId="5EE545D4" w:rsidR="007F108A" w:rsidRDefault="007F108A" w:rsidP="007F108A">
            <w:pPr>
              <w:pStyle w:val="ListParagraph"/>
              <w:tabs>
                <w:tab w:val="left" w:pos="993"/>
              </w:tabs>
              <w:ind w:left="0"/>
            </w:pPr>
            <w:r>
              <w:t xml:space="preserve">Menuju ke halaman </w:t>
            </w:r>
            <w:r>
              <w:rPr>
                <w:iCs/>
              </w:rPr>
              <w:t>Jadwal</w:t>
            </w:r>
          </w:p>
        </w:tc>
        <w:tc>
          <w:tcPr>
            <w:tcW w:w="2098" w:type="dxa"/>
            <w:vAlign w:val="center"/>
          </w:tcPr>
          <w:p w14:paraId="614E5AE7" w14:textId="59E41DDE" w:rsidR="007F108A" w:rsidRDefault="007F108A" w:rsidP="007F108A">
            <w:pPr>
              <w:pStyle w:val="ListParagraph"/>
              <w:tabs>
                <w:tab w:val="left" w:pos="993"/>
              </w:tabs>
              <w:ind w:left="0"/>
              <w:jc w:val="both"/>
            </w:pPr>
            <w:r>
              <w:t xml:space="preserve">Menuju ke halaman </w:t>
            </w:r>
            <w:r>
              <w:rPr>
                <w:iCs/>
              </w:rPr>
              <w:t>Jadwal</w:t>
            </w:r>
          </w:p>
        </w:tc>
        <w:tc>
          <w:tcPr>
            <w:tcW w:w="1144" w:type="dxa"/>
            <w:vAlign w:val="center"/>
          </w:tcPr>
          <w:p w14:paraId="16022EDB" w14:textId="5AA5ED20" w:rsidR="007F108A" w:rsidRDefault="007F108A" w:rsidP="007F108A">
            <w:pPr>
              <w:pStyle w:val="ListParagraph"/>
              <w:tabs>
                <w:tab w:val="left" w:pos="993"/>
              </w:tabs>
              <w:ind w:left="0"/>
              <w:jc w:val="both"/>
            </w:pPr>
            <w:r>
              <w:t>Valid</w:t>
            </w:r>
          </w:p>
        </w:tc>
      </w:tr>
    </w:tbl>
    <w:p w14:paraId="21DA262C" w14:textId="77777777" w:rsidR="00C0614B" w:rsidRDefault="00C0614B" w:rsidP="00C0614B">
      <w:pPr>
        <w:pStyle w:val="ListParagraph"/>
        <w:ind w:left="1080"/>
        <w:rPr>
          <w:lang w:val="en-ID"/>
        </w:rPr>
      </w:pPr>
    </w:p>
    <w:p w14:paraId="31A98943" w14:textId="77777777" w:rsidR="007F108A" w:rsidRDefault="007F108A" w:rsidP="007F108A">
      <w:pPr>
        <w:pStyle w:val="ListParagraph"/>
        <w:numPr>
          <w:ilvl w:val="0"/>
          <w:numId w:val="88"/>
        </w:numPr>
        <w:ind w:left="1080" w:hanging="720"/>
        <w:rPr>
          <w:lang w:val="en-ID"/>
        </w:rPr>
      </w:pPr>
      <w:r>
        <w:rPr>
          <w:lang w:val="en-ID"/>
        </w:rPr>
        <w:t>Hasil Pengujian Halaman Pengumuman Guru</w:t>
      </w:r>
    </w:p>
    <w:p w14:paraId="638F1696" w14:textId="030E65FE" w:rsidR="00C618F0" w:rsidRPr="00C618F0" w:rsidRDefault="00C618F0" w:rsidP="00C618F0">
      <w:pPr>
        <w:pStyle w:val="Caption"/>
        <w:keepNext/>
        <w:rPr>
          <w:lang w:val="en-US"/>
        </w:rPr>
      </w:pPr>
      <w:bookmarkStart w:id="3394" w:name="_Toc94361210"/>
      <w:bookmarkStart w:id="3395" w:name="_Toc94361631"/>
      <w:r>
        <w:t xml:space="preserve">Tabel 4. </w:t>
      </w:r>
      <w:r>
        <w:fldChar w:fldCharType="begin"/>
      </w:r>
      <w:r>
        <w:instrText xml:space="preserve"> SEQ Tabel_4. \* ARABIC </w:instrText>
      </w:r>
      <w:r>
        <w:fldChar w:fldCharType="separate"/>
      </w:r>
      <w:r>
        <w:rPr>
          <w:noProof/>
        </w:rPr>
        <w:t>40</w:t>
      </w:r>
      <w:r>
        <w:fldChar w:fldCharType="end"/>
      </w:r>
      <w:r>
        <w:rPr>
          <w:lang w:val="en-US"/>
        </w:rPr>
        <w:t xml:space="preserve"> </w:t>
      </w:r>
      <w:r w:rsidRPr="007F108A">
        <w:rPr>
          <w:lang w:val="en-ID"/>
        </w:rPr>
        <w:t>Tabel Halaman Pengumuman Guru</w:t>
      </w:r>
      <w:bookmarkEnd w:id="3394"/>
      <w:bookmarkEnd w:id="3395"/>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7F108A" w14:paraId="0052A066" w14:textId="77777777" w:rsidTr="007F108A">
        <w:trPr>
          <w:ins w:id="3396" w:author="Windows User" w:date="2021-05-31T21:41:00Z"/>
        </w:trPr>
        <w:tc>
          <w:tcPr>
            <w:tcW w:w="540" w:type="dxa"/>
            <w:vAlign w:val="center"/>
          </w:tcPr>
          <w:p w14:paraId="731ACC51" w14:textId="77777777" w:rsidR="007F108A" w:rsidRPr="002F2E78" w:rsidRDefault="007F108A" w:rsidP="007F108A">
            <w:pPr>
              <w:pStyle w:val="ListParagraph"/>
              <w:tabs>
                <w:tab w:val="left" w:pos="993"/>
              </w:tabs>
              <w:ind w:left="0"/>
              <w:jc w:val="both"/>
              <w:rPr>
                <w:b/>
              </w:rPr>
            </w:pPr>
            <w:r>
              <w:rPr>
                <w:b/>
                <w:bCs/>
              </w:rPr>
              <w:t>No</w:t>
            </w:r>
          </w:p>
        </w:tc>
        <w:tc>
          <w:tcPr>
            <w:tcW w:w="1224" w:type="dxa"/>
            <w:vAlign w:val="center"/>
          </w:tcPr>
          <w:p w14:paraId="661D3DC1" w14:textId="77777777" w:rsidR="007F108A" w:rsidRPr="002F2E78" w:rsidRDefault="007F108A" w:rsidP="007F108A">
            <w:pPr>
              <w:pStyle w:val="ListParagraph"/>
              <w:tabs>
                <w:tab w:val="left" w:pos="993"/>
              </w:tabs>
              <w:ind w:left="0"/>
              <w:jc w:val="both"/>
              <w:rPr>
                <w:b/>
              </w:rPr>
            </w:pPr>
            <w:r>
              <w:rPr>
                <w:b/>
                <w:bCs/>
              </w:rPr>
              <w:t>Butir Uji</w:t>
            </w:r>
          </w:p>
        </w:tc>
        <w:tc>
          <w:tcPr>
            <w:tcW w:w="2376" w:type="dxa"/>
            <w:vAlign w:val="center"/>
          </w:tcPr>
          <w:p w14:paraId="0AD6F88C" w14:textId="77777777" w:rsidR="007F108A" w:rsidRPr="002F2E78" w:rsidRDefault="007F108A" w:rsidP="00EA4342">
            <w:pPr>
              <w:pStyle w:val="ListParagraph"/>
              <w:tabs>
                <w:tab w:val="left" w:pos="993"/>
              </w:tabs>
              <w:ind w:left="0"/>
              <w:jc w:val="center"/>
              <w:rPr>
                <w:b/>
              </w:rPr>
            </w:pPr>
            <w:r>
              <w:rPr>
                <w:b/>
                <w:bCs/>
              </w:rPr>
              <w:t>Hasil Yang Diharapkan</w:t>
            </w:r>
          </w:p>
        </w:tc>
        <w:tc>
          <w:tcPr>
            <w:tcW w:w="2250" w:type="dxa"/>
            <w:vAlign w:val="center"/>
          </w:tcPr>
          <w:p w14:paraId="7409C7C2" w14:textId="77777777" w:rsidR="007F108A" w:rsidRPr="002F2E78" w:rsidRDefault="007F108A" w:rsidP="007F108A">
            <w:pPr>
              <w:pStyle w:val="ListParagraph"/>
              <w:tabs>
                <w:tab w:val="left" w:pos="993"/>
              </w:tabs>
              <w:ind w:left="0"/>
              <w:jc w:val="both"/>
              <w:rPr>
                <w:b/>
              </w:rPr>
            </w:pPr>
            <w:r>
              <w:rPr>
                <w:b/>
                <w:bCs/>
              </w:rPr>
              <w:t>Hasil Pengujian</w:t>
            </w:r>
          </w:p>
        </w:tc>
        <w:tc>
          <w:tcPr>
            <w:tcW w:w="1170" w:type="dxa"/>
            <w:vAlign w:val="center"/>
          </w:tcPr>
          <w:p w14:paraId="36414075" w14:textId="77777777" w:rsidR="007F108A" w:rsidRPr="002F2E78" w:rsidRDefault="007F108A" w:rsidP="007F108A">
            <w:pPr>
              <w:pStyle w:val="ListParagraph"/>
              <w:tabs>
                <w:tab w:val="left" w:pos="993"/>
              </w:tabs>
              <w:ind w:left="0"/>
              <w:jc w:val="both"/>
              <w:rPr>
                <w:b/>
              </w:rPr>
            </w:pPr>
            <w:r>
              <w:rPr>
                <w:b/>
                <w:bCs/>
              </w:rPr>
              <w:t>Validasi</w:t>
            </w:r>
          </w:p>
        </w:tc>
      </w:tr>
      <w:tr w:rsidR="007F108A" w14:paraId="4BF715B3" w14:textId="77777777" w:rsidTr="007F108A">
        <w:tc>
          <w:tcPr>
            <w:tcW w:w="540" w:type="dxa"/>
            <w:vAlign w:val="center"/>
          </w:tcPr>
          <w:p w14:paraId="7CE01F00" w14:textId="77777777" w:rsidR="007F108A" w:rsidRDefault="007F108A" w:rsidP="007F108A">
            <w:pPr>
              <w:pStyle w:val="ListParagraph"/>
              <w:tabs>
                <w:tab w:val="left" w:pos="993"/>
              </w:tabs>
              <w:ind w:left="0"/>
              <w:jc w:val="both"/>
              <w:rPr>
                <w:b/>
                <w:bCs/>
              </w:rPr>
            </w:pPr>
            <w:r w:rsidRPr="0069447B">
              <w:rPr>
                <w:bCs/>
              </w:rPr>
              <w:t>1</w:t>
            </w:r>
          </w:p>
        </w:tc>
        <w:tc>
          <w:tcPr>
            <w:tcW w:w="1224" w:type="dxa"/>
            <w:vAlign w:val="center"/>
          </w:tcPr>
          <w:p w14:paraId="3D123AD0" w14:textId="17314322" w:rsidR="007F108A" w:rsidRDefault="007F108A" w:rsidP="007F108A">
            <w:pPr>
              <w:pStyle w:val="ListParagraph"/>
              <w:tabs>
                <w:tab w:val="left" w:pos="993"/>
              </w:tabs>
              <w:ind w:left="0"/>
              <w:jc w:val="both"/>
              <w:rPr>
                <w:b/>
                <w:bCs/>
              </w:rPr>
            </w:pPr>
            <w:r>
              <w:rPr>
                <w:i/>
                <w:iCs/>
              </w:rPr>
              <w:t>Button Add New</w:t>
            </w:r>
          </w:p>
        </w:tc>
        <w:tc>
          <w:tcPr>
            <w:tcW w:w="2376" w:type="dxa"/>
          </w:tcPr>
          <w:p w14:paraId="7F671081" w14:textId="05AA67A9" w:rsidR="007F108A" w:rsidRDefault="00EA4342" w:rsidP="007F108A">
            <w:pPr>
              <w:pStyle w:val="ListParagraph"/>
              <w:tabs>
                <w:tab w:val="left" w:pos="993"/>
              </w:tabs>
              <w:ind w:left="0"/>
              <w:jc w:val="both"/>
              <w:rPr>
                <w:b/>
                <w:bCs/>
              </w:rPr>
            </w:pPr>
            <w:r>
              <w:t>Menuju ke halaman Tambah Pengumuman</w:t>
            </w:r>
          </w:p>
        </w:tc>
        <w:tc>
          <w:tcPr>
            <w:tcW w:w="2250" w:type="dxa"/>
          </w:tcPr>
          <w:p w14:paraId="2FF127FD" w14:textId="17A4CFEF" w:rsidR="007F108A" w:rsidRDefault="00EA4342" w:rsidP="007F108A">
            <w:pPr>
              <w:pStyle w:val="ListParagraph"/>
              <w:tabs>
                <w:tab w:val="left" w:pos="993"/>
              </w:tabs>
              <w:ind w:left="0"/>
              <w:jc w:val="both"/>
              <w:rPr>
                <w:b/>
                <w:bCs/>
              </w:rPr>
            </w:pPr>
            <w:r>
              <w:t>Menuju ke halaman Tambah Pengumuman</w:t>
            </w:r>
          </w:p>
        </w:tc>
        <w:tc>
          <w:tcPr>
            <w:tcW w:w="1170" w:type="dxa"/>
            <w:vAlign w:val="center"/>
          </w:tcPr>
          <w:p w14:paraId="5197E9F4" w14:textId="77777777" w:rsidR="007F108A" w:rsidRDefault="007F108A" w:rsidP="007F108A">
            <w:pPr>
              <w:pStyle w:val="ListParagraph"/>
              <w:tabs>
                <w:tab w:val="left" w:pos="993"/>
              </w:tabs>
              <w:ind w:left="0"/>
              <w:jc w:val="both"/>
              <w:rPr>
                <w:b/>
                <w:bCs/>
              </w:rPr>
            </w:pPr>
            <w:r>
              <w:t>Valid</w:t>
            </w:r>
          </w:p>
        </w:tc>
      </w:tr>
      <w:tr w:rsidR="007F108A" w14:paraId="4A2E87D1" w14:textId="77777777" w:rsidTr="007F108A">
        <w:tc>
          <w:tcPr>
            <w:tcW w:w="540" w:type="dxa"/>
            <w:vAlign w:val="center"/>
          </w:tcPr>
          <w:p w14:paraId="6108489F" w14:textId="77777777" w:rsidR="007F108A" w:rsidRPr="0069447B" w:rsidRDefault="007F108A" w:rsidP="007F108A">
            <w:pPr>
              <w:pStyle w:val="ListParagraph"/>
              <w:tabs>
                <w:tab w:val="left" w:pos="993"/>
              </w:tabs>
              <w:ind w:left="0"/>
              <w:jc w:val="both"/>
              <w:rPr>
                <w:bCs/>
              </w:rPr>
            </w:pPr>
            <w:r>
              <w:rPr>
                <w:bCs/>
              </w:rPr>
              <w:t>2</w:t>
            </w:r>
          </w:p>
        </w:tc>
        <w:tc>
          <w:tcPr>
            <w:tcW w:w="1224" w:type="dxa"/>
            <w:vAlign w:val="center"/>
          </w:tcPr>
          <w:p w14:paraId="15D6D860" w14:textId="2BB8C0FD" w:rsidR="007F108A" w:rsidRDefault="007F108A" w:rsidP="007F108A">
            <w:pPr>
              <w:pStyle w:val="ListParagraph"/>
              <w:tabs>
                <w:tab w:val="left" w:pos="993"/>
              </w:tabs>
              <w:ind w:left="0"/>
              <w:jc w:val="both"/>
              <w:rPr>
                <w:i/>
                <w:iCs/>
              </w:rPr>
            </w:pPr>
            <w:r>
              <w:rPr>
                <w:i/>
                <w:iCs/>
              </w:rPr>
              <w:t>Button Edit</w:t>
            </w:r>
          </w:p>
        </w:tc>
        <w:tc>
          <w:tcPr>
            <w:tcW w:w="2376" w:type="dxa"/>
          </w:tcPr>
          <w:p w14:paraId="6E37A1D4" w14:textId="2582E40F" w:rsidR="007F108A" w:rsidRDefault="00EA4342" w:rsidP="007F108A">
            <w:pPr>
              <w:pStyle w:val="ListParagraph"/>
              <w:tabs>
                <w:tab w:val="left" w:pos="993"/>
              </w:tabs>
              <w:ind w:left="0"/>
              <w:jc w:val="both"/>
            </w:pPr>
            <w:r>
              <w:t>Menuju ke halaman Edit Pengumuman</w:t>
            </w:r>
          </w:p>
        </w:tc>
        <w:tc>
          <w:tcPr>
            <w:tcW w:w="2250" w:type="dxa"/>
          </w:tcPr>
          <w:p w14:paraId="674842BE" w14:textId="1A089D16" w:rsidR="007F108A" w:rsidRDefault="00EA4342" w:rsidP="00EA4342">
            <w:pPr>
              <w:pStyle w:val="ListParagraph"/>
              <w:tabs>
                <w:tab w:val="left" w:pos="993"/>
              </w:tabs>
              <w:ind w:left="0"/>
              <w:jc w:val="both"/>
            </w:pPr>
            <w:r>
              <w:t>Menuju ke halaman Edit Pengumuman</w:t>
            </w:r>
          </w:p>
        </w:tc>
        <w:tc>
          <w:tcPr>
            <w:tcW w:w="1170" w:type="dxa"/>
            <w:vAlign w:val="center"/>
          </w:tcPr>
          <w:p w14:paraId="5A354F42" w14:textId="77777777" w:rsidR="007F108A" w:rsidRDefault="007F108A" w:rsidP="007F108A">
            <w:pPr>
              <w:pStyle w:val="ListParagraph"/>
              <w:tabs>
                <w:tab w:val="left" w:pos="993"/>
              </w:tabs>
              <w:ind w:left="0"/>
              <w:jc w:val="both"/>
            </w:pPr>
            <w:r>
              <w:t>Valid</w:t>
            </w:r>
          </w:p>
        </w:tc>
      </w:tr>
      <w:tr w:rsidR="007F108A" w14:paraId="687D4C26" w14:textId="77777777" w:rsidTr="007F108A">
        <w:tc>
          <w:tcPr>
            <w:tcW w:w="540" w:type="dxa"/>
            <w:vAlign w:val="center"/>
          </w:tcPr>
          <w:p w14:paraId="761D4BE4" w14:textId="77777777" w:rsidR="007F108A" w:rsidRDefault="007F108A" w:rsidP="007F108A">
            <w:pPr>
              <w:pStyle w:val="ListParagraph"/>
              <w:tabs>
                <w:tab w:val="left" w:pos="993"/>
              </w:tabs>
              <w:ind w:left="0"/>
              <w:jc w:val="both"/>
              <w:rPr>
                <w:bCs/>
              </w:rPr>
            </w:pPr>
            <w:r>
              <w:rPr>
                <w:bCs/>
              </w:rPr>
              <w:t>3</w:t>
            </w:r>
          </w:p>
        </w:tc>
        <w:tc>
          <w:tcPr>
            <w:tcW w:w="1224" w:type="dxa"/>
            <w:vAlign w:val="center"/>
          </w:tcPr>
          <w:p w14:paraId="5CF56A67" w14:textId="7BA7D037" w:rsidR="007F108A" w:rsidRDefault="007F108A" w:rsidP="007F108A">
            <w:pPr>
              <w:pStyle w:val="ListParagraph"/>
              <w:tabs>
                <w:tab w:val="left" w:pos="993"/>
              </w:tabs>
              <w:ind w:left="0"/>
              <w:jc w:val="both"/>
              <w:rPr>
                <w:i/>
                <w:iCs/>
              </w:rPr>
            </w:pPr>
            <w:r>
              <w:rPr>
                <w:i/>
                <w:iCs/>
              </w:rPr>
              <w:t>Button Hapus</w:t>
            </w:r>
          </w:p>
        </w:tc>
        <w:tc>
          <w:tcPr>
            <w:tcW w:w="2376" w:type="dxa"/>
          </w:tcPr>
          <w:p w14:paraId="4DFFE5EE" w14:textId="0565E25C" w:rsidR="007F108A" w:rsidRDefault="00EA4342" w:rsidP="007F108A">
            <w:pPr>
              <w:pStyle w:val="ListParagraph"/>
              <w:tabs>
                <w:tab w:val="left" w:pos="993"/>
              </w:tabs>
              <w:ind w:left="0"/>
              <w:jc w:val="both"/>
            </w:pPr>
            <w:r>
              <w:t>Menghapus data yang di pilih</w:t>
            </w:r>
          </w:p>
        </w:tc>
        <w:tc>
          <w:tcPr>
            <w:tcW w:w="2250" w:type="dxa"/>
          </w:tcPr>
          <w:p w14:paraId="6D24C69B" w14:textId="74960CA8" w:rsidR="007F108A" w:rsidRDefault="00EA4342" w:rsidP="007F108A">
            <w:pPr>
              <w:pStyle w:val="ListParagraph"/>
              <w:tabs>
                <w:tab w:val="left" w:pos="993"/>
              </w:tabs>
              <w:ind w:left="0"/>
              <w:jc w:val="both"/>
            </w:pPr>
            <w:r>
              <w:t>Menghapus data yang di pilih</w:t>
            </w:r>
          </w:p>
        </w:tc>
        <w:tc>
          <w:tcPr>
            <w:tcW w:w="1170" w:type="dxa"/>
            <w:vAlign w:val="center"/>
          </w:tcPr>
          <w:p w14:paraId="36E41EC5" w14:textId="77777777" w:rsidR="007F108A" w:rsidRDefault="007F108A" w:rsidP="007F108A">
            <w:pPr>
              <w:pStyle w:val="ListParagraph"/>
              <w:tabs>
                <w:tab w:val="left" w:pos="993"/>
              </w:tabs>
              <w:ind w:left="0"/>
              <w:jc w:val="both"/>
            </w:pPr>
            <w:r>
              <w:t>Valid</w:t>
            </w:r>
          </w:p>
        </w:tc>
      </w:tr>
    </w:tbl>
    <w:p w14:paraId="472BE25A" w14:textId="77777777" w:rsidR="007F108A" w:rsidRDefault="007F108A" w:rsidP="007F108A">
      <w:pPr>
        <w:pStyle w:val="ListParagraph"/>
        <w:ind w:left="1080"/>
        <w:rPr>
          <w:lang w:val="en-ID"/>
        </w:rPr>
      </w:pPr>
    </w:p>
    <w:p w14:paraId="3B0488E7" w14:textId="77777777" w:rsidR="00EA4342" w:rsidRDefault="00EA4342" w:rsidP="00EA4342">
      <w:pPr>
        <w:pStyle w:val="ListParagraph"/>
        <w:numPr>
          <w:ilvl w:val="0"/>
          <w:numId w:val="88"/>
        </w:numPr>
        <w:ind w:left="1080" w:hanging="720"/>
        <w:rPr>
          <w:lang w:val="en-ID"/>
        </w:rPr>
      </w:pPr>
      <w:r>
        <w:rPr>
          <w:lang w:val="en-ID"/>
        </w:rPr>
        <w:t>Hasil Pengujian Halaman Tambah Pengumuman</w:t>
      </w:r>
    </w:p>
    <w:p w14:paraId="614DC31B" w14:textId="2B86D852" w:rsidR="00C618F0" w:rsidRPr="00C618F0" w:rsidRDefault="00C618F0" w:rsidP="00C618F0">
      <w:pPr>
        <w:pStyle w:val="Caption"/>
        <w:keepNext/>
        <w:rPr>
          <w:lang w:val="en-US"/>
        </w:rPr>
      </w:pPr>
      <w:bookmarkStart w:id="3397" w:name="_Toc94361211"/>
      <w:bookmarkStart w:id="3398" w:name="_Toc94361632"/>
      <w:r>
        <w:t xml:space="preserve">Tabel 4. </w:t>
      </w:r>
      <w:r>
        <w:fldChar w:fldCharType="begin"/>
      </w:r>
      <w:r>
        <w:instrText xml:space="preserve"> SEQ Tabel_4. \* ARABIC </w:instrText>
      </w:r>
      <w:r>
        <w:fldChar w:fldCharType="separate"/>
      </w:r>
      <w:r>
        <w:rPr>
          <w:noProof/>
        </w:rPr>
        <w:t>41</w:t>
      </w:r>
      <w:r>
        <w:fldChar w:fldCharType="end"/>
      </w:r>
      <w:r>
        <w:rPr>
          <w:lang w:val="en-US"/>
        </w:rPr>
        <w:t xml:space="preserve"> </w:t>
      </w:r>
      <w:r>
        <w:rPr>
          <w:lang w:val="en-ID"/>
        </w:rPr>
        <w:t>Tabel Halaman Tambah Pengumuman</w:t>
      </w:r>
      <w:bookmarkEnd w:id="3397"/>
      <w:bookmarkEnd w:id="3398"/>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EA4342" w14:paraId="5F4EBDEF" w14:textId="77777777" w:rsidTr="00577FC1">
        <w:trPr>
          <w:ins w:id="3399" w:author="Windows User" w:date="2021-05-31T21:41:00Z"/>
        </w:trPr>
        <w:tc>
          <w:tcPr>
            <w:tcW w:w="540" w:type="dxa"/>
            <w:vAlign w:val="center"/>
          </w:tcPr>
          <w:p w14:paraId="1DB520BF" w14:textId="77777777" w:rsidR="00EA4342" w:rsidRPr="002F2E78" w:rsidRDefault="00EA4342" w:rsidP="00577FC1">
            <w:pPr>
              <w:pStyle w:val="ListParagraph"/>
              <w:tabs>
                <w:tab w:val="left" w:pos="993"/>
              </w:tabs>
              <w:ind w:left="0"/>
              <w:jc w:val="both"/>
              <w:rPr>
                <w:b/>
              </w:rPr>
            </w:pPr>
            <w:r>
              <w:rPr>
                <w:b/>
                <w:bCs/>
              </w:rPr>
              <w:t>No</w:t>
            </w:r>
          </w:p>
        </w:tc>
        <w:tc>
          <w:tcPr>
            <w:tcW w:w="1224" w:type="dxa"/>
            <w:vAlign w:val="center"/>
          </w:tcPr>
          <w:p w14:paraId="48B60346" w14:textId="77777777" w:rsidR="00EA4342" w:rsidRPr="002F2E78" w:rsidRDefault="00EA4342" w:rsidP="00577FC1">
            <w:pPr>
              <w:pStyle w:val="ListParagraph"/>
              <w:tabs>
                <w:tab w:val="left" w:pos="993"/>
              </w:tabs>
              <w:ind w:left="0"/>
              <w:jc w:val="both"/>
              <w:rPr>
                <w:b/>
              </w:rPr>
            </w:pPr>
            <w:r>
              <w:rPr>
                <w:b/>
                <w:bCs/>
              </w:rPr>
              <w:t>Butir Uji</w:t>
            </w:r>
          </w:p>
        </w:tc>
        <w:tc>
          <w:tcPr>
            <w:tcW w:w="2376" w:type="dxa"/>
            <w:vAlign w:val="center"/>
          </w:tcPr>
          <w:p w14:paraId="09A85DA3" w14:textId="77777777" w:rsidR="00EA4342" w:rsidRPr="002F2E78" w:rsidRDefault="00EA4342" w:rsidP="00577FC1">
            <w:pPr>
              <w:pStyle w:val="ListParagraph"/>
              <w:tabs>
                <w:tab w:val="left" w:pos="993"/>
              </w:tabs>
              <w:ind w:left="0"/>
              <w:jc w:val="both"/>
              <w:rPr>
                <w:b/>
              </w:rPr>
            </w:pPr>
            <w:r>
              <w:rPr>
                <w:b/>
                <w:bCs/>
              </w:rPr>
              <w:t>Hasil Yang Diharapkan</w:t>
            </w:r>
          </w:p>
        </w:tc>
        <w:tc>
          <w:tcPr>
            <w:tcW w:w="2250" w:type="dxa"/>
            <w:vAlign w:val="center"/>
          </w:tcPr>
          <w:p w14:paraId="1B1CFB73" w14:textId="77777777" w:rsidR="00EA4342" w:rsidRPr="002F2E78" w:rsidRDefault="00EA4342" w:rsidP="00577FC1">
            <w:pPr>
              <w:pStyle w:val="ListParagraph"/>
              <w:tabs>
                <w:tab w:val="left" w:pos="993"/>
              </w:tabs>
              <w:ind w:left="0"/>
              <w:jc w:val="both"/>
              <w:rPr>
                <w:b/>
              </w:rPr>
            </w:pPr>
            <w:r>
              <w:rPr>
                <w:b/>
                <w:bCs/>
              </w:rPr>
              <w:t>Hasil Pengujian</w:t>
            </w:r>
          </w:p>
        </w:tc>
        <w:tc>
          <w:tcPr>
            <w:tcW w:w="1170" w:type="dxa"/>
            <w:vAlign w:val="center"/>
          </w:tcPr>
          <w:p w14:paraId="41E73E53" w14:textId="77777777" w:rsidR="00EA4342" w:rsidRPr="002F2E78" w:rsidRDefault="00EA4342" w:rsidP="00577FC1">
            <w:pPr>
              <w:pStyle w:val="ListParagraph"/>
              <w:tabs>
                <w:tab w:val="left" w:pos="993"/>
              </w:tabs>
              <w:ind w:left="0"/>
              <w:jc w:val="both"/>
              <w:rPr>
                <w:b/>
              </w:rPr>
            </w:pPr>
            <w:r>
              <w:rPr>
                <w:b/>
                <w:bCs/>
              </w:rPr>
              <w:t>Validasi</w:t>
            </w:r>
          </w:p>
        </w:tc>
      </w:tr>
      <w:tr w:rsidR="00EA4342" w14:paraId="1BF0DE4B" w14:textId="77777777" w:rsidTr="00577FC1">
        <w:tc>
          <w:tcPr>
            <w:tcW w:w="540" w:type="dxa"/>
            <w:vAlign w:val="center"/>
          </w:tcPr>
          <w:p w14:paraId="6AD9541C" w14:textId="77777777" w:rsidR="00EA4342" w:rsidRDefault="00EA4342" w:rsidP="00577FC1">
            <w:pPr>
              <w:pStyle w:val="ListParagraph"/>
              <w:tabs>
                <w:tab w:val="left" w:pos="993"/>
              </w:tabs>
              <w:ind w:left="0"/>
              <w:jc w:val="both"/>
              <w:rPr>
                <w:b/>
                <w:bCs/>
              </w:rPr>
            </w:pPr>
            <w:r w:rsidRPr="0069447B">
              <w:rPr>
                <w:bCs/>
              </w:rPr>
              <w:t>1</w:t>
            </w:r>
          </w:p>
        </w:tc>
        <w:tc>
          <w:tcPr>
            <w:tcW w:w="1224" w:type="dxa"/>
            <w:vAlign w:val="center"/>
          </w:tcPr>
          <w:p w14:paraId="2E7CB1A8" w14:textId="77777777" w:rsidR="00EA4342" w:rsidRDefault="00EA4342" w:rsidP="00577FC1">
            <w:pPr>
              <w:pStyle w:val="ListParagraph"/>
              <w:tabs>
                <w:tab w:val="left" w:pos="993"/>
              </w:tabs>
              <w:ind w:left="0"/>
              <w:jc w:val="both"/>
              <w:rPr>
                <w:b/>
                <w:bCs/>
              </w:rPr>
            </w:pPr>
            <w:r>
              <w:rPr>
                <w:i/>
                <w:iCs/>
              </w:rPr>
              <w:t>Button Save</w:t>
            </w:r>
          </w:p>
        </w:tc>
        <w:tc>
          <w:tcPr>
            <w:tcW w:w="2376" w:type="dxa"/>
          </w:tcPr>
          <w:p w14:paraId="00B83AB3" w14:textId="3D625125" w:rsidR="00EA4342" w:rsidRDefault="00EA4342" w:rsidP="00577FC1">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tambah</w:t>
            </w:r>
          </w:p>
        </w:tc>
        <w:tc>
          <w:tcPr>
            <w:tcW w:w="2250" w:type="dxa"/>
          </w:tcPr>
          <w:p w14:paraId="36B08F23" w14:textId="60EB7B09" w:rsidR="00EA4342" w:rsidRDefault="00EA4342" w:rsidP="00577FC1">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tambah</w:t>
            </w:r>
          </w:p>
        </w:tc>
        <w:tc>
          <w:tcPr>
            <w:tcW w:w="1170" w:type="dxa"/>
            <w:vAlign w:val="center"/>
          </w:tcPr>
          <w:p w14:paraId="2E700EB4" w14:textId="77777777" w:rsidR="00EA4342" w:rsidRDefault="00EA4342" w:rsidP="00577FC1">
            <w:pPr>
              <w:pStyle w:val="ListParagraph"/>
              <w:tabs>
                <w:tab w:val="left" w:pos="993"/>
              </w:tabs>
              <w:ind w:left="0"/>
              <w:jc w:val="both"/>
              <w:rPr>
                <w:b/>
                <w:bCs/>
              </w:rPr>
            </w:pPr>
            <w:r>
              <w:t>Valid</w:t>
            </w:r>
          </w:p>
        </w:tc>
      </w:tr>
      <w:tr w:rsidR="00EA4342" w14:paraId="601C24E3" w14:textId="77777777" w:rsidTr="00577FC1">
        <w:tc>
          <w:tcPr>
            <w:tcW w:w="540" w:type="dxa"/>
            <w:vAlign w:val="center"/>
          </w:tcPr>
          <w:p w14:paraId="028CA0FE" w14:textId="77777777" w:rsidR="00EA4342" w:rsidRPr="0069447B" w:rsidRDefault="00EA4342" w:rsidP="00577FC1">
            <w:pPr>
              <w:pStyle w:val="ListParagraph"/>
              <w:tabs>
                <w:tab w:val="left" w:pos="993"/>
              </w:tabs>
              <w:ind w:left="0"/>
              <w:jc w:val="both"/>
              <w:rPr>
                <w:bCs/>
              </w:rPr>
            </w:pPr>
            <w:r>
              <w:rPr>
                <w:bCs/>
              </w:rPr>
              <w:t>2</w:t>
            </w:r>
          </w:p>
        </w:tc>
        <w:tc>
          <w:tcPr>
            <w:tcW w:w="1224" w:type="dxa"/>
            <w:vAlign w:val="center"/>
          </w:tcPr>
          <w:p w14:paraId="6808D729" w14:textId="77777777" w:rsidR="00EA4342" w:rsidRDefault="00EA4342" w:rsidP="00577FC1">
            <w:pPr>
              <w:pStyle w:val="ListParagraph"/>
              <w:tabs>
                <w:tab w:val="left" w:pos="993"/>
              </w:tabs>
              <w:ind w:left="0"/>
              <w:jc w:val="both"/>
              <w:rPr>
                <w:i/>
                <w:iCs/>
              </w:rPr>
            </w:pPr>
            <w:r>
              <w:rPr>
                <w:i/>
                <w:iCs/>
              </w:rPr>
              <w:t>Button Back</w:t>
            </w:r>
          </w:p>
        </w:tc>
        <w:tc>
          <w:tcPr>
            <w:tcW w:w="2376" w:type="dxa"/>
          </w:tcPr>
          <w:p w14:paraId="36332427" w14:textId="514BDD5A" w:rsidR="00EA4342" w:rsidRDefault="00EA4342" w:rsidP="00EA4342">
            <w:pPr>
              <w:pStyle w:val="ListParagraph"/>
              <w:tabs>
                <w:tab w:val="left" w:pos="993"/>
              </w:tabs>
              <w:ind w:left="0"/>
              <w:jc w:val="both"/>
            </w:pPr>
            <w:r>
              <w:t xml:space="preserve">Menuju ke halaman </w:t>
            </w:r>
            <w:r w:rsidRPr="00170318">
              <w:rPr>
                <w:i/>
                <w:iCs/>
              </w:rPr>
              <w:t xml:space="preserve"> </w:t>
            </w:r>
            <w:r>
              <w:rPr>
                <w:iCs/>
              </w:rPr>
              <w:t>Pengumuman</w:t>
            </w:r>
          </w:p>
        </w:tc>
        <w:tc>
          <w:tcPr>
            <w:tcW w:w="2250" w:type="dxa"/>
          </w:tcPr>
          <w:p w14:paraId="62FEB7FE" w14:textId="702D1F7C" w:rsidR="00EA4342" w:rsidRDefault="00EA4342" w:rsidP="00EA4342">
            <w:pPr>
              <w:pStyle w:val="ListParagraph"/>
              <w:tabs>
                <w:tab w:val="left" w:pos="993"/>
              </w:tabs>
              <w:ind w:left="0"/>
              <w:jc w:val="both"/>
            </w:pPr>
            <w:r>
              <w:t xml:space="preserve">Menuju ke halaman </w:t>
            </w:r>
            <w:r w:rsidRPr="00170318">
              <w:rPr>
                <w:i/>
                <w:iCs/>
              </w:rPr>
              <w:t xml:space="preserve"> </w:t>
            </w:r>
            <w:r>
              <w:rPr>
                <w:iCs/>
              </w:rPr>
              <w:t>Pengumuman</w:t>
            </w:r>
          </w:p>
        </w:tc>
        <w:tc>
          <w:tcPr>
            <w:tcW w:w="1170" w:type="dxa"/>
            <w:vAlign w:val="center"/>
          </w:tcPr>
          <w:p w14:paraId="60E58495" w14:textId="77777777" w:rsidR="00EA4342" w:rsidRDefault="00EA4342" w:rsidP="00577FC1">
            <w:pPr>
              <w:pStyle w:val="ListParagraph"/>
              <w:tabs>
                <w:tab w:val="left" w:pos="993"/>
              </w:tabs>
              <w:ind w:left="0"/>
              <w:jc w:val="both"/>
            </w:pPr>
            <w:r>
              <w:t>Valid</w:t>
            </w:r>
          </w:p>
        </w:tc>
      </w:tr>
    </w:tbl>
    <w:p w14:paraId="3A3E88D6" w14:textId="77777777" w:rsidR="00EA4342" w:rsidRDefault="00EA4342" w:rsidP="00EA4342">
      <w:pPr>
        <w:pStyle w:val="ListParagraph"/>
        <w:ind w:left="1080"/>
        <w:rPr>
          <w:lang w:val="en-ID"/>
        </w:rPr>
      </w:pPr>
    </w:p>
    <w:p w14:paraId="0ECC8CB7" w14:textId="77777777" w:rsidR="00EA4342" w:rsidRDefault="00EA4342" w:rsidP="00EA4342">
      <w:pPr>
        <w:pStyle w:val="ListParagraph"/>
        <w:ind w:left="1080"/>
        <w:rPr>
          <w:lang w:val="en-ID"/>
        </w:rPr>
      </w:pPr>
    </w:p>
    <w:p w14:paraId="583EFA75" w14:textId="77777777" w:rsidR="00EA4342" w:rsidRDefault="00EA4342" w:rsidP="00EA4342">
      <w:pPr>
        <w:pStyle w:val="ListParagraph"/>
        <w:ind w:left="1080"/>
        <w:rPr>
          <w:lang w:val="en-ID"/>
        </w:rPr>
      </w:pPr>
    </w:p>
    <w:p w14:paraId="432A9914" w14:textId="77777777" w:rsidR="00EA4342" w:rsidRDefault="00EA4342" w:rsidP="00EA4342">
      <w:pPr>
        <w:pStyle w:val="ListParagraph"/>
        <w:numPr>
          <w:ilvl w:val="0"/>
          <w:numId w:val="88"/>
        </w:numPr>
        <w:ind w:left="1080" w:hanging="720"/>
        <w:rPr>
          <w:lang w:val="en-ID"/>
        </w:rPr>
      </w:pPr>
      <w:r>
        <w:rPr>
          <w:lang w:val="en-ID"/>
        </w:rPr>
        <w:lastRenderedPageBreak/>
        <w:t>Hasil Pengujian Halaman Edit Pengumuman</w:t>
      </w:r>
    </w:p>
    <w:p w14:paraId="178E9E02" w14:textId="1EEB433F" w:rsidR="00C618F0" w:rsidRPr="00C618F0" w:rsidRDefault="00C618F0" w:rsidP="00C618F0">
      <w:pPr>
        <w:pStyle w:val="Caption"/>
        <w:keepNext/>
        <w:rPr>
          <w:lang w:val="en-US"/>
        </w:rPr>
      </w:pPr>
      <w:bookmarkStart w:id="3400" w:name="_Toc94361212"/>
      <w:bookmarkStart w:id="3401" w:name="_Toc94361633"/>
      <w:r>
        <w:t xml:space="preserve">Tabel 4. </w:t>
      </w:r>
      <w:r>
        <w:fldChar w:fldCharType="begin"/>
      </w:r>
      <w:r>
        <w:instrText xml:space="preserve"> SEQ Tabel_4. \* ARABIC </w:instrText>
      </w:r>
      <w:r>
        <w:fldChar w:fldCharType="separate"/>
      </w:r>
      <w:r>
        <w:rPr>
          <w:noProof/>
        </w:rPr>
        <w:t>42</w:t>
      </w:r>
      <w:r>
        <w:fldChar w:fldCharType="end"/>
      </w:r>
      <w:r>
        <w:rPr>
          <w:lang w:val="en-US"/>
        </w:rPr>
        <w:t xml:space="preserve"> </w:t>
      </w:r>
      <w:r w:rsidRPr="00EA4342">
        <w:rPr>
          <w:lang w:val="en-ID"/>
        </w:rPr>
        <w:t xml:space="preserve">Tabel Halaman </w:t>
      </w:r>
      <w:r>
        <w:rPr>
          <w:lang w:val="en-ID"/>
        </w:rPr>
        <w:t>Edit</w:t>
      </w:r>
      <w:r w:rsidRPr="00EA4342">
        <w:rPr>
          <w:lang w:val="en-ID"/>
        </w:rPr>
        <w:t xml:space="preserve"> Pengumuman</w:t>
      </w:r>
      <w:bookmarkEnd w:id="3400"/>
      <w:bookmarkEnd w:id="3401"/>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EA4342" w14:paraId="0431EF78" w14:textId="77777777" w:rsidTr="00577FC1">
        <w:trPr>
          <w:ins w:id="3402" w:author="Windows User" w:date="2021-05-31T21:41:00Z"/>
        </w:trPr>
        <w:tc>
          <w:tcPr>
            <w:tcW w:w="540" w:type="dxa"/>
            <w:vAlign w:val="center"/>
          </w:tcPr>
          <w:p w14:paraId="294B92B3" w14:textId="77777777" w:rsidR="00EA4342" w:rsidRPr="002F2E78" w:rsidRDefault="00EA4342" w:rsidP="00577FC1">
            <w:pPr>
              <w:pStyle w:val="ListParagraph"/>
              <w:tabs>
                <w:tab w:val="left" w:pos="993"/>
              </w:tabs>
              <w:ind w:left="0"/>
              <w:jc w:val="both"/>
              <w:rPr>
                <w:b/>
              </w:rPr>
            </w:pPr>
            <w:r>
              <w:rPr>
                <w:b/>
                <w:bCs/>
              </w:rPr>
              <w:t>No</w:t>
            </w:r>
          </w:p>
        </w:tc>
        <w:tc>
          <w:tcPr>
            <w:tcW w:w="1224" w:type="dxa"/>
            <w:vAlign w:val="center"/>
          </w:tcPr>
          <w:p w14:paraId="5347A555" w14:textId="77777777" w:rsidR="00EA4342" w:rsidRPr="002F2E78" w:rsidRDefault="00EA4342" w:rsidP="00577FC1">
            <w:pPr>
              <w:pStyle w:val="ListParagraph"/>
              <w:tabs>
                <w:tab w:val="left" w:pos="993"/>
              </w:tabs>
              <w:ind w:left="0"/>
              <w:jc w:val="both"/>
              <w:rPr>
                <w:b/>
              </w:rPr>
            </w:pPr>
            <w:r>
              <w:rPr>
                <w:b/>
                <w:bCs/>
              </w:rPr>
              <w:t>Butir Uji</w:t>
            </w:r>
          </w:p>
        </w:tc>
        <w:tc>
          <w:tcPr>
            <w:tcW w:w="2376" w:type="dxa"/>
            <w:vAlign w:val="center"/>
          </w:tcPr>
          <w:p w14:paraId="7E9E9294" w14:textId="77777777" w:rsidR="00EA4342" w:rsidRPr="002F2E78" w:rsidRDefault="00EA4342" w:rsidP="00577FC1">
            <w:pPr>
              <w:pStyle w:val="ListParagraph"/>
              <w:tabs>
                <w:tab w:val="left" w:pos="993"/>
              </w:tabs>
              <w:ind w:left="0"/>
              <w:jc w:val="both"/>
              <w:rPr>
                <w:b/>
              </w:rPr>
            </w:pPr>
            <w:r>
              <w:rPr>
                <w:b/>
                <w:bCs/>
              </w:rPr>
              <w:t>Hasil Yang Diharapkan</w:t>
            </w:r>
          </w:p>
        </w:tc>
        <w:tc>
          <w:tcPr>
            <w:tcW w:w="2250" w:type="dxa"/>
            <w:vAlign w:val="center"/>
          </w:tcPr>
          <w:p w14:paraId="246A3CC4" w14:textId="77777777" w:rsidR="00EA4342" w:rsidRPr="002F2E78" w:rsidRDefault="00EA4342" w:rsidP="00577FC1">
            <w:pPr>
              <w:pStyle w:val="ListParagraph"/>
              <w:tabs>
                <w:tab w:val="left" w:pos="993"/>
              </w:tabs>
              <w:ind w:left="0"/>
              <w:jc w:val="both"/>
              <w:rPr>
                <w:b/>
              </w:rPr>
            </w:pPr>
            <w:r>
              <w:rPr>
                <w:b/>
                <w:bCs/>
              </w:rPr>
              <w:t>Hasil Pengujian</w:t>
            </w:r>
          </w:p>
        </w:tc>
        <w:tc>
          <w:tcPr>
            <w:tcW w:w="1170" w:type="dxa"/>
            <w:vAlign w:val="center"/>
          </w:tcPr>
          <w:p w14:paraId="1AA9EE91" w14:textId="77777777" w:rsidR="00EA4342" w:rsidRPr="002F2E78" w:rsidRDefault="00EA4342" w:rsidP="00577FC1">
            <w:pPr>
              <w:pStyle w:val="ListParagraph"/>
              <w:tabs>
                <w:tab w:val="left" w:pos="993"/>
              </w:tabs>
              <w:ind w:left="0"/>
              <w:jc w:val="both"/>
              <w:rPr>
                <w:b/>
              </w:rPr>
            </w:pPr>
            <w:r>
              <w:rPr>
                <w:b/>
                <w:bCs/>
              </w:rPr>
              <w:t>Validasi</w:t>
            </w:r>
          </w:p>
        </w:tc>
      </w:tr>
      <w:tr w:rsidR="00EA4342" w14:paraId="41D8C145" w14:textId="77777777" w:rsidTr="00577FC1">
        <w:tc>
          <w:tcPr>
            <w:tcW w:w="540" w:type="dxa"/>
            <w:vAlign w:val="center"/>
          </w:tcPr>
          <w:p w14:paraId="0ABC8A51" w14:textId="77777777" w:rsidR="00EA4342" w:rsidRDefault="00EA4342" w:rsidP="00577FC1">
            <w:pPr>
              <w:pStyle w:val="ListParagraph"/>
              <w:tabs>
                <w:tab w:val="left" w:pos="993"/>
              </w:tabs>
              <w:ind w:left="0"/>
              <w:jc w:val="both"/>
              <w:rPr>
                <w:b/>
                <w:bCs/>
              </w:rPr>
            </w:pPr>
            <w:r w:rsidRPr="0069447B">
              <w:rPr>
                <w:bCs/>
              </w:rPr>
              <w:t>1</w:t>
            </w:r>
          </w:p>
        </w:tc>
        <w:tc>
          <w:tcPr>
            <w:tcW w:w="1224" w:type="dxa"/>
            <w:vAlign w:val="center"/>
          </w:tcPr>
          <w:p w14:paraId="7E12EFFB" w14:textId="77777777" w:rsidR="00EA4342" w:rsidRDefault="00EA4342" w:rsidP="00577FC1">
            <w:pPr>
              <w:pStyle w:val="ListParagraph"/>
              <w:tabs>
                <w:tab w:val="left" w:pos="993"/>
              </w:tabs>
              <w:ind w:left="0"/>
              <w:jc w:val="both"/>
              <w:rPr>
                <w:b/>
                <w:bCs/>
              </w:rPr>
            </w:pPr>
            <w:r>
              <w:rPr>
                <w:i/>
                <w:iCs/>
              </w:rPr>
              <w:t>Button Save</w:t>
            </w:r>
          </w:p>
        </w:tc>
        <w:tc>
          <w:tcPr>
            <w:tcW w:w="2376" w:type="dxa"/>
          </w:tcPr>
          <w:p w14:paraId="378D76FB" w14:textId="77777777" w:rsidR="00EA4342" w:rsidRDefault="00EA4342" w:rsidP="00577FC1">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2250" w:type="dxa"/>
          </w:tcPr>
          <w:p w14:paraId="491A4C55" w14:textId="77777777" w:rsidR="00EA4342" w:rsidRDefault="00EA4342" w:rsidP="00577FC1">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1170" w:type="dxa"/>
            <w:vAlign w:val="center"/>
          </w:tcPr>
          <w:p w14:paraId="10EF27DB" w14:textId="77777777" w:rsidR="00EA4342" w:rsidRDefault="00EA4342" w:rsidP="00577FC1">
            <w:pPr>
              <w:pStyle w:val="ListParagraph"/>
              <w:tabs>
                <w:tab w:val="left" w:pos="993"/>
              </w:tabs>
              <w:ind w:left="0"/>
              <w:jc w:val="both"/>
              <w:rPr>
                <w:b/>
                <w:bCs/>
              </w:rPr>
            </w:pPr>
            <w:r>
              <w:t>Valid</w:t>
            </w:r>
          </w:p>
        </w:tc>
      </w:tr>
      <w:tr w:rsidR="00EA4342" w14:paraId="5E552CA6" w14:textId="77777777" w:rsidTr="00577FC1">
        <w:tc>
          <w:tcPr>
            <w:tcW w:w="540" w:type="dxa"/>
            <w:vAlign w:val="center"/>
          </w:tcPr>
          <w:p w14:paraId="337B3D33" w14:textId="77777777" w:rsidR="00EA4342" w:rsidRPr="0069447B" w:rsidRDefault="00EA4342" w:rsidP="00577FC1">
            <w:pPr>
              <w:pStyle w:val="ListParagraph"/>
              <w:tabs>
                <w:tab w:val="left" w:pos="993"/>
              </w:tabs>
              <w:ind w:left="0"/>
              <w:jc w:val="both"/>
              <w:rPr>
                <w:bCs/>
              </w:rPr>
            </w:pPr>
            <w:r>
              <w:rPr>
                <w:bCs/>
              </w:rPr>
              <w:t>2</w:t>
            </w:r>
          </w:p>
        </w:tc>
        <w:tc>
          <w:tcPr>
            <w:tcW w:w="1224" w:type="dxa"/>
            <w:vAlign w:val="center"/>
          </w:tcPr>
          <w:p w14:paraId="19E78BCC" w14:textId="77777777" w:rsidR="00EA4342" w:rsidRDefault="00EA4342" w:rsidP="00577FC1">
            <w:pPr>
              <w:pStyle w:val="ListParagraph"/>
              <w:tabs>
                <w:tab w:val="left" w:pos="993"/>
              </w:tabs>
              <w:ind w:left="0"/>
              <w:jc w:val="both"/>
              <w:rPr>
                <w:i/>
                <w:iCs/>
              </w:rPr>
            </w:pPr>
            <w:r>
              <w:rPr>
                <w:i/>
                <w:iCs/>
              </w:rPr>
              <w:t>Button Back</w:t>
            </w:r>
          </w:p>
        </w:tc>
        <w:tc>
          <w:tcPr>
            <w:tcW w:w="2376" w:type="dxa"/>
          </w:tcPr>
          <w:p w14:paraId="62EAC269" w14:textId="77777777" w:rsidR="00EA4342" w:rsidRDefault="00EA4342" w:rsidP="00577FC1">
            <w:pPr>
              <w:pStyle w:val="ListParagraph"/>
              <w:tabs>
                <w:tab w:val="left" w:pos="993"/>
              </w:tabs>
              <w:ind w:left="0"/>
              <w:jc w:val="both"/>
            </w:pPr>
            <w:r>
              <w:t xml:space="preserve">Menuju ke halaman </w:t>
            </w:r>
            <w:r w:rsidRPr="00170318">
              <w:rPr>
                <w:i/>
                <w:iCs/>
              </w:rPr>
              <w:t xml:space="preserve"> </w:t>
            </w:r>
            <w:r>
              <w:rPr>
                <w:iCs/>
              </w:rPr>
              <w:t>Pengumuman</w:t>
            </w:r>
          </w:p>
        </w:tc>
        <w:tc>
          <w:tcPr>
            <w:tcW w:w="2250" w:type="dxa"/>
          </w:tcPr>
          <w:p w14:paraId="633123EA" w14:textId="77777777" w:rsidR="00EA4342" w:rsidRDefault="00EA4342" w:rsidP="00577FC1">
            <w:pPr>
              <w:pStyle w:val="ListParagraph"/>
              <w:tabs>
                <w:tab w:val="left" w:pos="993"/>
              </w:tabs>
              <w:ind w:left="0"/>
              <w:jc w:val="both"/>
            </w:pPr>
            <w:r>
              <w:t xml:space="preserve">Menuju ke halaman </w:t>
            </w:r>
            <w:r w:rsidRPr="00170318">
              <w:rPr>
                <w:i/>
                <w:iCs/>
              </w:rPr>
              <w:t xml:space="preserve"> </w:t>
            </w:r>
            <w:r>
              <w:rPr>
                <w:iCs/>
              </w:rPr>
              <w:t>Pengumuman</w:t>
            </w:r>
          </w:p>
        </w:tc>
        <w:tc>
          <w:tcPr>
            <w:tcW w:w="1170" w:type="dxa"/>
            <w:vAlign w:val="center"/>
          </w:tcPr>
          <w:p w14:paraId="6F3BA5D1" w14:textId="77777777" w:rsidR="00EA4342" w:rsidRDefault="00EA4342" w:rsidP="00577FC1">
            <w:pPr>
              <w:pStyle w:val="ListParagraph"/>
              <w:tabs>
                <w:tab w:val="left" w:pos="993"/>
              </w:tabs>
              <w:ind w:left="0"/>
              <w:jc w:val="both"/>
            </w:pPr>
            <w:r>
              <w:t>Valid</w:t>
            </w:r>
          </w:p>
        </w:tc>
      </w:tr>
    </w:tbl>
    <w:p w14:paraId="429AD32A" w14:textId="77777777" w:rsidR="00EA4342" w:rsidRDefault="00EA4342" w:rsidP="00EA4342">
      <w:pPr>
        <w:pStyle w:val="ListParagraph"/>
        <w:ind w:left="1080"/>
        <w:rPr>
          <w:lang w:val="en-ID"/>
        </w:rPr>
      </w:pPr>
    </w:p>
    <w:p w14:paraId="2183C711" w14:textId="79A4D1CA" w:rsidR="00EA4342" w:rsidRDefault="00EA4342" w:rsidP="00EA4342">
      <w:pPr>
        <w:pStyle w:val="ListParagraph"/>
        <w:numPr>
          <w:ilvl w:val="0"/>
          <w:numId w:val="88"/>
        </w:numPr>
        <w:ind w:left="1080" w:hanging="720"/>
        <w:rPr>
          <w:lang w:val="en-ID"/>
        </w:rPr>
      </w:pPr>
      <w:r>
        <w:rPr>
          <w:lang w:val="en-ID"/>
        </w:rPr>
        <w:t>Hasil Pengujian Halaman Meteri Guru</w:t>
      </w:r>
    </w:p>
    <w:p w14:paraId="4ADAAFDE" w14:textId="282044B7" w:rsidR="00C618F0" w:rsidRPr="00C618F0" w:rsidRDefault="00C618F0" w:rsidP="00C618F0">
      <w:pPr>
        <w:pStyle w:val="Caption"/>
        <w:keepNext/>
        <w:rPr>
          <w:lang w:val="en-US"/>
        </w:rPr>
      </w:pPr>
      <w:bookmarkStart w:id="3403" w:name="_Toc94361213"/>
      <w:bookmarkStart w:id="3404" w:name="_Toc94361634"/>
      <w:r>
        <w:t xml:space="preserve">Tabel 4. </w:t>
      </w:r>
      <w:r>
        <w:fldChar w:fldCharType="begin"/>
      </w:r>
      <w:r>
        <w:instrText xml:space="preserve"> SEQ Tabel_4. \* ARABIC </w:instrText>
      </w:r>
      <w:r>
        <w:fldChar w:fldCharType="separate"/>
      </w:r>
      <w:r>
        <w:rPr>
          <w:noProof/>
        </w:rPr>
        <w:t>43</w:t>
      </w:r>
      <w:r>
        <w:fldChar w:fldCharType="end"/>
      </w:r>
      <w:r>
        <w:rPr>
          <w:lang w:val="en-US"/>
        </w:rPr>
        <w:t xml:space="preserve"> </w:t>
      </w:r>
      <w:r w:rsidRPr="00EA4342">
        <w:rPr>
          <w:lang w:val="en-ID"/>
        </w:rPr>
        <w:t xml:space="preserve">Tabel Halaman </w:t>
      </w:r>
      <w:r>
        <w:rPr>
          <w:lang w:val="en-ID"/>
        </w:rPr>
        <w:t>Materi Guru</w:t>
      </w:r>
      <w:bookmarkEnd w:id="3403"/>
      <w:bookmarkEnd w:id="3404"/>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EA4342" w14:paraId="4CF30C33" w14:textId="77777777" w:rsidTr="00577FC1">
        <w:trPr>
          <w:ins w:id="3405" w:author="Windows User" w:date="2021-05-31T21:41:00Z"/>
        </w:trPr>
        <w:tc>
          <w:tcPr>
            <w:tcW w:w="540" w:type="dxa"/>
            <w:vAlign w:val="center"/>
          </w:tcPr>
          <w:p w14:paraId="04543B47" w14:textId="77777777" w:rsidR="00EA4342" w:rsidRPr="002F2E78" w:rsidRDefault="00EA4342" w:rsidP="00577FC1">
            <w:pPr>
              <w:pStyle w:val="ListParagraph"/>
              <w:tabs>
                <w:tab w:val="left" w:pos="993"/>
              </w:tabs>
              <w:ind w:left="0"/>
              <w:jc w:val="both"/>
              <w:rPr>
                <w:b/>
              </w:rPr>
            </w:pPr>
            <w:r>
              <w:rPr>
                <w:b/>
                <w:bCs/>
              </w:rPr>
              <w:t>No</w:t>
            </w:r>
          </w:p>
        </w:tc>
        <w:tc>
          <w:tcPr>
            <w:tcW w:w="1224" w:type="dxa"/>
            <w:vAlign w:val="center"/>
          </w:tcPr>
          <w:p w14:paraId="2E72C106" w14:textId="77777777" w:rsidR="00EA4342" w:rsidRPr="002F2E78" w:rsidRDefault="00EA4342" w:rsidP="00577FC1">
            <w:pPr>
              <w:pStyle w:val="ListParagraph"/>
              <w:tabs>
                <w:tab w:val="left" w:pos="993"/>
              </w:tabs>
              <w:ind w:left="0"/>
              <w:jc w:val="both"/>
              <w:rPr>
                <w:b/>
              </w:rPr>
            </w:pPr>
            <w:r>
              <w:rPr>
                <w:b/>
                <w:bCs/>
              </w:rPr>
              <w:t>Butir Uji</w:t>
            </w:r>
          </w:p>
        </w:tc>
        <w:tc>
          <w:tcPr>
            <w:tcW w:w="2376" w:type="dxa"/>
            <w:vAlign w:val="center"/>
          </w:tcPr>
          <w:p w14:paraId="0363DFCC" w14:textId="77777777" w:rsidR="00EA4342" w:rsidRPr="002F2E78" w:rsidRDefault="00EA4342" w:rsidP="00577FC1">
            <w:pPr>
              <w:pStyle w:val="ListParagraph"/>
              <w:tabs>
                <w:tab w:val="left" w:pos="993"/>
              </w:tabs>
              <w:ind w:left="0"/>
              <w:jc w:val="center"/>
              <w:rPr>
                <w:b/>
              </w:rPr>
            </w:pPr>
            <w:r>
              <w:rPr>
                <w:b/>
                <w:bCs/>
              </w:rPr>
              <w:t>Hasil Yang Diharapkan</w:t>
            </w:r>
          </w:p>
        </w:tc>
        <w:tc>
          <w:tcPr>
            <w:tcW w:w="2250" w:type="dxa"/>
            <w:vAlign w:val="center"/>
          </w:tcPr>
          <w:p w14:paraId="298D35B4" w14:textId="77777777" w:rsidR="00EA4342" w:rsidRPr="002F2E78" w:rsidRDefault="00EA4342" w:rsidP="00577FC1">
            <w:pPr>
              <w:pStyle w:val="ListParagraph"/>
              <w:tabs>
                <w:tab w:val="left" w:pos="993"/>
              </w:tabs>
              <w:ind w:left="0"/>
              <w:jc w:val="both"/>
              <w:rPr>
                <w:b/>
              </w:rPr>
            </w:pPr>
            <w:r>
              <w:rPr>
                <w:b/>
                <w:bCs/>
              </w:rPr>
              <w:t>Hasil Pengujian</w:t>
            </w:r>
          </w:p>
        </w:tc>
        <w:tc>
          <w:tcPr>
            <w:tcW w:w="1170" w:type="dxa"/>
            <w:vAlign w:val="center"/>
          </w:tcPr>
          <w:p w14:paraId="295214C1" w14:textId="77777777" w:rsidR="00EA4342" w:rsidRPr="002F2E78" w:rsidRDefault="00EA4342" w:rsidP="00577FC1">
            <w:pPr>
              <w:pStyle w:val="ListParagraph"/>
              <w:tabs>
                <w:tab w:val="left" w:pos="993"/>
              </w:tabs>
              <w:ind w:left="0"/>
              <w:jc w:val="both"/>
              <w:rPr>
                <w:b/>
              </w:rPr>
            </w:pPr>
            <w:r>
              <w:rPr>
                <w:b/>
                <w:bCs/>
              </w:rPr>
              <w:t>Validasi</w:t>
            </w:r>
          </w:p>
        </w:tc>
      </w:tr>
      <w:tr w:rsidR="00EA4342" w14:paraId="2FD7C5B5" w14:textId="77777777" w:rsidTr="00577FC1">
        <w:tc>
          <w:tcPr>
            <w:tcW w:w="540" w:type="dxa"/>
            <w:vAlign w:val="center"/>
          </w:tcPr>
          <w:p w14:paraId="2327E36F" w14:textId="77777777" w:rsidR="00EA4342" w:rsidRDefault="00EA4342" w:rsidP="00577FC1">
            <w:pPr>
              <w:pStyle w:val="ListParagraph"/>
              <w:tabs>
                <w:tab w:val="left" w:pos="993"/>
              </w:tabs>
              <w:ind w:left="0"/>
              <w:jc w:val="both"/>
              <w:rPr>
                <w:b/>
                <w:bCs/>
              </w:rPr>
            </w:pPr>
            <w:r w:rsidRPr="0069447B">
              <w:rPr>
                <w:bCs/>
              </w:rPr>
              <w:t>1</w:t>
            </w:r>
          </w:p>
        </w:tc>
        <w:tc>
          <w:tcPr>
            <w:tcW w:w="1224" w:type="dxa"/>
            <w:vAlign w:val="center"/>
          </w:tcPr>
          <w:p w14:paraId="4C4CEA2C" w14:textId="77777777" w:rsidR="00EA4342" w:rsidRDefault="00EA4342" w:rsidP="00577FC1">
            <w:pPr>
              <w:pStyle w:val="ListParagraph"/>
              <w:tabs>
                <w:tab w:val="left" w:pos="993"/>
              </w:tabs>
              <w:ind w:left="0"/>
              <w:jc w:val="both"/>
              <w:rPr>
                <w:b/>
                <w:bCs/>
              </w:rPr>
            </w:pPr>
            <w:r>
              <w:rPr>
                <w:i/>
                <w:iCs/>
              </w:rPr>
              <w:t>Button Add New</w:t>
            </w:r>
          </w:p>
        </w:tc>
        <w:tc>
          <w:tcPr>
            <w:tcW w:w="2376" w:type="dxa"/>
          </w:tcPr>
          <w:p w14:paraId="3DC07373" w14:textId="341A4483" w:rsidR="00EA4342" w:rsidRDefault="00EA4342" w:rsidP="00EA4342">
            <w:pPr>
              <w:pStyle w:val="ListParagraph"/>
              <w:tabs>
                <w:tab w:val="left" w:pos="993"/>
              </w:tabs>
              <w:ind w:left="0"/>
              <w:jc w:val="both"/>
              <w:rPr>
                <w:b/>
                <w:bCs/>
              </w:rPr>
            </w:pPr>
            <w:r>
              <w:t>Menuju ke halaman Tambah Materi</w:t>
            </w:r>
          </w:p>
        </w:tc>
        <w:tc>
          <w:tcPr>
            <w:tcW w:w="2250" w:type="dxa"/>
          </w:tcPr>
          <w:p w14:paraId="1B19D7F9" w14:textId="5E716A34" w:rsidR="00EA4342" w:rsidRDefault="00EA4342" w:rsidP="00EA4342">
            <w:pPr>
              <w:pStyle w:val="ListParagraph"/>
              <w:tabs>
                <w:tab w:val="left" w:pos="993"/>
              </w:tabs>
              <w:ind w:left="0"/>
              <w:jc w:val="both"/>
              <w:rPr>
                <w:b/>
                <w:bCs/>
              </w:rPr>
            </w:pPr>
            <w:r>
              <w:t>Menuju ke halaman Tambah Materi</w:t>
            </w:r>
          </w:p>
        </w:tc>
        <w:tc>
          <w:tcPr>
            <w:tcW w:w="1170" w:type="dxa"/>
            <w:vAlign w:val="center"/>
          </w:tcPr>
          <w:p w14:paraId="497F3317" w14:textId="77777777" w:rsidR="00EA4342" w:rsidRDefault="00EA4342" w:rsidP="00577FC1">
            <w:pPr>
              <w:pStyle w:val="ListParagraph"/>
              <w:tabs>
                <w:tab w:val="left" w:pos="993"/>
              </w:tabs>
              <w:ind w:left="0"/>
              <w:jc w:val="both"/>
              <w:rPr>
                <w:b/>
                <w:bCs/>
              </w:rPr>
            </w:pPr>
            <w:r>
              <w:t>Valid</w:t>
            </w:r>
          </w:p>
        </w:tc>
      </w:tr>
      <w:tr w:rsidR="00EA4342" w14:paraId="39E50C33" w14:textId="77777777" w:rsidTr="00577FC1">
        <w:tc>
          <w:tcPr>
            <w:tcW w:w="540" w:type="dxa"/>
            <w:vAlign w:val="center"/>
          </w:tcPr>
          <w:p w14:paraId="03C88E1E" w14:textId="77777777" w:rsidR="00EA4342" w:rsidRPr="0069447B" w:rsidRDefault="00EA4342" w:rsidP="00577FC1">
            <w:pPr>
              <w:pStyle w:val="ListParagraph"/>
              <w:tabs>
                <w:tab w:val="left" w:pos="993"/>
              </w:tabs>
              <w:ind w:left="0"/>
              <w:jc w:val="both"/>
              <w:rPr>
                <w:bCs/>
              </w:rPr>
            </w:pPr>
            <w:r>
              <w:rPr>
                <w:bCs/>
              </w:rPr>
              <w:t>2</w:t>
            </w:r>
          </w:p>
        </w:tc>
        <w:tc>
          <w:tcPr>
            <w:tcW w:w="1224" w:type="dxa"/>
            <w:vAlign w:val="center"/>
          </w:tcPr>
          <w:p w14:paraId="4000D4D0" w14:textId="77777777" w:rsidR="00EA4342" w:rsidRDefault="00EA4342" w:rsidP="00577FC1">
            <w:pPr>
              <w:pStyle w:val="ListParagraph"/>
              <w:tabs>
                <w:tab w:val="left" w:pos="993"/>
              </w:tabs>
              <w:ind w:left="0"/>
              <w:jc w:val="both"/>
              <w:rPr>
                <w:i/>
                <w:iCs/>
              </w:rPr>
            </w:pPr>
            <w:r>
              <w:rPr>
                <w:i/>
                <w:iCs/>
              </w:rPr>
              <w:t>Button Edit</w:t>
            </w:r>
          </w:p>
        </w:tc>
        <w:tc>
          <w:tcPr>
            <w:tcW w:w="2376" w:type="dxa"/>
          </w:tcPr>
          <w:p w14:paraId="7AF10713" w14:textId="140BF343" w:rsidR="00EA4342" w:rsidRDefault="00EA4342" w:rsidP="00EA4342">
            <w:pPr>
              <w:pStyle w:val="ListParagraph"/>
              <w:tabs>
                <w:tab w:val="left" w:pos="993"/>
              </w:tabs>
              <w:ind w:left="0"/>
              <w:jc w:val="both"/>
            </w:pPr>
            <w:r>
              <w:t>Menuju ke halaman Edit Materi</w:t>
            </w:r>
          </w:p>
        </w:tc>
        <w:tc>
          <w:tcPr>
            <w:tcW w:w="2250" w:type="dxa"/>
          </w:tcPr>
          <w:p w14:paraId="0BA96A1A" w14:textId="4262E18E" w:rsidR="00EA4342" w:rsidRDefault="00EA4342" w:rsidP="00EA4342">
            <w:pPr>
              <w:pStyle w:val="ListParagraph"/>
              <w:tabs>
                <w:tab w:val="left" w:pos="993"/>
              </w:tabs>
              <w:ind w:left="0"/>
              <w:jc w:val="both"/>
            </w:pPr>
            <w:r>
              <w:t>Menuju ke halaman Edit Materi</w:t>
            </w:r>
          </w:p>
        </w:tc>
        <w:tc>
          <w:tcPr>
            <w:tcW w:w="1170" w:type="dxa"/>
            <w:vAlign w:val="center"/>
          </w:tcPr>
          <w:p w14:paraId="7D582735" w14:textId="77777777" w:rsidR="00EA4342" w:rsidRDefault="00EA4342" w:rsidP="00577FC1">
            <w:pPr>
              <w:pStyle w:val="ListParagraph"/>
              <w:tabs>
                <w:tab w:val="left" w:pos="993"/>
              </w:tabs>
              <w:ind w:left="0"/>
              <w:jc w:val="both"/>
            </w:pPr>
            <w:r>
              <w:t>Valid</w:t>
            </w:r>
          </w:p>
        </w:tc>
      </w:tr>
      <w:tr w:rsidR="00EA4342" w14:paraId="2999CDBB" w14:textId="77777777" w:rsidTr="00577FC1">
        <w:tc>
          <w:tcPr>
            <w:tcW w:w="540" w:type="dxa"/>
            <w:vAlign w:val="center"/>
          </w:tcPr>
          <w:p w14:paraId="2311C264" w14:textId="77777777" w:rsidR="00EA4342" w:rsidRDefault="00EA4342" w:rsidP="00577FC1">
            <w:pPr>
              <w:pStyle w:val="ListParagraph"/>
              <w:tabs>
                <w:tab w:val="left" w:pos="993"/>
              </w:tabs>
              <w:ind w:left="0"/>
              <w:jc w:val="both"/>
              <w:rPr>
                <w:bCs/>
              </w:rPr>
            </w:pPr>
            <w:r>
              <w:rPr>
                <w:bCs/>
              </w:rPr>
              <w:t>3</w:t>
            </w:r>
          </w:p>
        </w:tc>
        <w:tc>
          <w:tcPr>
            <w:tcW w:w="1224" w:type="dxa"/>
            <w:vAlign w:val="center"/>
          </w:tcPr>
          <w:p w14:paraId="7B5B4334" w14:textId="77777777" w:rsidR="00EA4342" w:rsidRDefault="00EA4342" w:rsidP="00577FC1">
            <w:pPr>
              <w:pStyle w:val="ListParagraph"/>
              <w:tabs>
                <w:tab w:val="left" w:pos="993"/>
              </w:tabs>
              <w:ind w:left="0"/>
              <w:jc w:val="both"/>
              <w:rPr>
                <w:i/>
                <w:iCs/>
              </w:rPr>
            </w:pPr>
            <w:r>
              <w:rPr>
                <w:i/>
                <w:iCs/>
              </w:rPr>
              <w:t>Button Hapus</w:t>
            </w:r>
          </w:p>
        </w:tc>
        <w:tc>
          <w:tcPr>
            <w:tcW w:w="2376" w:type="dxa"/>
          </w:tcPr>
          <w:p w14:paraId="772E09AA" w14:textId="77777777" w:rsidR="00EA4342" w:rsidRDefault="00EA4342" w:rsidP="00577FC1">
            <w:pPr>
              <w:pStyle w:val="ListParagraph"/>
              <w:tabs>
                <w:tab w:val="left" w:pos="993"/>
              </w:tabs>
              <w:ind w:left="0"/>
              <w:jc w:val="both"/>
            </w:pPr>
            <w:r>
              <w:t>Menghapus data yang di pilih</w:t>
            </w:r>
          </w:p>
        </w:tc>
        <w:tc>
          <w:tcPr>
            <w:tcW w:w="2250" w:type="dxa"/>
          </w:tcPr>
          <w:p w14:paraId="3C35AEA0" w14:textId="77777777" w:rsidR="00EA4342" w:rsidRDefault="00EA4342" w:rsidP="00577FC1">
            <w:pPr>
              <w:pStyle w:val="ListParagraph"/>
              <w:tabs>
                <w:tab w:val="left" w:pos="993"/>
              </w:tabs>
              <w:ind w:left="0"/>
              <w:jc w:val="both"/>
            </w:pPr>
            <w:r>
              <w:t>Menghapus data yang di pilih</w:t>
            </w:r>
          </w:p>
        </w:tc>
        <w:tc>
          <w:tcPr>
            <w:tcW w:w="1170" w:type="dxa"/>
            <w:vAlign w:val="center"/>
          </w:tcPr>
          <w:p w14:paraId="7279114E" w14:textId="77777777" w:rsidR="00EA4342" w:rsidRDefault="00EA4342" w:rsidP="00577FC1">
            <w:pPr>
              <w:pStyle w:val="ListParagraph"/>
              <w:tabs>
                <w:tab w:val="left" w:pos="993"/>
              </w:tabs>
              <w:ind w:left="0"/>
              <w:jc w:val="both"/>
            </w:pPr>
            <w:r>
              <w:t>Valid</w:t>
            </w:r>
          </w:p>
        </w:tc>
      </w:tr>
    </w:tbl>
    <w:p w14:paraId="620DEC3A" w14:textId="77777777" w:rsidR="00EA4342" w:rsidRDefault="00EA4342" w:rsidP="00EA4342">
      <w:pPr>
        <w:pStyle w:val="ListParagraph"/>
        <w:ind w:left="1080"/>
        <w:rPr>
          <w:lang w:val="en-ID"/>
        </w:rPr>
      </w:pPr>
    </w:p>
    <w:p w14:paraId="44DBF97C" w14:textId="4A113201" w:rsidR="00EA4342" w:rsidRDefault="00EA4342" w:rsidP="00EA4342">
      <w:pPr>
        <w:pStyle w:val="ListParagraph"/>
        <w:numPr>
          <w:ilvl w:val="0"/>
          <w:numId w:val="88"/>
        </w:numPr>
        <w:ind w:left="1080" w:hanging="720"/>
        <w:rPr>
          <w:lang w:val="en-ID"/>
        </w:rPr>
      </w:pPr>
      <w:r>
        <w:rPr>
          <w:lang w:val="en-ID"/>
        </w:rPr>
        <w:t>Hasil Pengujian Halaman Tambah Materi</w:t>
      </w:r>
    </w:p>
    <w:p w14:paraId="15DBAF0C" w14:textId="58EE13FD" w:rsidR="00C618F0" w:rsidRPr="00C618F0" w:rsidRDefault="00C618F0" w:rsidP="00C618F0">
      <w:pPr>
        <w:pStyle w:val="Caption"/>
        <w:keepNext/>
        <w:rPr>
          <w:lang w:val="en-US"/>
        </w:rPr>
      </w:pPr>
      <w:bookmarkStart w:id="3406" w:name="_Toc94361214"/>
      <w:bookmarkStart w:id="3407" w:name="_Toc94361635"/>
      <w:r>
        <w:t xml:space="preserve">Tabel 4. </w:t>
      </w:r>
      <w:r>
        <w:fldChar w:fldCharType="begin"/>
      </w:r>
      <w:r>
        <w:instrText xml:space="preserve"> SEQ Tabel_4. \* ARABIC </w:instrText>
      </w:r>
      <w:r>
        <w:fldChar w:fldCharType="separate"/>
      </w:r>
      <w:r>
        <w:rPr>
          <w:noProof/>
        </w:rPr>
        <w:t>44</w:t>
      </w:r>
      <w:r>
        <w:fldChar w:fldCharType="end"/>
      </w:r>
      <w:r>
        <w:rPr>
          <w:lang w:val="en-US"/>
        </w:rPr>
        <w:t xml:space="preserve"> </w:t>
      </w:r>
      <w:r w:rsidRPr="00EA4342">
        <w:rPr>
          <w:lang w:val="en-ID"/>
        </w:rPr>
        <w:t>Tabel Halaman Tambah Materi</w:t>
      </w:r>
      <w:bookmarkEnd w:id="3406"/>
      <w:bookmarkEnd w:id="3407"/>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097F37" w14:paraId="14FC9F5F" w14:textId="77777777" w:rsidTr="00577FC1">
        <w:trPr>
          <w:ins w:id="3408" w:author="Windows User" w:date="2021-05-31T21:41:00Z"/>
        </w:trPr>
        <w:tc>
          <w:tcPr>
            <w:tcW w:w="540" w:type="dxa"/>
            <w:vAlign w:val="center"/>
          </w:tcPr>
          <w:p w14:paraId="72E29D56" w14:textId="77777777" w:rsidR="00097F37" w:rsidRPr="002F2E78" w:rsidRDefault="00097F37" w:rsidP="00577FC1">
            <w:pPr>
              <w:pStyle w:val="ListParagraph"/>
              <w:tabs>
                <w:tab w:val="left" w:pos="993"/>
              </w:tabs>
              <w:ind w:left="0"/>
              <w:jc w:val="both"/>
              <w:rPr>
                <w:b/>
              </w:rPr>
            </w:pPr>
            <w:r>
              <w:rPr>
                <w:b/>
                <w:bCs/>
              </w:rPr>
              <w:t>No</w:t>
            </w:r>
          </w:p>
        </w:tc>
        <w:tc>
          <w:tcPr>
            <w:tcW w:w="1224" w:type="dxa"/>
            <w:vAlign w:val="center"/>
          </w:tcPr>
          <w:p w14:paraId="7ABAF415" w14:textId="77777777" w:rsidR="00097F37" w:rsidRPr="002F2E78" w:rsidRDefault="00097F37" w:rsidP="00577FC1">
            <w:pPr>
              <w:pStyle w:val="ListParagraph"/>
              <w:tabs>
                <w:tab w:val="left" w:pos="993"/>
              </w:tabs>
              <w:ind w:left="0"/>
              <w:jc w:val="both"/>
              <w:rPr>
                <w:b/>
              </w:rPr>
            </w:pPr>
            <w:r>
              <w:rPr>
                <w:b/>
                <w:bCs/>
              </w:rPr>
              <w:t>Butir Uji</w:t>
            </w:r>
          </w:p>
        </w:tc>
        <w:tc>
          <w:tcPr>
            <w:tcW w:w="2376" w:type="dxa"/>
            <w:vAlign w:val="center"/>
          </w:tcPr>
          <w:p w14:paraId="7132D5F8" w14:textId="77777777" w:rsidR="00097F37" w:rsidRPr="002F2E78" w:rsidRDefault="00097F37" w:rsidP="00BE2AB4">
            <w:pPr>
              <w:pStyle w:val="ListParagraph"/>
              <w:tabs>
                <w:tab w:val="left" w:pos="993"/>
              </w:tabs>
              <w:ind w:left="0"/>
              <w:jc w:val="center"/>
              <w:rPr>
                <w:b/>
              </w:rPr>
            </w:pPr>
            <w:r>
              <w:rPr>
                <w:b/>
                <w:bCs/>
              </w:rPr>
              <w:t>Hasil Yang Diharapkan</w:t>
            </w:r>
          </w:p>
        </w:tc>
        <w:tc>
          <w:tcPr>
            <w:tcW w:w="2250" w:type="dxa"/>
            <w:vAlign w:val="center"/>
          </w:tcPr>
          <w:p w14:paraId="46476D2D" w14:textId="77777777" w:rsidR="00097F37" w:rsidRPr="002F2E78" w:rsidRDefault="00097F37" w:rsidP="00577FC1">
            <w:pPr>
              <w:pStyle w:val="ListParagraph"/>
              <w:tabs>
                <w:tab w:val="left" w:pos="993"/>
              </w:tabs>
              <w:ind w:left="0"/>
              <w:jc w:val="both"/>
              <w:rPr>
                <w:b/>
              </w:rPr>
            </w:pPr>
            <w:r>
              <w:rPr>
                <w:b/>
                <w:bCs/>
              </w:rPr>
              <w:t>Hasil Pengujian</w:t>
            </w:r>
          </w:p>
        </w:tc>
        <w:tc>
          <w:tcPr>
            <w:tcW w:w="1170" w:type="dxa"/>
            <w:vAlign w:val="center"/>
          </w:tcPr>
          <w:p w14:paraId="3D342858" w14:textId="77777777" w:rsidR="00097F37" w:rsidRPr="002F2E78" w:rsidRDefault="00097F37" w:rsidP="00577FC1">
            <w:pPr>
              <w:pStyle w:val="ListParagraph"/>
              <w:tabs>
                <w:tab w:val="left" w:pos="993"/>
              </w:tabs>
              <w:ind w:left="0"/>
              <w:jc w:val="both"/>
              <w:rPr>
                <w:b/>
              </w:rPr>
            </w:pPr>
            <w:r>
              <w:rPr>
                <w:b/>
                <w:bCs/>
              </w:rPr>
              <w:t>Validasi</w:t>
            </w:r>
          </w:p>
        </w:tc>
      </w:tr>
      <w:tr w:rsidR="00097F37" w14:paraId="292C516B" w14:textId="77777777" w:rsidTr="00577FC1">
        <w:tc>
          <w:tcPr>
            <w:tcW w:w="540" w:type="dxa"/>
            <w:vAlign w:val="center"/>
          </w:tcPr>
          <w:p w14:paraId="3A7ACC77" w14:textId="77777777" w:rsidR="00097F37" w:rsidRDefault="00097F37" w:rsidP="00577FC1">
            <w:pPr>
              <w:pStyle w:val="ListParagraph"/>
              <w:tabs>
                <w:tab w:val="left" w:pos="993"/>
              </w:tabs>
              <w:ind w:left="0"/>
              <w:jc w:val="both"/>
              <w:rPr>
                <w:b/>
                <w:bCs/>
              </w:rPr>
            </w:pPr>
            <w:r w:rsidRPr="0069447B">
              <w:rPr>
                <w:bCs/>
              </w:rPr>
              <w:t>1</w:t>
            </w:r>
          </w:p>
        </w:tc>
        <w:tc>
          <w:tcPr>
            <w:tcW w:w="1224" w:type="dxa"/>
            <w:vAlign w:val="center"/>
          </w:tcPr>
          <w:p w14:paraId="1402B99D" w14:textId="77777777" w:rsidR="00097F37" w:rsidRDefault="00097F37" w:rsidP="00577FC1">
            <w:pPr>
              <w:pStyle w:val="ListParagraph"/>
              <w:tabs>
                <w:tab w:val="left" w:pos="993"/>
              </w:tabs>
              <w:ind w:left="0"/>
              <w:jc w:val="both"/>
              <w:rPr>
                <w:b/>
                <w:bCs/>
              </w:rPr>
            </w:pPr>
            <w:r>
              <w:rPr>
                <w:i/>
                <w:iCs/>
              </w:rPr>
              <w:t>Button Save</w:t>
            </w:r>
          </w:p>
        </w:tc>
        <w:tc>
          <w:tcPr>
            <w:tcW w:w="2376" w:type="dxa"/>
          </w:tcPr>
          <w:p w14:paraId="47978158" w14:textId="77777777" w:rsidR="00097F37" w:rsidRDefault="00097F37" w:rsidP="00577FC1">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w:t>
            </w:r>
            <w:r>
              <w:lastRenderedPageBreak/>
              <w:t>data sudah berhasil di tambah</w:t>
            </w:r>
          </w:p>
        </w:tc>
        <w:tc>
          <w:tcPr>
            <w:tcW w:w="2250" w:type="dxa"/>
          </w:tcPr>
          <w:p w14:paraId="1A49E77C" w14:textId="77777777" w:rsidR="00097F37" w:rsidRDefault="00097F37" w:rsidP="00577FC1">
            <w:pPr>
              <w:pStyle w:val="ListParagraph"/>
              <w:tabs>
                <w:tab w:val="left" w:pos="993"/>
              </w:tabs>
              <w:ind w:left="0"/>
              <w:jc w:val="both"/>
              <w:rPr>
                <w:b/>
                <w:bCs/>
              </w:rPr>
            </w:pPr>
            <w:r>
              <w:lastRenderedPageBreak/>
              <w:t xml:space="preserve">Memastikan seluruh </w:t>
            </w:r>
            <w:r>
              <w:rPr>
                <w:i/>
                <w:iCs/>
              </w:rPr>
              <w:t xml:space="preserve">form </w:t>
            </w:r>
            <w:r>
              <w:t xml:space="preserve">terisi dan tersimpan ke </w:t>
            </w:r>
            <w:r>
              <w:rPr>
                <w:i/>
                <w:iCs/>
              </w:rPr>
              <w:t>database</w:t>
            </w:r>
            <w:r>
              <w:t xml:space="preserve"> dengan memunculkan pesan </w:t>
            </w:r>
            <w:r>
              <w:lastRenderedPageBreak/>
              <w:t>data sudah berhasil di tambah</w:t>
            </w:r>
          </w:p>
        </w:tc>
        <w:tc>
          <w:tcPr>
            <w:tcW w:w="1170" w:type="dxa"/>
            <w:vAlign w:val="center"/>
          </w:tcPr>
          <w:p w14:paraId="204243B6" w14:textId="77777777" w:rsidR="00097F37" w:rsidRDefault="00097F37" w:rsidP="00577FC1">
            <w:pPr>
              <w:pStyle w:val="ListParagraph"/>
              <w:tabs>
                <w:tab w:val="left" w:pos="993"/>
              </w:tabs>
              <w:ind w:left="0"/>
              <w:jc w:val="both"/>
              <w:rPr>
                <w:b/>
                <w:bCs/>
              </w:rPr>
            </w:pPr>
            <w:r>
              <w:lastRenderedPageBreak/>
              <w:t>Valid</w:t>
            </w:r>
          </w:p>
        </w:tc>
      </w:tr>
      <w:tr w:rsidR="00097F37" w14:paraId="7B84689A" w14:textId="77777777" w:rsidTr="00577FC1">
        <w:tc>
          <w:tcPr>
            <w:tcW w:w="540" w:type="dxa"/>
            <w:vAlign w:val="center"/>
          </w:tcPr>
          <w:p w14:paraId="243C4778" w14:textId="77777777" w:rsidR="00097F37" w:rsidRPr="0069447B" w:rsidRDefault="00097F37" w:rsidP="00577FC1">
            <w:pPr>
              <w:pStyle w:val="ListParagraph"/>
              <w:tabs>
                <w:tab w:val="left" w:pos="993"/>
              </w:tabs>
              <w:ind w:left="0"/>
              <w:jc w:val="both"/>
              <w:rPr>
                <w:bCs/>
              </w:rPr>
            </w:pPr>
            <w:r>
              <w:rPr>
                <w:bCs/>
              </w:rPr>
              <w:t>2</w:t>
            </w:r>
          </w:p>
        </w:tc>
        <w:tc>
          <w:tcPr>
            <w:tcW w:w="1224" w:type="dxa"/>
            <w:vAlign w:val="center"/>
          </w:tcPr>
          <w:p w14:paraId="378E9904" w14:textId="77777777" w:rsidR="00097F37" w:rsidRDefault="00097F37" w:rsidP="00577FC1">
            <w:pPr>
              <w:pStyle w:val="ListParagraph"/>
              <w:tabs>
                <w:tab w:val="left" w:pos="993"/>
              </w:tabs>
              <w:ind w:left="0"/>
              <w:jc w:val="both"/>
              <w:rPr>
                <w:i/>
                <w:iCs/>
              </w:rPr>
            </w:pPr>
            <w:r>
              <w:rPr>
                <w:i/>
                <w:iCs/>
              </w:rPr>
              <w:t>Button Back</w:t>
            </w:r>
          </w:p>
        </w:tc>
        <w:tc>
          <w:tcPr>
            <w:tcW w:w="2376" w:type="dxa"/>
          </w:tcPr>
          <w:p w14:paraId="749100CC" w14:textId="05332148" w:rsidR="00097F37" w:rsidRDefault="00097F37" w:rsidP="00097F37">
            <w:pPr>
              <w:pStyle w:val="ListParagraph"/>
              <w:tabs>
                <w:tab w:val="left" w:pos="993"/>
              </w:tabs>
              <w:ind w:left="0"/>
              <w:jc w:val="both"/>
            </w:pPr>
            <w:r>
              <w:t xml:space="preserve">Menuju ke halaman </w:t>
            </w:r>
            <w:r w:rsidRPr="00170318">
              <w:rPr>
                <w:i/>
                <w:iCs/>
              </w:rPr>
              <w:t xml:space="preserve"> </w:t>
            </w:r>
            <w:r>
              <w:rPr>
                <w:iCs/>
              </w:rPr>
              <w:t>Materi</w:t>
            </w:r>
          </w:p>
        </w:tc>
        <w:tc>
          <w:tcPr>
            <w:tcW w:w="2250" w:type="dxa"/>
          </w:tcPr>
          <w:p w14:paraId="79D883D9" w14:textId="14A5B4CF" w:rsidR="00097F37" w:rsidRDefault="00097F37" w:rsidP="00097F37">
            <w:pPr>
              <w:pStyle w:val="ListParagraph"/>
              <w:tabs>
                <w:tab w:val="left" w:pos="993"/>
              </w:tabs>
              <w:ind w:left="0"/>
              <w:jc w:val="both"/>
            </w:pPr>
            <w:r>
              <w:t xml:space="preserve">Menuju ke halaman </w:t>
            </w:r>
            <w:r w:rsidRPr="00170318">
              <w:rPr>
                <w:i/>
                <w:iCs/>
              </w:rPr>
              <w:t xml:space="preserve"> </w:t>
            </w:r>
            <w:r>
              <w:rPr>
                <w:iCs/>
              </w:rPr>
              <w:t xml:space="preserve">Materi </w:t>
            </w:r>
          </w:p>
        </w:tc>
        <w:tc>
          <w:tcPr>
            <w:tcW w:w="1170" w:type="dxa"/>
            <w:vAlign w:val="center"/>
          </w:tcPr>
          <w:p w14:paraId="024711D9" w14:textId="77777777" w:rsidR="00097F37" w:rsidRDefault="00097F37" w:rsidP="00577FC1">
            <w:pPr>
              <w:pStyle w:val="ListParagraph"/>
              <w:tabs>
                <w:tab w:val="left" w:pos="993"/>
              </w:tabs>
              <w:ind w:left="0"/>
              <w:jc w:val="both"/>
            </w:pPr>
            <w:r>
              <w:t>Valid</w:t>
            </w:r>
          </w:p>
        </w:tc>
      </w:tr>
    </w:tbl>
    <w:p w14:paraId="7B0BA306" w14:textId="428D9388" w:rsidR="00EA4342" w:rsidRPr="00EA4342" w:rsidRDefault="00EA4342" w:rsidP="00EA4342">
      <w:pPr>
        <w:ind w:left="360"/>
        <w:rPr>
          <w:lang w:val="en-ID"/>
        </w:rPr>
      </w:pPr>
    </w:p>
    <w:p w14:paraId="4DD4AB8F" w14:textId="77777777" w:rsidR="00097F37" w:rsidRDefault="00097F37" w:rsidP="00097F37">
      <w:pPr>
        <w:pStyle w:val="ListParagraph"/>
        <w:numPr>
          <w:ilvl w:val="0"/>
          <w:numId w:val="88"/>
        </w:numPr>
        <w:ind w:left="1080" w:hanging="720"/>
        <w:rPr>
          <w:lang w:val="en-ID"/>
        </w:rPr>
      </w:pPr>
      <w:r>
        <w:rPr>
          <w:lang w:val="en-ID"/>
        </w:rPr>
        <w:t>Hasil Pengujian Halaman Edit Meteri</w:t>
      </w:r>
    </w:p>
    <w:p w14:paraId="03C4A967" w14:textId="5774CDEB" w:rsidR="00C618F0" w:rsidRPr="00C618F0" w:rsidRDefault="00C618F0" w:rsidP="00C618F0">
      <w:pPr>
        <w:pStyle w:val="Caption"/>
        <w:keepNext/>
        <w:rPr>
          <w:lang w:val="en-US"/>
        </w:rPr>
      </w:pPr>
      <w:bookmarkStart w:id="3409" w:name="_Toc94361215"/>
      <w:bookmarkStart w:id="3410" w:name="_Toc94361636"/>
      <w:r>
        <w:t xml:space="preserve">Tabel 4. </w:t>
      </w:r>
      <w:r>
        <w:fldChar w:fldCharType="begin"/>
      </w:r>
      <w:r>
        <w:instrText xml:space="preserve"> SEQ Tabel_4. \* ARABIC </w:instrText>
      </w:r>
      <w:r>
        <w:fldChar w:fldCharType="separate"/>
      </w:r>
      <w:r>
        <w:rPr>
          <w:noProof/>
        </w:rPr>
        <w:t>45</w:t>
      </w:r>
      <w:r>
        <w:fldChar w:fldCharType="end"/>
      </w:r>
      <w:r>
        <w:rPr>
          <w:lang w:val="en-US"/>
        </w:rPr>
        <w:t xml:space="preserve"> </w:t>
      </w:r>
      <w:r w:rsidRPr="00097F37">
        <w:rPr>
          <w:lang w:val="en-ID"/>
        </w:rPr>
        <w:t xml:space="preserve">Tabel Halaman </w:t>
      </w:r>
      <w:r>
        <w:rPr>
          <w:lang w:val="en-ID"/>
        </w:rPr>
        <w:t>Edit</w:t>
      </w:r>
      <w:r w:rsidRPr="00097F37">
        <w:rPr>
          <w:lang w:val="en-ID"/>
        </w:rPr>
        <w:t xml:space="preserve"> Materi</w:t>
      </w:r>
      <w:bookmarkEnd w:id="3409"/>
      <w:bookmarkEnd w:id="3410"/>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BE2AB4" w14:paraId="177FA687" w14:textId="77777777" w:rsidTr="00577FC1">
        <w:trPr>
          <w:ins w:id="3411" w:author="Windows User" w:date="2021-05-31T21:41:00Z"/>
        </w:trPr>
        <w:tc>
          <w:tcPr>
            <w:tcW w:w="540" w:type="dxa"/>
            <w:vAlign w:val="center"/>
          </w:tcPr>
          <w:p w14:paraId="1C2C0C33" w14:textId="77777777" w:rsidR="00BE2AB4" w:rsidRPr="002F2E78" w:rsidRDefault="00BE2AB4" w:rsidP="00577FC1">
            <w:pPr>
              <w:pStyle w:val="ListParagraph"/>
              <w:tabs>
                <w:tab w:val="left" w:pos="993"/>
              </w:tabs>
              <w:ind w:left="0"/>
              <w:jc w:val="both"/>
              <w:rPr>
                <w:b/>
              </w:rPr>
            </w:pPr>
            <w:r>
              <w:rPr>
                <w:b/>
                <w:bCs/>
              </w:rPr>
              <w:t>No</w:t>
            </w:r>
          </w:p>
        </w:tc>
        <w:tc>
          <w:tcPr>
            <w:tcW w:w="1224" w:type="dxa"/>
            <w:vAlign w:val="center"/>
          </w:tcPr>
          <w:p w14:paraId="60DCB56D" w14:textId="77777777" w:rsidR="00BE2AB4" w:rsidRPr="002F2E78" w:rsidRDefault="00BE2AB4" w:rsidP="00577FC1">
            <w:pPr>
              <w:pStyle w:val="ListParagraph"/>
              <w:tabs>
                <w:tab w:val="left" w:pos="993"/>
              </w:tabs>
              <w:ind w:left="0"/>
              <w:jc w:val="both"/>
              <w:rPr>
                <w:b/>
              </w:rPr>
            </w:pPr>
            <w:r>
              <w:rPr>
                <w:b/>
                <w:bCs/>
              </w:rPr>
              <w:t>Butir Uji</w:t>
            </w:r>
          </w:p>
        </w:tc>
        <w:tc>
          <w:tcPr>
            <w:tcW w:w="2376" w:type="dxa"/>
            <w:vAlign w:val="center"/>
          </w:tcPr>
          <w:p w14:paraId="0E28F995" w14:textId="77777777" w:rsidR="00BE2AB4" w:rsidRPr="002F2E78" w:rsidRDefault="00BE2AB4" w:rsidP="00BE2AB4">
            <w:pPr>
              <w:pStyle w:val="ListParagraph"/>
              <w:tabs>
                <w:tab w:val="left" w:pos="993"/>
              </w:tabs>
              <w:ind w:left="0"/>
              <w:jc w:val="center"/>
              <w:rPr>
                <w:b/>
              </w:rPr>
            </w:pPr>
            <w:r>
              <w:rPr>
                <w:b/>
                <w:bCs/>
              </w:rPr>
              <w:t>Hasil Yang Diharapkan</w:t>
            </w:r>
          </w:p>
        </w:tc>
        <w:tc>
          <w:tcPr>
            <w:tcW w:w="2250" w:type="dxa"/>
            <w:vAlign w:val="center"/>
          </w:tcPr>
          <w:p w14:paraId="54FB7A95" w14:textId="77777777" w:rsidR="00BE2AB4" w:rsidRPr="002F2E78" w:rsidRDefault="00BE2AB4" w:rsidP="00577FC1">
            <w:pPr>
              <w:pStyle w:val="ListParagraph"/>
              <w:tabs>
                <w:tab w:val="left" w:pos="993"/>
              </w:tabs>
              <w:ind w:left="0"/>
              <w:jc w:val="both"/>
              <w:rPr>
                <w:b/>
              </w:rPr>
            </w:pPr>
            <w:r>
              <w:rPr>
                <w:b/>
                <w:bCs/>
              </w:rPr>
              <w:t>Hasil Pengujian</w:t>
            </w:r>
          </w:p>
        </w:tc>
        <w:tc>
          <w:tcPr>
            <w:tcW w:w="1170" w:type="dxa"/>
            <w:vAlign w:val="center"/>
          </w:tcPr>
          <w:p w14:paraId="4E9A7B79" w14:textId="77777777" w:rsidR="00BE2AB4" w:rsidRPr="002F2E78" w:rsidRDefault="00BE2AB4" w:rsidP="00577FC1">
            <w:pPr>
              <w:pStyle w:val="ListParagraph"/>
              <w:tabs>
                <w:tab w:val="left" w:pos="993"/>
              </w:tabs>
              <w:ind w:left="0"/>
              <w:jc w:val="both"/>
              <w:rPr>
                <w:b/>
              </w:rPr>
            </w:pPr>
            <w:r>
              <w:rPr>
                <w:b/>
                <w:bCs/>
              </w:rPr>
              <w:t>Validasi</w:t>
            </w:r>
          </w:p>
        </w:tc>
      </w:tr>
      <w:tr w:rsidR="00BE2AB4" w14:paraId="166DAD5E" w14:textId="77777777" w:rsidTr="00577FC1">
        <w:tc>
          <w:tcPr>
            <w:tcW w:w="540" w:type="dxa"/>
            <w:vAlign w:val="center"/>
          </w:tcPr>
          <w:p w14:paraId="17244D28" w14:textId="77777777" w:rsidR="00BE2AB4" w:rsidRDefault="00BE2AB4" w:rsidP="00577FC1">
            <w:pPr>
              <w:pStyle w:val="ListParagraph"/>
              <w:tabs>
                <w:tab w:val="left" w:pos="993"/>
              </w:tabs>
              <w:ind w:left="0"/>
              <w:jc w:val="both"/>
              <w:rPr>
                <w:b/>
                <w:bCs/>
              </w:rPr>
            </w:pPr>
            <w:r w:rsidRPr="0069447B">
              <w:rPr>
                <w:bCs/>
              </w:rPr>
              <w:t>1</w:t>
            </w:r>
          </w:p>
        </w:tc>
        <w:tc>
          <w:tcPr>
            <w:tcW w:w="1224" w:type="dxa"/>
            <w:vAlign w:val="center"/>
          </w:tcPr>
          <w:p w14:paraId="66B0AF47" w14:textId="77777777" w:rsidR="00BE2AB4" w:rsidRDefault="00BE2AB4" w:rsidP="00577FC1">
            <w:pPr>
              <w:pStyle w:val="ListParagraph"/>
              <w:tabs>
                <w:tab w:val="left" w:pos="993"/>
              </w:tabs>
              <w:ind w:left="0"/>
              <w:jc w:val="both"/>
              <w:rPr>
                <w:b/>
                <w:bCs/>
              </w:rPr>
            </w:pPr>
            <w:r>
              <w:rPr>
                <w:i/>
                <w:iCs/>
              </w:rPr>
              <w:t>Button Save</w:t>
            </w:r>
          </w:p>
        </w:tc>
        <w:tc>
          <w:tcPr>
            <w:tcW w:w="2376" w:type="dxa"/>
          </w:tcPr>
          <w:p w14:paraId="23411607" w14:textId="77777777" w:rsidR="00BE2AB4" w:rsidRDefault="00BE2AB4" w:rsidP="00577FC1">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2250" w:type="dxa"/>
          </w:tcPr>
          <w:p w14:paraId="12F6DF37" w14:textId="77777777" w:rsidR="00BE2AB4" w:rsidRDefault="00BE2AB4" w:rsidP="00577FC1">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1170" w:type="dxa"/>
            <w:vAlign w:val="center"/>
          </w:tcPr>
          <w:p w14:paraId="23DDFE33" w14:textId="77777777" w:rsidR="00BE2AB4" w:rsidRDefault="00BE2AB4" w:rsidP="00577FC1">
            <w:pPr>
              <w:pStyle w:val="ListParagraph"/>
              <w:tabs>
                <w:tab w:val="left" w:pos="993"/>
              </w:tabs>
              <w:ind w:left="0"/>
              <w:jc w:val="both"/>
              <w:rPr>
                <w:b/>
                <w:bCs/>
              </w:rPr>
            </w:pPr>
            <w:r>
              <w:t>Valid</w:t>
            </w:r>
          </w:p>
        </w:tc>
      </w:tr>
      <w:tr w:rsidR="00BE2AB4" w14:paraId="5F0B2601" w14:textId="77777777" w:rsidTr="00577FC1">
        <w:tc>
          <w:tcPr>
            <w:tcW w:w="540" w:type="dxa"/>
            <w:vAlign w:val="center"/>
          </w:tcPr>
          <w:p w14:paraId="08A0A387" w14:textId="77777777" w:rsidR="00BE2AB4" w:rsidRPr="0069447B" w:rsidRDefault="00BE2AB4" w:rsidP="00577FC1">
            <w:pPr>
              <w:pStyle w:val="ListParagraph"/>
              <w:tabs>
                <w:tab w:val="left" w:pos="993"/>
              </w:tabs>
              <w:ind w:left="0"/>
              <w:jc w:val="both"/>
              <w:rPr>
                <w:bCs/>
              </w:rPr>
            </w:pPr>
            <w:r>
              <w:rPr>
                <w:bCs/>
              </w:rPr>
              <w:t>2</w:t>
            </w:r>
          </w:p>
        </w:tc>
        <w:tc>
          <w:tcPr>
            <w:tcW w:w="1224" w:type="dxa"/>
            <w:vAlign w:val="center"/>
          </w:tcPr>
          <w:p w14:paraId="15AE243F" w14:textId="77777777" w:rsidR="00BE2AB4" w:rsidRDefault="00BE2AB4" w:rsidP="00577FC1">
            <w:pPr>
              <w:pStyle w:val="ListParagraph"/>
              <w:tabs>
                <w:tab w:val="left" w:pos="993"/>
              </w:tabs>
              <w:ind w:left="0"/>
              <w:jc w:val="both"/>
              <w:rPr>
                <w:i/>
                <w:iCs/>
              </w:rPr>
            </w:pPr>
            <w:r>
              <w:rPr>
                <w:i/>
                <w:iCs/>
              </w:rPr>
              <w:t>Button Back</w:t>
            </w:r>
          </w:p>
        </w:tc>
        <w:tc>
          <w:tcPr>
            <w:tcW w:w="2376" w:type="dxa"/>
          </w:tcPr>
          <w:p w14:paraId="54B15330" w14:textId="7242D09F" w:rsidR="00BE2AB4" w:rsidRDefault="00BE2AB4" w:rsidP="00BE2AB4">
            <w:pPr>
              <w:pStyle w:val="ListParagraph"/>
              <w:tabs>
                <w:tab w:val="left" w:pos="993"/>
              </w:tabs>
              <w:ind w:left="0"/>
              <w:jc w:val="both"/>
            </w:pPr>
            <w:r>
              <w:t xml:space="preserve">Menuju ke halaman </w:t>
            </w:r>
            <w:r w:rsidRPr="00170318">
              <w:rPr>
                <w:i/>
                <w:iCs/>
              </w:rPr>
              <w:t xml:space="preserve"> </w:t>
            </w:r>
            <w:r>
              <w:rPr>
                <w:iCs/>
              </w:rPr>
              <w:t>Materi</w:t>
            </w:r>
          </w:p>
        </w:tc>
        <w:tc>
          <w:tcPr>
            <w:tcW w:w="2250" w:type="dxa"/>
          </w:tcPr>
          <w:p w14:paraId="31D12B29" w14:textId="4E42C406" w:rsidR="00BE2AB4" w:rsidRDefault="00BE2AB4" w:rsidP="00BE2AB4">
            <w:pPr>
              <w:pStyle w:val="ListParagraph"/>
              <w:tabs>
                <w:tab w:val="left" w:pos="993"/>
              </w:tabs>
              <w:ind w:left="0"/>
              <w:jc w:val="both"/>
            </w:pPr>
            <w:r>
              <w:t xml:space="preserve">Menuju ke halaman </w:t>
            </w:r>
            <w:r w:rsidRPr="00170318">
              <w:rPr>
                <w:i/>
                <w:iCs/>
              </w:rPr>
              <w:t xml:space="preserve"> </w:t>
            </w:r>
            <w:r>
              <w:rPr>
                <w:iCs/>
              </w:rPr>
              <w:t>Materi</w:t>
            </w:r>
          </w:p>
        </w:tc>
        <w:tc>
          <w:tcPr>
            <w:tcW w:w="1170" w:type="dxa"/>
            <w:vAlign w:val="center"/>
          </w:tcPr>
          <w:p w14:paraId="40718BC0" w14:textId="77777777" w:rsidR="00BE2AB4" w:rsidRDefault="00BE2AB4" w:rsidP="00577FC1">
            <w:pPr>
              <w:pStyle w:val="ListParagraph"/>
              <w:tabs>
                <w:tab w:val="left" w:pos="993"/>
              </w:tabs>
              <w:ind w:left="0"/>
              <w:jc w:val="both"/>
            </w:pPr>
            <w:r>
              <w:t>Valid</w:t>
            </w:r>
          </w:p>
        </w:tc>
      </w:tr>
    </w:tbl>
    <w:p w14:paraId="6BFFC806" w14:textId="77777777" w:rsidR="00097F37" w:rsidRPr="00097F37" w:rsidRDefault="00097F37" w:rsidP="00097F37">
      <w:pPr>
        <w:rPr>
          <w:lang w:val="en-ID"/>
        </w:rPr>
      </w:pPr>
    </w:p>
    <w:p w14:paraId="34162C43" w14:textId="67DA0D56" w:rsidR="00097F37" w:rsidRDefault="00BE2AB4" w:rsidP="00EA4342">
      <w:pPr>
        <w:pStyle w:val="ListParagraph"/>
        <w:numPr>
          <w:ilvl w:val="0"/>
          <w:numId w:val="88"/>
        </w:numPr>
        <w:ind w:left="1080" w:hanging="720"/>
        <w:rPr>
          <w:lang w:val="en-ID"/>
        </w:rPr>
      </w:pPr>
      <w:r>
        <w:rPr>
          <w:lang w:val="en-ID"/>
        </w:rPr>
        <w:t>Hasil Pengujian Halaman Tugas Guru</w:t>
      </w:r>
    </w:p>
    <w:p w14:paraId="50FC48C3" w14:textId="1BF5D810" w:rsidR="00C618F0" w:rsidRPr="00C618F0" w:rsidRDefault="00C618F0" w:rsidP="00C618F0">
      <w:pPr>
        <w:pStyle w:val="Caption"/>
        <w:keepNext/>
        <w:rPr>
          <w:lang w:val="en-US"/>
        </w:rPr>
      </w:pPr>
      <w:bookmarkStart w:id="3412" w:name="_Toc94361216"/>
      <w:bookmarkStart w:id="3413" w:name="_Toc94361637"/>
      <w:r>
        <w:t xml:space="preserve">Tabel 4. </w:t>
      </w:r>
      <w:r>
        <w:fldChar w:fldCharType="begin"/>
      </w:r>
      <w:r>
        <w:instrText xml:space="preserve"> SEQ Tabel_4. \* ARABIC </w:instrText>
      </w:r>
      <w:r>
        <w:fldChar w:fldCharType="separate"/>
      </w:r>
      <w:r>
        <w:rPr>
          <w:noProof/>
        </w:rPr>
        <w:t>46</w:t>
      </w:r>
      <w:r>
        <w:fldChar w:fldCharType="end"/>
      </w:r>
      <w:r>
        <w:rPr>
          <w:lang w:val="en-US"/>
        </w:rPr>
        <w:t xml:space="preserve"> </w:t>
      </w:r>
      <w:r w:rsidRPr="00BE2AB4">
        <w:rPr>
          <w:lang w:val="en-ID"/>
        </w:rPr>
        <w:t xml:space="preserve">Tabel Halaman </w:t>
      </w:r>
      <w:r>
        <w:rPr>
          <w:lang w:val="en-ID"/>
        </w:rPr>
        <w:t>Tugas Guru</w:t>
      </w:r>
      <w:bookmarkEnd w:id="3412"/>
      <w:bookmarkEnd w:id="3413"/>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BE2AB4" w14:paraId="7F50808C" w14:textId="77777777" w:rsidTr="00577FC1">
        <w:trPr>
          <w:ins w:id="3414" w:author="Windows User" w:date="2021-05-31T21:41:00Z"/>
        </w:trPr>
        <w:tc>
          <w:tcPr>
            <w:tcW w:w="540" w:type="dxa"/>
            <w:vAlign w:val="center"/>
          </w:tcPr>
          <w:p w14:paraId="418C51CF" w14:textId="77777777" w:rsidR="00BE2AB4" w:rsidRPr="002F2E78" w:rsidRDefault="00BE2AB4" w:rsidP="00577FC1">
            <w:pPr>
              <w:pStyle w:val="ListParagraph"/>
              <w:tabs>
                <w:tab w:val="left" w:pos="993"/>
              </w:tabs>
              <w:ind w:left="0"/>
              <w:jc w:val="both"/>
              <w:rPr>
                <w:b/>
              </w:rPr>
            </w:pPr>
            <w:r>
              <w:rPr>
                <w:b/>
                <w:bCs/>
              </w:rPr>
              <w:t>No</w:t>
            </w:r>
          </w:p>
        </w:tc>
        <w:tc>
          <w:tcPr>
            <w:tcW w:w="1224" w:type="dxa"/>
            <w:vAlign w:val="center"/>
          </w:tcPr>
          <w:p w14:paraId="3F2B3EC7" w14:textId="77777777" w:rsidR="00BE2AB4" w:rsidRPr="002F2E78" w:rsidRDefault="00BE2AB4" w:rsidP="00577FC1">
            <w:pPr>
              <w:pStyle w:val="ListParagraph"/>
              <w:tabs>
                <w:tab w:val="left" w:pos="993"/>
              </w:tabs>
              <w:ind w:left="0"/>
              <w:jc w:val="both"/>
              <w:rPr>
                <w:b/>
              </w:rPr>
            </w:pPr>
            <w:r>
              <w:rPr>
                <w:b/>
                <w:bCs/>
              </w:rPr>
              <w:t>Butir Uji</w:t>
            </w:r>
          </w:p>
        </w:tc>
        <w:tc>
          <w:tcPr>
            <w:tcW w:w="2376" w:type="dxa"/>
            <w:vAlign w:val="center"/>
          </w:tcPr>
          <w:p w14:paraId="79142431" w14:textId="77777777" w:rsidR="00BE2AB4" w:rsidRPr="002F2E78" w:rsidRDefault="00BE2AB4" w:rsidP="00577FC1">
            <w:pPr>
              <w:pStyle w:val="ListParagraph"/>
              <w:tabs>
                <w:tab w:val="left" w:pos="993"/>
              </w:tabs>
              <w:ind w:left="0"/>
              <w:jc w:val="center"/>
              <w:rPr>
                <w:b/>
              </w:rPr>
            </w:pPr>
            <w:r>
              <w:rPr>
                <w:b/>
                <w:bCs/>
              </w:rPr>
              <w:t>Hasil Yang Diharapkan</w:t>
            </w:r>
          </w:p>
        </w:tc>
        <w:tc>
          <w:tcPr>
            <w:tcW w:w="2250" w:type="dxa"/>
            <w:vAlign w:val="center"/>
          </w:tcPr>
          <w:p w14:paraId="14BD6C15" w14:textId="77777777" w:rsidR="00BE2AB4" w:rsidRPr="002F2E78" w:rsidRDefault="00BE2AB4" w:rsidP="00577FC1">
            <w:pPr>
              <w:pStyle w:val="ListParagraph"/>
              <w:tabs>
                <w:tab w:val="left" w:pos="993"/>
              </w:tabs>
              <w:ind w:left="0"/>
              <w:jc w:val="both"/>
              <w:rPr>
                <w:b/>
              </w:rPr>
            </w:pPr>
            <w:r>
              <w:rPr>
                <w:b/>
                <w:bCs/>
              </w:rPr>
              <w:t>Hasil Pengujian</w:t>
            </w:r>
          </w:p>
        </w:tc>
        <w:tc>
          <w:tcPr>
            <w:tcW w:w="1170" w:type="dxa"/>
            <w:vAlign w:val="center"/>
          </w:tcPr>
          <w:p w14:paraId="41E813E8" w14:textId="77777777" w:rsidR="00BE2AB4" w:rsidRPr="002F2E78" w:rsidRDefault="00BE2AB4" w:rsidP="00577FC1">
            <w:pPr>
              <w:pStyle w:val="ListParagraph"/>
              <w:tabs>
                <w:tab w:val="left" w:pos="993"/>
              </w:tabs>
              <w:ind w:left="0"/>
              <w:jc w:val="both"/>
              <w:rPr>
                <w:b/>
              </w:rPr>
            </w:pPr>
            <w:r>
              <w:rPr>
                <w:b/>
                <w:bCs/>
              </w:rPr>
              <w:t>Validasi</w:t>
            </w:r>
          </w:p>
        </w:tc>
      </w:tr>
      <w:tr w:rsidR="00BE2AB4" w14:paraId="16A3465F" w14:textId="77777777" w:rsidTr="00577FC1">
        <w:tc>
          <w:tcPr>
            <w:tcW w:w="540" w:type="dxa"/>
            <w:vAlign w:val="center"/>
          </w:tcPr>
          <w:p w14:paraId="4E606FD2" w14:textId="77777777" w:rsidR="00BE2AB4" w:rsidRDefault="00BE2AB4" w:rsidP="00577FC1">
            <w:pPr>
              <w:pStyle w:val="ListParagraph"/>
              <w:tabs>
                <w:tab w:val="left" w:pos="993"/>
              </w:tabs>
              <w:ind w:left="0"/>
              <w:jc w:val="both"/>
              <w:rPr>
                <w:b/>
                <w:bCs/>
              </w:rPr>
            </w:pPr>
            <w:r w:rsidRPr="0069447B">
              <w:rPr>
                <w:bCs/>
              </w:rPr>
              <w:t>1</w:t>
            </w:r>
          </w:p>
        </w:tc>
        <w:tc>
          <w:tcPr>
            <w:tcW w:w="1224" w:type="dxa"/>
            <w:vAlign w:val="center"/>
          </w:tcPr>
          <w:p w14:paraId="64AEB9F5" w14:textId="77777777" w:rsidR="00BE2AB4" w:rsidRDefault="00BE2AB4" w:rsidP="00577FC1">
            <w:pPr>
              <w:pStyle w:val="ListParagraph"/>
              <w:tabs>
                <w:tab w:val="left" w:pos="993"/>
              </w:tabs>
              <w:ind w:left="0"/>
              <w:jc w:val="both"/>
              <w:rPr>
                <w:b/>
                <w:bCs/>
              </w:rPr>
            </w:pPr>
            <w:r>
              <w:rPr>
                <w:i/>
                <w:iCs/>
              </w:rPr>
              <w:t>Button Add New</w:t>
            </w:r>
          </w:p>
        </w:tc>
        <w:tc>
          <w:tcPr>
            <w:tcW w:w="2376" w:type="dxa"/>
          </w:tcPr>
          <w:p w14:paraId="1E20D0B6" w14:textId="19CDA402" w:rsidR="00BE2AB4" w:rsidRDefault="00BE2AB4" w:rsidP="00BE2AB4">
            <w:pPr>
              <w:pStyle w:val="ListParagraph"/>
              <w:tabs>
                <w:tab w:val="left" w:pos="993"/>
              </w:tabs>
              <w:ind w:left="0"/>
              <w:jc w:val="both"/>
              <w:rPr>
                <w:b/>
                <w:bCs/>
              </w:rPr>
            </w:pPr>
            <w:r>
              <w:t>Menuju ke halaman Tambah Tugas</w:t>
            </w:r>
          </w:p>
        </w:tc>
        <w:tc>
          <w:tcPr>
            <w:tcW w:w="2250" w:type="dxa"/>
          </w:tcPr>
          <w:p w14:paraId="6BF38E63" w14:textId="4F73F0B7" w:rsidR="00BE2AB4" w:rsidRDefault="00BE2AB4" w:rsidP="00BE2AB4">
            <w:pPr>
              <w:pStyle w:val="ListParagraph"/>
              <w:tabs>
                <w:tab w:val="left" w:pos="993"/>
              </w:tabs>
              <w:ind w:left="0"/>
              <w:jc w:val="both"/>
              <w:rPr>
                <w:b/>
                <w:bCs/>
              </w:rPr>
            </w:pPr>
            <w:r>
              <w:t>Menuju ke halaman Tambah Tugas</w:t>
            </w:r>
          </w:p>
        </w:tc>
        <w:tc>
          <w:tcPr>
            <w:tcW w:w="1170" w:type="dxa"/>
            <w:vAlign w:val="center"/>
          </w:tcPr>
          <w:p w14:paraId="79AA559C" w14:textId="77777777" w:rsidR="00BE2AB4" w:rsidRDefault="00BE2AB4" w:rsidP="00577FC1">
            <w:pPr>
              <w:pStyle w:val="ListParagraph"/>
              <w:tabs>
                <w:tab w:val="left" w:pos="993"/>
              </w:tabs>
              <w:ind w:left="0"/>
              <w:jc w:val="both"/>
              <w:rPr>
                <w:b/>
                <w:bCs/>
              </w:rPr>
            </w:pPr>
            <w:r>
              <w:t>Valid</w:t>
            </w:r>
          </w:p>
        </w:tc>
      </w:tr>
      <w:tr w:rsidR="00BE2AB4" w14:paraId="65603B97" w14:textId="77777777" w:rsidTr="00577FC1">
        <w:tc>
          <w:tcPr>
            <w:tcW w:w="540" w:type="dxa"/>
            <w:vAlign w:val="center"/>
          </w:tcPr>
          <w:p w14:paraId="10CF785E" w14:textId="77777777" w:rsidR="00BE2AB4" w:rsidRPr="0069447B" w:rsidRDefault="00BE2AB4" w:rsidP="00577FC1">
            <w:pPr>
              <w:pStyle w:val="ListParagraph"/>
              <w:tabs>
                <w:tab w:val="left" w:pos="993"/>
              </w:tabs>
              <w:ind w:left="0"/>
              <w:jc w:val="both"/>
              <w:rPr>
                <w:bCs/>
              </w:rPr>
            </w:pPr>
            <w:r>
              <w:rPr>
                <w:bCs/>
              </w:rPr>
              <w:t>2</w:t>
            </w:r>
          </w:p>
        </w:tc>
        <w:tc>
          <w:tcPr>
            <w:tcW w:w="1224" w:type="dxa"/>
            <w:vAlign w:val="center"/>
          </w:tcPr>
          <w:p w14:paraId="02495710" w14:textId="77777777" w:rsidR="00BE2AB4" w:rsidRDefault="00BE2AB4" w:rsidP="00577FC1">
            <w:pPr>
              <w:pStyle w:val="ListParagraph"/>
              <w:tabs>
                <w:tab w:val="left" w:pos="993"/>
              </w:tabs>
              <w:ind w:left="0"/>
              <w:jc w:val="both"/>
              <w:rPr>
                <w:i/>
                <w:iCs/>
              </w:rPr>
            </w:pPr>
            <w:r>
              <w:rPr>
                <w:i/>
                <w:iCs/>
              </w:rPr>
              <w:t>Button Edit</w:t>
            </w:r>
          </w:p>
        </w:tc>
        <w:tc>
          <w:tcPr>
            <w:tcW w:w="2376" w:type="dxa"/>
          </w:tcPr>
          <w:p w14:paraId="529DBB08" w14:textId="5CB6FED7" w:rsidR="00BE2AB4" w:rsidRDefault="00BE2AB4" w:rsidP="00BE2AB4">
            <w:pPr>
              <w:pStyle w:val="ListParagraph"/>
              <w:tabs>
                <w:tab w:val="left" w:pos="993"/>
              </w:tabs>
              <w:ind w:left="0"/>
              <w:jc w:val="both"/>
            </w:pPr>
            <w:r>
              <w:t>Menuju ke halaman Edit Tugas</w:t>
            </w:r>
          </w:p>
        </w:tc>
        <w:tc>
          <w:tcPr>
            <w:tcW w:w="2250" w:type="dxa"/>
          </w:tcPr>
          <w:p w14:paraId="081D00EC" w14:textId="64D7AF09" w:rsidR="00BE2AB4" w:rsidRDefault="00BE2AB4" w:rsidP="00BE2AB4">
            <w:pPr>
              <w:pStyle w:val="ListParagraph"/>
              <w:tabs>
                <w:tab w:val="left" w:pos="993"/>
              </w:tabs>
              <w:ind w:left="0"/>
              <w:jc w:val="both"/>
            </w:pPr>
            <w:r>
              <w:t>Menuju ke halaman Edit Tugas</w:t>
            </w:r>
          </w:p>
        </w:tc>
        <w:tc>
          <w:tcPr>
            <w:tcW w:w="1170" w:type="dxa"/>
            <w:vAlign w:val="center"/>
          </w:tcPr>
          <w:p w14:paraId="5BB90E23" w14:textId="77777777" w:rsidR="00BE2AB4" w:rsidRDefault="00BE2AB4" w:rsidP="00577FC1">
            <w:pPr>
              <w:pStyle w:val="ListParagraph"/>
              <w:tabs>
                <w:tab w:val="left" w:pos="993"/>
              </w:tabs>
              <w:ind w:left="0"/>
              <w:jc w:val="both"/>
            </w:pPr>
            <w:r>
              <w:t>Valid</w:t>
            </w:r>
          </w:p>
        </w:tc>
      </w:tr>
      <w:tr w:rsidR="00BE2AB4" w14:paraId="37EB8EFE" w14:textId="77777777" w:rsidTr="00577FC1">
        <w:tc>
          <w:tcPr>
            <w:tcW w:w="540" w:type="dxa"/>
            <w:vAlign w:val="center"/>
          </w:tcPr>
          <w:p w14:paraId="37DAF8C2" w14:textId="77777777" w:rsidR="00BE2AB4" w:rsidRDefault="00BE2AB4" w:rsidP="00577FC1">
            <w:pPr>
              <w:pStyle w:val="ListParagraph"/>
              <w:tabs>
                <w:tab w:val="left" w:pos="993"/>
              </w:tabs>
              <w:ind w:left="0"/>
              <w:jc w:val="both"/>
              <w:rPr>
                <w:bCs/>
              </w:rPr>
            </w:pPr>
            <w:r>
              <w:rPr>
                <w:bCs/>
              </w:rPr>
              <w:t>3</w:t>
            </w:r>
          </w:p>
        </w:tc>
        <w:tc>
          <w:tcPr>
            <w:tcW w:w="1224" w:type="dxa"/>
            <w:vAlign w:val="center"/>
          </w:tcPr>
          <w:p w14:paraId="6685E957" w14:textId="77777777" w:rsidR="00BE2AB4" w:rsidRDefault="00BE2AB4" w:rsidP="00577FC1">
            <w:pPr>
              <w:pStyle w:val="ListParagraph"/>
              <w:tabs>
                <w:tab w:val="left" w:pos="993"/>
              </w:tabs>
              <w:ind w:left="0"/>
              <w:jc w:val="both"/>
              <w:rPr>
                <w:i/>
                <w:iCs/>
              </w:rPr>
            </w:pPr>
            <w:r>
              <w:rPr>
                <w:i/>
                <w:iCs/>
              </w:rPr>
              <w:t>Button Hapus</w:t>
            </w:r>
          </w:p>
        </w:tc>
        <w:tc>
          <w:tcPr>
            <w:tcW w:w="2376" w:type="dxa"/>
          </w:tcPr>
          <w:p w14:paraId="3A5597A8" w14:textId="77777777" w:rsidR="00BE2AB4" w:rsidRDefault="00BE2AB4" w:rsidP="00577FC1">
            <w:pPr>
              <w:pStyle w:val="ListParagraph"/>
              <w:tabs>
                <w:tab w:val="left" w:pos="993"/>
              </w:tabs>
              <w:ind w:left="0"/>
              <w:jc w:val="both"/>
            </w:pPr>
            <w:r>
              <w:t>Menghapus data yang di pilih</w:t>
            </w:r>
          </w:p>
        </w:tc>
        <w:tc>
          <w:tcPr>
            <w:tcW w:w="2250" w:type="dxa"/>
          </w:tcPr>
          <w:p w14:paraId="00A7D4D6" w14:textId="77777777" w:rsidR="00BE2AB4" w:rsidRDefault="00BE2AB4" w:rsidP="00577FC1">
            <w:pPr>
              <w:pStyle w:val="ListParagraph"/>
              <w:tabs>
                <w:tab w:val="left" w:pos="993"/>
              </w:tabs>
              <w:ind w:left="0"/>
              <w:jc w:val="both"/>
            </w:pPr>
            <w:r>
              <w:t>Menghapus data yang di pilih</w:t>
            </w:r>
          </w:p>
        </w:tc>
        <w:tc>
          <w:tcPr>
            <w:tcW w:w="1170" w:type="dxa"/>
            <w:vAlign w:val="center"/>
          </w:tcPr>
          <w:p w14:paraId="419CD030" w14:textId="77777777" w:rsidR="00BE2AB4" w:rsidRDefault="00BE2AB4" w:rsidP="00577FC1">
            <w:pPr>
              <w:pStyle w:val="ListParagraph"/>
              <w:tabs>
                <w:tab w:val="left" w:pos="993"/>
              </w:tabs>
              <w:ind w:left="0"/>
              <w:jc w:val="both"/>
            </w:pPr>
            <w:r>
              <w:t>Valid</w:t>
            </w:r>
          </w:p>
        </w:tc>
      </w:tr>
    </w:tbl>
    <w:p w14:paraId="3888816D" w14:textId="77777777" w:rsidR="00BE2AB4" w:rsidRDefault="00BE2AB4" w:rsidP="00BE2AB4">
      <w:pPr>
        <w:pStyle w:val="ListParagraph"/>
        <w:ind w:left="1080"/>
        <w:rPr>
          <w:lang w:val="en-ID"/>
        </w:rPr>
      </w:pPr>
    </w:p>
    <w:p w14:paraId="37AECADE" w14:textId="77777777" w:rsidR="00BE2AB4" w:rsidRDefault="00BE2AB4" w:rsidP="00BE2AB4">
      <w:pPr>
        <w:pStyle w:val="ListParagraph"/>
        <w:ind w:left="1080"/>
        <w:rPr>
          <w:lang w:val="en-ID"/>
        </w:rPr>
      </w:pPr>
    </w:p>
    <w:p w14:paraId="47A96823" w14:textId="77777777" w:rsidR="00BE2AB4" w:rsidRDefault="00BE2AB4" w:rsidP="00BE2AB4">
      <w:pPr>
        <w:pStyle w:val="ListParagraph"/>
        <w:ind w:left="1080"/>
        <w:rPr>
          <w:lang w:val="en-ID"/>
        </w:rPr>
      </w:pPr>
    </w:p>
    <w:p w14:paraId="490CD71D" w14:textId="77777777" w:rsidR="00BE2AB4" w:rsidRDefault="00BE2AB4" w:rsidP="00BE2AB4">
      <w:pPr>
        <w:pStyle w:val="ListParagraph"/>
        <w:ind w:left="1080"/>
        <w:rPr>
          <w:lang w:val="en-ID"/>
        </w:rPr>
      </w:pPr>
    </w:p>
    <w:p w14:paraId="0CA5498E" w14:textId="77777777" w:rsidR="00BE2AB4" w:rsidRDefault="00BE2AB4" w:rsidP="00BE2AB4">
      <w:pPr>
        <w:pStyle w:val="ListParagraph"/>
        <w:ind w:left="1080"/>
        <w:rPr>
          <w:lang w:val="en-ID"/>
        </w:rPr>
      </w:pPr>
    </w:p>
    <w:p w14:paraId="3C039425" w14:textId="77777777" w:rsidR="00BE2AB4" w:rsidRDefault="00BE2AB4" w:rsidP="00BE2AB4">
      <w:pPr>
        <w:pStyle w:val="ListParagraph"/>
        <w:ind w:left="1080"/>
        <w:rPr>
          <w:lang w:val="en-ID"/>
        </w:rPr>
      </w:pPr>
    </w:p>
    <w:p w14:paraId="7266FBF5" w14:textId="4560F2DF" w:rsidR="00BE2AB4" w:rsidRDefault="00BE2AB4" w:rsidP="00EA4342">
      <w:pPr>
        <w:pStyle w:val="ListParagraph"/>
        <w:numPr>
          <w:ilvl w:val="0"/>
          <w:numId w:val="88"/>
        </w:numPr>
        <w:ind w:left="1080" w:hanging="720"/>
        <w:rPr>
          <w:lang w:val="en-ID"/>
        </w:rPr>
      </w:pPr>
      <w:r>
        <w:rPr>
          <w:lang w:val="en-ID"/>
        </w:rPr>
        <w:lastRenderedPageBreak/>
        <w:t>Hasil Pengujian Halaman Tambah Tugas</w:t>
      </w:r>
    </w:p>
    <w:p w14:paraId="0C187192" w14:textId="529F81AD" w:rsidR="00C618F0" w:rsidRPr="00C618F0" w:rsidRDefault="00C618F0" w:rsidP="00C618F0">
      <w:pPr>
        <w:pStyle w:val="Caption"/>
        <w:keepNext/>
        <w:rPr>
          <w:lang w:val="en-US"/>
        </w:rPr>
      </w:pPr>
      <w:bookmarkStart w:id="3415" w:name="_Toc94361217"/>
      <w:bookmarkStart w:id="3416" w:name="_Toc94361638"/>
      <w:r>
        <w:t xml:space="preserve">Tabel 4. </w:t>
      </w:r>
      <w:r>
        <w:fldChar w:fldCharType="begin"/>
      </w:r>
      <w:r>
        <w:instrText xml:space="preserve"> SEQ Tabel_4. \* ARABIC </w:instrText>
      </w:r>
      <w:r>
        <w:fldChar w:fldCharType="separate"/>
      </w:r>
      <w:r>
        <w:rPr>
          <w:noProof/>
        </w:rPr>
        <w:t>47</w:t>
      </w:r>
      <w:r>
        <w:fldChar w:fldCharType="end"/>
      </w:r>
      <w:r>
        <w:rPr>
          <w:lang w:val="en-US"/>
        </w:rPr>
        <w:t xml:space="preserve"> </w:t>
      </w:r>
      <w:r w:rsidRPr="00BE2AB4">
        <w:rPr>
          <w:lang w:val="en-ID"/>
        </w:rPr>
        <w:t xml:space="preserve">Tabel Halaman </w:t>
      </w:r>
      <w:r>
        <w:rPr>
          <w:lang w:val="en-ID"/>
        </w:rPr>
        <w:t xml:space="preserve">Tambah </w:t>
      </w:r>
      <w:r w:rsidRPr="00BE2AB4">
        <w:rPr>
          <w:lang w:val="en-ID"/>
        </w:rPr>
        <w:t>T</w:t>
      </w:r>
      <w:r>
        <w:rPr>
          <w:lang w:val="en-ID"/>
        </w:rPr>
        <w:t>ugas</w:t>
      </w:r>
      <w:bookmarkEnd w:id="3415"/>
      <w:bookmarkEnd w:id="3416"/>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BE2AB4" w14:paraId="3521A8C4" w14:textId="77777777" w:rsidTr="00577FC1">
        <w:trPr>
          <w:ins w:id="3417" w:author="Windows User" w:date="2021-05-31T21:41:00Z"/>
        </w:trPr>
        <w:tc>
          <w:tcPr>
            <w:tcW w:w="540" w:type="dxa"/>
            <w:vAlign w:val="center"/>
          </w:tcPr>
          <w:p w14:paraId="45753D33" w14:textId="77777777" w:rsidR="00BE2AB4" w:rsidRPr="002F2E78" w:rsidRDefault="00BE2AB4" w:rsidP="00577FC1">
            <w:pPr>
              <w:pStyle w:val="ListParagraph"/>
              <w:tabs>
                <w:tab w:val="left" w:pos="993"/>
              </w:tabs>
              <w:ind w:left="0"/>
              <w:jc w:val="both"/>
              <w:rPr>
                <w:b/>
              </w:rPr>
            </w:pPr>
            <w:r>
              <w:rPr>
                <w:b/>
                <w:bCs/>
              </w:rPr>
              <w:t>No</w:t>
            </w:r>
          </w:p>
        </w:tc>
        <w:tc>
          <w:tcPr>
            <w:tcW w:w="1224" w:type="dxa"/>
            <w:vAlign w:val="center"/>
          </w:tcPr>
          <w:p w14:paraId="3DB9B60E" w14:textId="77777777" w:rsidR="00BE2AB4" w:rsidRPr="002F2E78" w:rsidRDefault="00BE2AB4" w:rsidP="00577FC1">
            <w:pPr>
              <w:pStyle w:val="ListParagraph"/>
              <w:tabs>
                <w:tab w:val="left" w:pos="993"/>
              </w:tabs>
              <w:ind w:left="0"/>
              <w:jc w:val="both"/>
              <w:rPr>
                <w:b/>
              </w:rPr>
            </w:pPr>
            <w:r>
              <w:rPr>
                <w:b/>
                <w:bCs/>
              </w:rPr>
              <w:t>Butir Uji</w:t>
            </w:r>
          </w:p>
        </w:tc>
        <w:tc>
          <w:tcPr>
            <w:tcW w:w="2376" w:type="dxa"/>
            <w:vAlign w:val="center"/>
          </w:tcPr>
          <w:p w14:paraId="1889F97A" w14:textId="77777777" w:rsidR="00BE2AB4" w:rsidRPr="002F2E78" w:rsidRDefault="00BE2AB4" w:rsidP="00577FC1">
            <w:pPr>
              <w:pStyle w:val="ListParagraph"/>
              <w:tabs>
                <w:tab w:val="left" w:pos="993"/>
              </w:tabs>
              <w:ind w:left="0"/>
              <w:jc w:val="center"/>
              <w:rPr>
                <w:b/>
              </w:rPr>
            </w:pPr>
            <w:r>
              <w:rPr>
                <w:b/>
                <w:bCs/>
              </w:rPr>
              <w:t>Hasil Yang Diharapkan</w:t>
            </w:r>
          </w:p>
        </w:tc>
        <w:tc>
          <w:tcPr>
            <w:tcW w:w="2250" w:type="dxa"/>
            <w:vAlign w:val="center"/>
          </w:tcPr>
          <w:p w14:paraId="00346E41" w14:textId="77777777" w:rsidR="00BE2AB4" w:rsidRPr="002F2E78" w:rsidRDefault="00BE2AB4" w:rsidP="00577FC1">
            <w:pPr>
              <w:pStyle w:val="ListParagraph"/>
              <w:tabs>
                <w:tab w:val="left" w:pos="993"/>
              </w:tabs>
              <w:ind w:left="0"/>
              <w:jc w:val="both"/>
              <w:rPr>
                <w:b/>
              </w:rPr>
            </w:pPr>
            <w:r>
              <w:rPr>
                <w:b/>
                <w:bCs/>
              </w:rPr>
              <w:t>Hasil Pengujian</w:t>
            </w:r>
          </w:p>
        </w:tc>
        <w:tc>
          <w:tcPr>
            <w:tcW w:w="1170" w:type="dxa"/>
            <w:vAlign w:val="center"/>
          </w:tcPr>
          <w:p w14:paraId="7676582D" w14:textId="77777777" w:rsidR="00BE2AB4" w:rsidRPr="002F2E78" w:rsidRDefault="00BE2AB4" w:rsidP="00577FC1">
            <w:pPr>
              <w:pStyle w:val="ListParagraph"/>
              <w:tabs>
                <w:tab w:val="left" w:pos="993"/>
              </w:tabs>
              <w:ind w:left="0"/>
              <w:jc w:val="both"/>
              <w:rPr>
                <w:b/>
              </w:rPr>
            </w:pPr>
            <w:r>
              <w:rPr>
                <w:b/>
                <w:bCs/>
              </w:rPr>
              <w:t>Validasi</w:t>
            </w:r>
          </w:p>
        </w:tc>
      </w:tr>
      <w:tr w:rsidR="00BE2AB4" w14:paraId="11DFC08B" w14:textId="77777777" w:rsidTr="00577FC1">
        <w:tc>
          <w:tcPr>
            <w:tcW w:w="540" w:type="dxa"/>
            <w:vAlign w:val="center"/>
          </w:tcPr>
          <w:p w14:paraId="67543726" w14:textId="77777777" w:rsidR="00BE2AB4" w:rsidRDefault="00BE2AB4" w:rsidP="00577FC1">
            <w:pPr>
              <w:pStyle w:val="ListParagraph"/>
              <w:tabs>
                <w:tab w:val="left" w:pos="993"/>
              </w:tabs>
              <w:ind w:left="0"/>
              <w:jc w:val="both"/>
              <w:rPr>
                <w:b/>
                <w:bCs/>
              </w:rPr>
            </w:pPr>
            <w:r w:rsidRPr="0069447B">
              <w:rPr>
                <w:bCs/>
              </w:rPr>
              <w:t>1</w:t>
            </w:r>
          </w:p>
        </w:tc>
        <w:tc>
          <w:tcPr>
            <w:tcW w:w="1224" w:type="dxa"/>
            <w:vAlign w:val="center"/>
          </w:tcPr>
          <w:p w14:paraId="24D4A5BE" w14:textId="77777777" w:rsidR="00BE2AB4" w:rsidRDefault="00BE2AB4" w:rsidP="00577FC1">
            <w:pPr>
              <w:pStyle w:val="ListParagraph"/>
              <w:tabs>
                <w:tab w:val="left" w:pos="993"/>
              </w:tabs>
              <w:ind w:left="0"/>
              <w:jc w:val="both"/>
              <w:rPr>
                <w:b/>
                <w:bCs/>
              </w:rPr>
            </w:pPr>
            <w:r>
              <w:rPr>
                <w:i/>
                <w:iCs/>
              </w:rPr>
              <w:t>Button Save</w:t>
            </w:r>
          </w:p>
        </w:tc>
        <w:tc>
          <w:tcPr>
            <w:tcW w:w="2376" w:type="dxa"/>
          </w:tcPr>
          <w:p w14:paraId="0CE723F2" w14:textId="77777777" w:rsidR="00BE2AB4" w:rsidRDefault="00BE2AB4" w:rsidP="00577FC1">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tambah</w:t>
            </w:r>
          </w:p>
        </w:tc>
        <w:tc>
          <w:tcPr>
            <w:tcW w:w="2250" w:type="dxa"/>
          </w:tcPr>
          <w:p w14:paraId="1A5ABE0D" w14:textId="77777777" w:rsidR="00BE2AB4" w:rsidRDefault="00BE2AB4" w:rsidP="00577FC1">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tambah</w:t>
            </w:r>
          </w:p>
        </w:tc>
        <w:tc>
          <w:tcPr>
            <w:tcW w:w="1170" w:type="dxa"/>
            <w:vAlign w:val="center"/>
          </w:tcPr>
          <w:p w14:paraId="2639C8F9" w14:textId="77777777" w:rsidR="00BE2AB4" w:rsidRDefault="00BE2AB4" w:rsidP="00577FC1">
            <w:pPr>
              <w:pStyle w:val="ListParagraph"/>
              <w:tabs>
                <w:tab w:val="left" w:pos="993"/>
              </w:tabs>
              <w:ind w:left="0"/>
              <w:jc w:val="both"/>
              <w:rPr>
                <w:b/>
                <w:bCs/>
              </w:rPr>
            </w:pPr>
            <w:r>
              <w:t>Valid</w:t>
            </w:r>
          </w:p>
        </w:tc>
      </w:tr>
      <w:tr w:rsidR="00BE2AB4" w14:paraId="24D26D10" w14:textId="77777777" w:rsidTr="00577FC1">
        <w:tc>
          <w:tcPr>
            <w:tcW w:w="540" w:type="dxa"/>
            <w:vAlign w:val="center"/>
          </w:tcPr>
          <w:p w14:paraId="4FEA3DEE" w14:textId="77777777" w:rsidR="00BE2AB4" w:rsidRPr="0069447B" w:rsidRDefault="00BE2AB4" w:rsidP="00577FC1">
            <w:pPr>
              <w:pStyle w:val="ListParagraph"/>
              <w:tabs>
                <w:tab w:val="left" w:pos="993"/>
              </w:tabs>
              <w:ind w:left="0"/>
              <w:jc w:val="both"/>
              <w:rPr>
                <w:bCs/>
              </w:rPr>
            </w:pPr>
            <w:r>
              <w:rPr>
                <w:bCs/>
              </w:rPr>
              <w:t>2</w:t>
            </w:r>
          </w:p>
        </w:tc>
        <w:tc>
          <w:tcPr>
            <w:tcW w:w="1224" w:type="dxa"/>
            <w:vAlign w:val="center"/>
          </w:tcPr>
          <w:p w14:paraId="6856BE75" w14:textId="77777777" w:rsidR="00BE2AB4" w:rsidRDefault="00BE2AB4" w:rsidP="00577FC1">
            <w:pPr>
              <w:pStyle w:val="ListParagraph"/>
              <w:tabs>
                <w:tab w:val="left" w:pos="993"/>
              </w:tabs>
              <w:ind w:left="0"/>
              <w:jc w:val="both"/>
              <w:rPr>
                <w:i/>
                <w:iCs/>
              </w:rPr>
            </w:pPr>
            <w:r>
              <w:rPr>
                <w:i/>
                <w:iCs/>
              </w:rPr>
              <w:t>Button Back</w:t>
            </w:r>
          </w:p>
        </w:tc>
        <w:tc>
          <w:tcPr>
            <w:tcW w:w="2376" w:type="dxa"/>
          </w:tcPr>
          <w:p w14:paraId="62D57707" w14:textId="7F5F3253" w:rsidR="00BE2AB4" w:rsidRDefault="00BE2AB4" w:rsidP="00BE2AB4">
            <w:pPr>
              <w:pStyle w:val="ListParagraph"/>
              <w:tabs>
                <w:tab w:val="left" w:pos="993"/>
              </w:tabs>
              <w:ind w:left="0"/>
              <w:jc w:val="both"/>
            </w:pPr>
            <w:r>
              <w:t xml:space="preserve">Menuju ke halaman </w:t>
            </w:r>
            <w:r w:rsidRPr="00170318">
              <w:rPr>
                <w:i/>
                <w:iCs/>
              </w:rPr>
              <w:t xml:space="preserve"> </w:t>
            </w:r>
            <w:r>
              <w:rPr>
                <w:iCs/>
              </w:rPr>
              <w:t>Tugas</w:t>
            </w:r>
          </w:p>
        </w:tc>
        <w:tc>
          <w:tcPr>
            <w:tcW w:w="2250" w:type="dxa"/>
          </w:tcPr>
          <w:p w14:paraId="3244304B" w14:textId="62F51B82" w:rsidR="00BE2AB4" w:rsidRDefault="00BE2AB4" w:rsidP="00577FC1">
            <w:pPr>
              <w:pStyle w:val="ListParagraph"/>
              <w:tabs>
                <w:tab w:val="left" w:pos="993"/>
              </w:tabs>
              <w:ind w:left="0"/>
              <w:jc w:val="both"/>
            </w:pPr>
            <w:r>
              <w:t xml:space="preserve">Menuju ke halaman </w:t>
            </w:r>
            <w:r w:rsidRPr="00170318">
              <w:rPr>
                <w:i/>
                <w:iCs/>
              </w:rPr>
              <w:t xml:space="preserve"> </w:t>
            </w:r>
            <w:r>
              <w:rPr>
                <w:iCs/>
              </w:rPr>
              <w:t>Tugas</w:t>
            </w:r>
          </w:p>
        </w:tc>
        <w:tc>
          <w:tcPr>
            <w:tcW w:w="1170" w:type="dxa"/>
            <w:vAlign w:val="center"/>
          </w:tcPr>
          <w:p w14:paraId="7CFD8489" w14:textId="77777777" w:rsidR="00BE2AB4" w:rsidRDefault="00BE2AB4" w:rsidP="00577FC1">
            <w:pPr>
              <w:pStyle w:val="ListParagraph"/>
              <w:tabs>
                <w:tab w:val="left" w:pos="993"/>
              </w:tabs>
              <w:ind w:left="0"/>
              <w:jc w:val="both"/>
            </w:pPr>
            <w:r>
              <w:t>Valid</w:t>
            </w:r>
          </w:p>
        </w:tc>
      </w:tr>
    </w:tbl>
    <w:p w14:paraId="4B249F06" w14:textId="77777777" w:rsidR="00BE2AB4" w:rsidRDefault="00BE2AB4" w:rsidP="00BE2AB4">
      <w:pPr>
        <w:pStyle w:val="ListParagraph"/>
        <w:ind w:left="1080"/>
        <w:rPr>
          <w:lang w:val="en-ID"/>
        </w:rPr>
      </w:pPr>
    </w:p>
    <w:p w14:paraId="33521DFE" w14:textId="07CC5315" w:rsidR="00BE2AB4" w:rsidRDefault="00BE2AB4" w:rsidP="00EA4342">
      <w:pPr>
        <w:pStyle w:val="ListParagraph"/>
        <w:numPr>
          <w:ilvl w:val="0"/>
          <w:numId w:val="88"/>
        </w:numPr>
        <w:ind w:left="1080" w:hanging="720"/>
        <w:rPr>
          <w:lang w:val="en-ID"/>
        </w:rPr>
      </w:pPr>
      <w:r>
        <w:rPr>
          <w:lang w:val="en-ID"/>
        </w:rPr>
        <w:t>Hasil Pengujian Halaman Edit Tugas</w:t>
      </w:r>
    </w:p>
    <w:p w14:paraId="30F92187" w14:textId="0DE899BB" w:rsidR="00C618F0" w:rsidRPr="00C618F0" w:rsidRDefault="00C618F0" w:rsidP="00C618F0">
      <w:pPr>
        <w:pStyle w:val="Caption"/>
        <w:keepNext/>
        <w:rPr>
          <w:lang w:val="en-US"/>
        </w:rPr>
      </w:pPr>
      <w:bookmarkStart w:id="3418" w:name="_Toc94361218"/>
      <w:bookmarkStart w:id="3419" w:name="_Toc94361639"/>
      <w:r>
        <w:t xml:space="preserve">Tabel 4. </w:t>
      </w:r>
      <w:r>
        <w:fldChar w:fldCharType="begin"/>
      </w:r>
      <w:r>
        <w:instrText xml:space="preserve"> SEQ Tabel_4. \* ARABIC </w:instrText>
      </w:r>
      <w:r>
        <w:fldChar w:fldCharType="separate"/>
      </w:r>
      <w:r>
        <w:rPr>
          <w:noProof/>
        </w:rPr>
        <w:t>48</w:t>
      </w:r>
      <w:r>
        <w:fldChar w:fldCharType="end"/>
      </w:r>
      <w:r>
        <w:rPr>
          <w:lang w:val="en-US"/>
        </w:rPr>
        <w:t xml:space="preserve"> </w:t>
      </w:r>
      <w:r w:rsidRPr="00BE2AB4">
        <w:rPr>
          <w:lang w:val="en-ID"/>
        </w:rPr>
        <w:t xml:space="preserve">Tabel Halaman </w:t>
      </w:r>
      <w:r>
        <w:rPr>
          <w:lang w:val="en-ID"/>
        </w:rPr>
        <w:t>Edit</w:t>
      </w:r>
      <w:r w:rsidRPr="00BE2AB4">
        <w:rPr>
          <w:lang w:val="en-ID"/>
        </w:rPr>
        <w:t xml:space="preserve"> Tugas</w:t>
      </w:r>
      <w:bookmarkEnd w:id="3418"/>
      <w:bookmarkEnd w:id="3419"/>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BE2AB4" w14:paraId="634155F2" w14:textId="77777777" w:rsidTr="00577FC1">
        <w:trPr>
          <w:ins w:id="3420" w:author="Windows User" w:date="2021-05-31T21:41:00Z"/>
        </w:trPr>
        <w:tc>
          <w:tcPr>
            <w:tcW w:w="540" w:type="dxa"/>
            <w:vAlign w:val="center"/>
          </w:tcPr>
          <w:p w14:paraId="53C556A8" w14:textId="77777777" w:rsidR="00BE2AB4" w:rsidRPr="002F2E78" w:rsidRDefault="00BE2AB4" w:rsidP="00577FC1">
            <w:pPr>
              <w:pStyle w:val="ListParagraph"/>
              <w:tabs>
                <w:tab w:val="left" w:pos="993"/>
              </w:tabs>
              <w:ind w:left="0"/>
              <w:jc w:val="both"/>
              <w:rPr>
                <w:b/>
              </w:rPr>
            </w:pPr>
            <w:r>
              <w:rPr>
                <w:b/>
                <w:bCs/>
              </w:rPr>
              <w:t>No</w:t>
            </w:r>
          </w:p>
        </w:tc>
        <w:tc>
          <w:tcPr>
            <w:tcW w:w="1224" w:type="dxa"/>
            <w:vAlign w:val="center"/>
          </w:tcPr>
          <w:p w14:paraId="549A4279" w14:textId="77777777" w:rsidR="00BE2AB4" w:rsidRPr="002F2E78" w:rsidRDefault="00BE2AB4" w:rsidP="00577FC1">
            <w:pPr>
              <w:pStyle w:val="ListParagraph"/>
              <w:tabs>
                <w:tab w:val="left" w:pos="993"/>
              </w:tabs>
              <w:ind w:left="0"/>
              <w:jc w:val="both"/>
              <w:rPr>
                <w:b/>
              </w:rPr>
            </w:pPr>
            <w:r>
              <w:rPr>
                <w:b/>
                <w:bCs/>
              </w:rPr>
              <w:t>Butir Uji</w:t>
            </w:r>
          </w:p>
        </w:tc>
        <w:tc>
          <w:tcPr>
            <w:tcW w:w="2376" w:type="dxa"/>
            <w:vAlign w:val="center"/>
          </w:tcPr>
          <w:p w14:paraId="3CF4F4D3" w14:textId="77777777" w:rsidR="00BE2AB4" w:rsidRPr="002F2E78" w:rsidRDefault="00BE2AB4" w:rsidP="00577FC1">
            <w:pPr>
              <w:pStyle w:val="ListParagraph"/>
              <w:tabs>
                <w:tab w:val="left" w:pos="993"/>
              </w:tabs>
              <w:ind w:left="0"/>
              <w:jc w:val="center"/>
              <w:rPr>
                <w:b/>
              </w:rPr>
            </w:pPr>
            <w:r>
              <w:rPr>
                <w:b/>
                <w:bCs/>
              </w:rPr>
              <w:t>Hasil Yang Diharapkan</w:t>
            </w:r>
          </w:p>
        </w:tc>
        <w:tc>
          <w:tcPr>
            <w:tcW w:w="2250" w:type="dxa"/>
            <w:vAlign w:val="center"/>
          </w:tcPr>
          <w:p w14:paraId="1C610677" w14:textId="77777777" w:rsidR="00BE2AB4" w:rsidRPr="002F2E78" w:rsidRDefault="00BE2AB4" w:rsidP="00577FC1">
            <w:pPr>
              <w:pStyle w:val="ListParagraph"/>
              <w:tabs>
                <w:tab w:val="left" w:pos="993"/>
              </w:tabs>
              <w:ind w:left="0"/>
              <w:jc w:val="both"/>
              <w:rPr>
                <w:b/>
              </w:rPr>
            </w:pPr>
            <w:r>
              <w:rPr>
                <w:b/>
                <w:bCs/>
              </w:rPr>
              <w:t>Hasil Pengujian</w:t>
            </w:r>
          </w:p>
        </w:tc>
        <w:tc>
          <w:tcPr>
            <w:tcW w:w="1170" w:type="dxa"/>
            <w:vAlign w:val="center"/>
          </w:tcPr>
          <w:p w14:paraId="5141C577" w14:textId="77777777" w:rsidR="00BE2AB4" w:rsidRPr="002F2E78" w:rsidRDefault="00BE2AB4" w:rsidP="00577FC1">
            <w:pPr>
              <w:pStyle w:val="ListParagraph"/>
              <w:tabs>
                <w:tab w:val="left" w:pos="993"/>
              </w:tabs>
              <w:ind w:left="0"/>
              <w:jc w:val="both"/>
              <w:rPr>
                <w:b/>
              </w:rPr>
            </w:pPr>
            <w:r>
              <w:rPr>
                <w:b/>
                <w:bCs/>
              </w:rPr>
              <w:t>Validasi</w:t>
            </w:r>
          </w:p>
        </w:tc>
      </w:tr>
      <w:tr w:rsidR="00BE2AB4" w14:paraId="6646171A" w14:textId="77777777" w:rsidTr="00577FC1">
        <w:tc>
          <w:tcPr>
            <w:tcW w:w="540" w:type="dxa"/>
            <w:vAlign w:val="center"/>
          </w:tcPr>
          <w:p w14:paraId="5C8B1E72" w14:textId="77777777" w:rsidR="00BE2AB4" w:rsidRDefault="00BE2AB4" w:rsidP="00577FC1">
            <w:pPr>
              <w:pStyle w:val="ListParagraph"/>
              <w:tabs>
                <w:tab w:val="left" w:pos="993"/>
              </w:tabs>
              <w:ind w:left="0"/>
              <w:jc w:val="both"/>
              <w:rPr>
                <w:b/>
                <w:bCs/>
              </w:rPr>
            </w:pPr>
            <w:r w:rsidRPr="0069447B">
              <w:rPr>
                <w:bCs/>
              </w:rPr>
              <w:t>1</w:t>
            </w:r>
          </w:p>
        </w:tc>
        <w:tc>
          <w:tcPr>
            <w:tcW w:w="1224" w:type="dxa"/>
            <w:vAlign w:val="center"/>
          </w:tcPr>
          <w:p w14:paraId="601BED14" w14:textId="77777777" w:rsidR="00BE2AB4" w:rsidRDefault="00BE2AB4" w:rsidP="00577FC1">
            <w:pPr>
              <w:pStyle w:val="ListParagraph"/>
              <w:tabs>
                <w:tab w:val="left" w:pos="993"/>
              </w:tabs>
              <w:ind w:left="0"/>
              <w:jc w:val="both"/>
              <w:rPr>
                <w:b/>
                <w:bCs/>
              </w:rPr>
            </w:pPr>
            <w:r>
              <w:rPr>
                <w:i/>
                <w:iCs/>
              </w:rPr>
              <w:t>Button Save</w:t>
            </w:r>
          </w:p>
        </w:tc>
        <w:tc>
          <w:tcPr>
            <w:tcW w:w="2376" w:type="dxa"/>
          </w:tcPr>
          <w:p w14:paraId="2A630729" w14:textId="77777777" w:rsidR="00BE2AB4" w:rsidRDefault="00BE2AB4" w:rsidP="00577FC1">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2250" w:type="dxa"/>
          </w:tcPr>
          <w:p w14:paraId="34168324" w14:textId="77777777" w:rsidR="00BE2AB4" w:rsidRDefault="00BE2AB4" w:rsidP="00577FC1">
            <w:pPr>
              <w:pStyle w:val="ListParagraph"/>
              <w:tabs>
                <w:tab w:val="left" w:pos="993"/>
              </w:tabs>
              <w:ind w:left="0"/>
              <w:jc w:val="both"/>
              <w:rPr>
                <w:b/>
                <w:bCs/>
              </w:rPr>
            </w:pPr>
            <w:r>
              <w:t xml:space="preserve">Memastikan seluruh </w:t>
            </w:r>
            <w:r>
              <w:rPr>
                <w:i/>
                <w:iCs/>
              </w:rPr>
              <w:t xml:space="preserve">form </w:t>
            </w:r>
            <w:r>
              <w:t xml:space="preserve">terisi dan tersimpan ke </w:t>
            </w:r>
            <w:r>
              <w:rPr>
                <w:i/>
                <w:iCs/>
              </w:rPr>
              <w:t>database</w:t>
            </w:r>
            <w:r>
              <w:t xml:space="preserve"> dengan memunculkan pesan data sudah berhasil di edit</w:t>
            </w:r>
          </w:p>
        </w:tc>
        <w:tc>
          <w:tcPr>
            <w:tcW w:w="1170" w:type="dxa"/>
            <w:vAlign w:val="center"/>
          </w:tcPr>
          <w:p w14:paraId="5EB1CE59" w14:textId="77777777" w:rsidR="00BE2AB4" w:rsidRDefault="00BE2AB4" w:rsidP="00577FC1">
            <w:pPr>
              <w:pStyle w:val="ListParagraph"/>
              <w:tabs>
                <w:tab w:val="left" w:pos="993"/>
              </w:tabs>
              <w:ind w:left="0"/>
              <w:jc w:val="both"/>
              <w:rPr>
                <w:b/>
                <w:bCs/>
              </w:rPr>
            </w:pPr>
            <w:r>
              <w:t>Valid</w:t>
            </w:r>
          </w:p>
        </w:tc>
      </w:tr>
      <w:tr w:rsidR="00BE2AB4" w14:paraId="7ADB0572" w14:textId="77777777" w:rsidTr="00577FC1">
        <w:tc>
          <w:tcPr>
            <w:tcW w:w="540" w:type="dxa"/>
            <w:vAlign w:val="center"/>
          </w:tcPr>
          <w:p w14:paraId="29F13A6E" w14:textId="77777777" w:rsidR="00BE2AB4" w:rsidRPr="0069447B" w:rsidRDefault="00BE2AB4" w:rsidP="00577FC1">
            <w:pPr>
              <w:pStyle w:val="ListParagraph"/>
              <w:tabs>
                <w:tab w:val="left" w:pos="993"/>
              </w:tabs>
              <w:ind w:left="0"/>
              <w:jc w:val="both"/>
              <w:rPr>
                <w:bCs/>
              </w:rPr>
            </w:pPr>
            <w:r>
              <w:rPr>
                <w:bCs/>
              </w:rPr>
              <w:t>2</w:t>
            </w:r>
          </w:p>
        </w:tc>
        <w:tc>
          <w:tcPr>
            <w:tcW w:w="1224" w:type="dxa"/>
            <w:vAlign w:val="center"/>
          </w:tcPr>
          <w:p w14:paraId="265B5CB6" w14:textId="77777777" w:rsidR="00BE2AB4" w:rsidRDefault="00BE2AB4" w:rsidP="00577FC1">
            <w:pPr>
              <w:pStyle w:val="ListParagraph"/>
              <w:tabs>
                <w:tab w:val="left" w:pos="993"/>
              </w:tabs>
              <w:ind w:left="0"/>
              <w:jc w:val="both"/>
              <w:rPr>
                <w:i/>
                <w:iCs/>
              </w:rPr>
            </w:pPr>
            <w:r>
              <w:rPr>
                <w:i/>
                <w:iCs/>
              </w:rPr>
              <w:t>Button Back</w:t>
            </w:r>
          </w:p>
        </w:tc>
        <w:tc>
          <w:tcPr>
            <w:tcW w:w="2376" w:type="dxa"/>
          </w:tcPr>
          <w:p w14:paraId="1A00884A" w14:textId="0AEDBB59" w:rsidR="00BE2AB4" w:rsidRDefault="00BE2AB4" w:rsidP="00BE2AB4">
            <w:pPr>
              <w:pStyle w:val="ListParagraph"/>
              <w:tabs>
                <w:tab w:val="left" w:pos="993"/>
              </w:tabs>
              <w:ind w:left="0"/>
              <w:jc w:val="both"/>
            </w:pPr>
            <w:r>
              <w:t xml:space="preserve">Menuju ke halaman </w:t>
            </w:r>
            <w:r w:rsidRPr="00170318">
              <w:rPr>
                <w:i/>
                <w:iCs/>
              </w:rPr>
              <w:t xml:space="preserve"> </w:t>
            </w:r>
            <w:r>
              <w:rPr>
                <w:iCs/>
              </w:rPr>
              <w:t>Tugas</w:t>
            </w:r>
          </w:p>
        </w:tc>
        <w:tc>
          <w:tcPr>
            <w:tcW w:w="2250" w:type="dxa"/>
          </w:tcPr>
          <w:p w14:paraId="21792E04" w14:textId="5826BDE9" w:rsidR="00BE2AB4" w:rsidRDefault="00BE2AB4" w:rsidP="00577FC1">
            <w:pPr>
              <w:pStyle w:val="ListParagraph"/>
              <w:tabs>
                <w:tab w:val="left" w:pos="993"/>
              </w:tabs>
              <w:ind w:left="0"/>
              <w:jc w:val="both"/>
            </w:pPr>
            <w:r>
              <w:t xml:space="preserve">Menuju ke halaman </w:t>
            </w:r>
            <w:r w:rsidRPr="00170318">
              <w:rPr>
                <w:i/>
                <w:iCs/>
              </w:rPr>
              <w:t xml:space="preserve"> </w:t>
            </w:r>
            <w:r>
              <w:rPr>
                <w:iCs/>
              </w:rPr>
              <w:t>Tugas</w:t>
            </w:r>
          </w:p>
        </w:tc>
        <w:tc>
          <w:tcPr>
            <w:tcW w:w="1170" w:type="dxa"/>
            <w:vAlign w:val="center"/>
          </w:tcPr>
          <w:p w14:paraId="40E70C98" w14:textId="77777777" w:rsidR="00BE2AB4" w:rsidRDefault="00BE2AB4" w:rsidP="00577FC1">
            <w:pPr>
              <w:pStyle w:val="ListParagraph"/>
              <w:tabs>
                <w:tab w:val="left" w:pos="993"/>
              </w:tabs>
              <w:ind w:left="0"/>
              <w:jc w:val="both"/>
            </w:pPr>
            <w:r>
              <w:t>Valid</w:t>
            </w:r>
          </w:p>
        </w:tc>
      </w:tr>
    </w:tbl>
    <w:p w14:paraId="7AD9923E" w14:textId="77777777" w:rsidR="00BE2AB4" w:rsidRDefault="00BE2AB4" w:rsidP="00BE2AB4">
      <w:pPr>
        <w:pStyle w:val="ListParagraph"/>
        <w:ind w:left="1080"/>
        <w:rPr>
          <w:lang w:val="en-ID"/>
        </w:rPr>
      </w:pPr>
    </w:p>
    <w:p w14:paraId="702D287C" w14:textId="61C9394F" w:rsidR="00BE2AB4" w:rsidRDefault="00761B84" w:rsidP="00EA4342">
      <w:pPr>
        <w:pStyle w:val="ListParagraph"/>
        <w:numPr>
          <w:ilvl w:val="0"/>
          <w:numId w:val="88"/>
        </w:numPr>
        <w:ind w:left="1080" w:hanging="720"/>
        <w:rPr>
          <w:lang w:val="en-ID"/>
        </w:rPr>
      </w:pPr>
      <w:r>
        <w:rPr>
          <w:lang w:val="en-ID"/>
        </w:rPr>
        <w:t xml:space="preserve">Hasil Pengujian </w:t>
      </w:r>
      <w:r w:rsidR="00C3333F">
        <w:rPr>
          <w:lang w:val="en-ID"/>
        </w:rPr>
        <w:t>Halaman Detail Tugas Guru</w:t>
      </w:r>
    </w:p>
    <w:p w14:paraId="2776A70F" w14:textId="54B7A353" w:rsidR="00C618F0" w:rsidRPr="00C618F0" w:rsidRDefault="00C618F0" w:rsidP="00C618F0">
      <w:pPr>
        <w:pStyle w:val="Caption"/>
        <w:keepNext/>
        <w:rPr>
          <w:lang w:val="en-US"/>
        </w:rPr>
      </w:pPr>
      <w:bookmarkStart w:id="3421" w:name="_Toc94361219"/>
      <w:bookmarkStart w:id="3422" w:name="_Toc94361640"/>
      <w:r>
        <w:t xml:space="preserve">Tabel 4. </w:t>
      </w:r>
      <w:r>
        <w:fldChar w:fldCharType="begin"/>
      </w:r>
      <w:r>
        <w:instrText xml:space="preserve"> SEQ Tabel_4. \* ARABIC </w:instrText>
      </w:r>
      <w:r>
        <w:fldChar w:fldCharType="separate"/>
      </w:r>
      <w:r>
        <w:rPr>
          <w:noProof/>
        </w:rPr>
        <w:t>49</w:t>
      </w:r>
      <w:r>
        <w:fldChar w:fldCharType="end"/>
      </w:r>
      <w:r>
        <w:rPr>
          <w:lang w:val="en-US"/>
        </w:rPr>
        <w:t xml:space="preserve"> </w:t>
      </w:r>
      <w:r w:rsidRPr="00761B84">
        <w:rPr>
          <w:lang w:val="en-ID"/>
        </w:rPr>
        <w:t xml:space="preserve">Tabel Halaman </w:t>
      </w:r>
      <w:r>
        <w:rPr>
          <w:lang w:val="en-ID"/>
        </w:rPr>
        <w:t>Detail Tugas Guru</w:t>
      </w:r>
      <w:bookmarkEnd w:id="3421"/>
      <w:bookmarkEnd w:id="3422"/>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90703D" w14:paraId="4A0CD97A" w14:textId="77777777" w:rsidTr="00577FC1">
        <w:trPr>
          <w:ins w:id="3423" w:author="Windows User" w:date="2021-05-31T21:41:00Z"/>
        </w:trPr>
        <w:tc>
          <w:tcPr>
            <w:tcW w:w="540" w:type="dxa"/>
            <w:vAlign w:val="center"/>
          </w:tcPr>
          <w:p w14:paraId="09BFA431" w14:textId="77777777" w:rsidR="0090703D" w:rsidRPr="002F2E78" w:rsidRDefault="0090703D" w:rsidP="00577FC1">
            <w:pPr>
              <w:pStyle w:val="ListParagraph"/>
              <w:tabs>
                <w:tab w:val="left" w:pos="993"/>
              </w:tabs>
              <w:ind w:left="0"/>
              <w:jc w:val="both"/>
              <w:rPr>
                <w:b/>
              </w:rPr>
            </w:pPr>
            <w:r>
              <w:rPr>
                <w:b/>
                <w:bCs/>
              </w:rPr>
              <w:t>No</w:t>
            </w:r>
          </w:p>
        </w:tc>
        <w:tc>
          <w:tcPr>
            <w:tcW w:w="1224" w:type="dxa"/>
            <w:vAlign w:val="center"/>
          </w:tcPr>
          <w:p w14:paraId="180AAC77" w14:textId="77777777" w:rsidR="0090703D" w:rsidRPr="002F2E78" w:rsidRDefault="0090703D" w:rsidP="00577FC1">
            <w:pPr>
              <w:pStyle w:val="ListParagraph"/>
              <w:tabs>
                <w:tab w:val="left" w:pos="993"/>
              </w:tabs>
              <w:ind w:left="0"/>
              <w:jc w:val="both"/>
              <w:rPr>
                <w:b/>
              </w:rPr>
            </w:pPr>
            <w:r>
              <w:rPr>
                <w:b/>
                <w:bCs/>
              </w:rPr>
              <w:t>Butir Uji</w:t>
            </w:r>
          </w:p>
        </w:tc>
        <w:tc>
          <w:tcPr>
            <w:tcW w:w="2376" w:type="dxa"/>
            <w:vAlign w:val="center"/>
          </w:tcPr>
          <w:p w14:paraId="6C8721B3" w14:textId="77777777" w:rsidR="0090703D" w:rsidRPr="002F2E78" w:rsidRDefault="0090703D" w:rsidP="00577FC1">
            <w:pPr>
              <w:pStyle w:val="ListParagraph"/>
              <w:tabs>
                <w:tab w:val="left" w:pos="993"/>
              </w:tabs>
              <w:ind w:left="0"/>
              <w:jc w:val="center"/>
              <w:rPr>
                <w:b/>
              </w:rPr>
            </w:pPr>
            <w:r>
              <w:rPr>
                <w:b/>
                <w:bCs/>
              </w:rPr>
              <w:t>Hasil Yang Diharapkan</w:t>
            </w:r>
          </w:p>
        </w:tc>
        <w:tc>
          <w:tcPr>
            <w:tcW w:w="2250" w:type="dxa"/>
            <w:vAlign w:val="center"/>
          </w:tcPr>
          <w:p w14:paraId="1724D361" w14:textId="77777777" w:rsidR="0090703D" w:rsidRPr="002F2E78" w:rsidRDefault="0090703D" w:rsidP="00577FC1">
            <w:pPr>
              <w:pStyle w:val="ListParagraph"/>
              <w:tabs>
                <w:tab w:val="left" w:pos="993"/>
              </w:tabs>
              <w:ind w:left="0"/>
              <w:jc w:val="both"/>
              <w:rPr>
                <w:b/>
              </w:rPr>
            </w:pPr>
            <w:r>
              <w:rPr>
                <w:b/>
                <w:bCs/>
              </w:rPr>
              <w:t>Hasil Pengujian</w:t>
            </w:r>
          </w:p>
        </w:tc>
        <w:tc>
          <w:tcPr>
            <w:tcW w:w="1170" w:type="dxa"/>
            <w:vAlign w:val="center"/>
          </w:tcPr>
          <w:p w14:paraId="7ACDF3BF" w14:textId="77777777" w:rsidR="0090703D" w:rsidRPr="002F2E78" w:rsidRDefault="0090703D" w:rsidP="00577FC1">
            <w:pPr>
              <w:pStyle w:val="ListParagraph"/>
              <w:tabs>
                <w:tab w:val="left" w:pos="993"/>
              </w:tabs>
              <w:ind w:left="0"/>
              <w:jc w:val="both"/>
              <w:rPr>
                <w:b/>
              </w:rPr>
            </w:pPr>
            <w:r>
              <w:rPr>
                <w:b/>
                <w:bCs/>
              </w:rPr>
              <w:t>Validasi</w:t>
            </w:r>
          </w:p>
        </w:tc>
      </w:tr>
      <w:tr w:rsidR="0090703D" w14:paraId="5FB3E1F6" w14:textId="77777777" w:rsidTr="00577FC1">
        <w:tc>
          <w:tcPr>
            <w:tcW w:w="540" w:type="dxa"/>
            <w:vAlign w:val="center"/>
          </w:tcPr>
          <w:p w14:paraId="69FFF728" w14:textId="77777777" w:rsidR="0090703D" w:rsidRDefault="0090703D" w:rsidP="00577FC1">
            <w:pPr>
              <w:pStyle w:val="ListParagraph"/>
              <w:tabs>
                <w:tab w:val="left" w:pos="993"/>
              </w:tabs>
              <w:ind w:left="0"/>
              <w:jc w:val="both"/>
              <w:rPr>
                <w:b/>
                <w:bCs/>
              </w:rPr>
            </w:pPr>
            <w:r w:rsidRPr="0069447B">
              <w:rPr>
                <w:bCs/>
              </w:rPr>
              <w:t>1</w:t>
            </w:r>
          </w:p>
        </w:tc>
        <w:tc>
          <w:tcPr>
            <w:tcW w:w="1224" w:type="dxa"/>
            <w:vAlign w:val="center"/>
          </w:tcPr>
          <w:p w14:paraId="1BB9B192" w14:textId="60D734FD" w:rsidR="0090703D" w:rsidRDefault="0090703D" w:rsidP="0090703D">
            <w:pPr>
              <w:pStyle w:val="ListParagraph"/>
              <w:tabs>
                <w:tab w:val="left" w:pos="993"/>
              </w:tabs>
              <w:ind w:left="0"/>
              <w:jc w:val="both"/>
              <w:rPr>
                <w:b/>
                <w:bCs/>
              </w:rPr>
            </w:pPr>
            <w:r>
              <w:rPr>
                <w:i/>
                <w:iCs/>
              </w:rPr>
              <w:t xml:space="preserve">Button Download </w:t>
            </w:r>
            <w:r w:rsidRPr="0090703D">
              <w:rPr>
                <w:iCs/>
              </w:rPr>
              <w:t>Semua</w:t>
            </w:r>
          </w:p>
        </w:tc>
        <w:tc>
          <w:tcPr>
            <w:tcW w:w="2376" w:type="dxa"/>
          </w:tcPr>
          <w:p w14:paraId="3DDDE111" w14:textId="103E4A32" w:rsidR="0090703D" w:rsidRDefault="0090703D" w:rsidP="00577FC1">
            <w:pPr>
              <w:pStyle w:val="ListParagraph"/>
              <w:tabs>
                <w:tab w:val="left" w:pos="993"/>
              </w:tabs>
              <w:ind w:left="0"/>
              <w:jc w:val="both"/>
              <w:rPr>
                <w:b/>
                <w:bCs/>
              </w:rPr>
            </w:pPr>
            <w:r>
              <w:t xml:space="preserve">Mendownload semua file yang berada di kelas tersebut dan </w:t>
            </w:r>
            <w:r>
              <w:lastRenderedPageBreak/>
              <w:t>dijadikan file bertipe Winrar</w:t>
            </w:r>
          </w:p>
        </w:tc>
        <w:tc>
          <w:tcPr>
            <w:tcW w:w="2250" w:type="dxa"/>
          </w:tcPr>
          <w:p w14:paraId="04101768" w14:textId="01F0B8C8" w:rsidR="0090703D" w:rsidRDefault="0090703D" w:rsidP="00577FC1">
            <w:pPr>
              <w:pStyle w:val="ListParagraph"/>
              <w:tabs>
                <w:tab w:val="left" w:pos="993"/>
              </w:tabs>
              <w:ind w:left="0"/>
              <w:jc w:val="both"/>
              <w:rPr>
                <w:b/>
                <w:bCs/>
              </w:rPr>
            </w:pPr>
            <w:r>
              <w:lastRenderedPageBreak/>
              <w:t xml:space="preserve">Mendownload semua file yang berada di kelas </w:t>
            </w:r>
            <w:r>
              <w:lastRenderedPageBreak/>
              <w:t>tersebut dan dijadikan file bertipe Winrar</w:t>
            </w:r>
          </w:p>
        </w:tc>
        <w:tc>
          <w:tcPr>
            <w:tcW w:w="1170" w:type="dxa"/>
            <w:vAlign w:val="center"/>
          </w:tcPr>
          <w:p w14:paraId="785E962B" w14:textId="77777777" w:rsidR="0090703D" w:rsidRDefault="0090703D" w:rsidP="00577FC1">
            <w:pPr>
              <w:pStyle w:val="ListParagraph"/>
              <w:tabs>
                <w:tab w:val="left" w:pos="993"/>
              </w:tabs>
              <w:ind w:left="0"/>
              <w:jc w:val="both"/>
              <w:rPr>
                <w:b/>
                <w:bCs/>
              </w:rPr>
            </w:pPr>
            <w:r>
              <w:lastRenderedPageBreak/>
              <w:t>Valid</w:t>
            </w:r>
          </w:p>
        </w:tc>
      </w:tr>
      <w:tr w:rsidR="0090703D" w14:paraId="12AD8D18" w14:textId="77777777" w:rsidTr="00577FC1">
        <w:tc>
          <w:tcPr>
            <w:tcW w:w="540" w:type="dxa"/>
            <w:vAlign w:val="center"/>
          </w:tcPr>
          <w:p w14:paraId="12F07B67" w14:textId="77777777" w:rsidR="0090703D" w:rsidRPr="0069447B" w:rsidRDefault="0090703D" w:rsidP="00577FC1">
            <w:pPr>
              <w:pStyle w:val="ListParagraph"/>
              <w:tabs>
                <w:tab w:val="left" w:pos="993"/>
              </w:tabs>
              <w:ind w:left="0"/>
              <w:jc w:val="both"/>
              <w:rPr>
                <w:bCs/>
              </w:rPr>
            </w:pPr>
            <w:r>
              <w:rPr>
                <w:bCs/>
              </w:rPr>
              <w:t>2</w:t>
            </w:r>
          </w:p>
        </w:tc>
        <w:tc>
          <w:tcPr>
            <w:tcW w:w="1224" w:type="dxa"/>
            <w:vAlign w:val="center"/>
          </w:tcPr>
          <w:p w14:paraId="2EBADA83" w14:textId="0D49A108" w:rsidR="0090703D" w:rsidRDefault="0090703D" w:rsidP="0090703D">
            <w:pPr>
              <w:pStyle w:val="ListParagraph"/>
              <w:tabs>
                <w:tab w:val="left" w:pos="993"/>
              </w:tabs>
              <w:ind w:left="0"/>
              <w:jc w:val="both"/>
              <w:rPr>
                <w:i/>
                <w:iCs/>
              </w:rPr>
            </w:pPr>
            <w:r>
              <w:rPr>
                <w:i/>
                <w:iCs/>
              </w:rPr>
              <w:t xml:space="preserve">Button </w:t>
            </w:r>
            <w:r w:rsidRPr="0090703D">
              <w:rPr>
                <w:iCs/>
              </w:rPr>
              <w:t>Jawaban Siswa</w:t>
            </w:r>
          </w:p>
        </w:tc>
        <w:tc>
          <w:tcPr>
            <w:tcW w:w="2376" w:type="dxa"/>
          </w:tcPr>
          <w:p w14:paraId="515DA0FD" w14:textId="0B163042" w:rsidR="0090703D" w:rsidRDefault="0090703D" w:rsidP="0090703D">
            <w:pPr>
              <w:pStyle w:val="ListParagraph"/>
              <w:tabs>
                <w:tab w:val="left" w:pos="993"/>
              </w:tabs>
              <w:ind w:left="0"/>
            </w:pPr>
            <w:r>
              <w:t>Mendownload file jawaban Siswa</w:t>
            </w:r>
          </w:p>
        </w:tc>
        <w:tc>
          <w:tcPr>
            <w:tcW w:w="2250" w:type="dxa"/>
          </w:tcPr>
          <w:p w14:paraId="0FF5FC1B" w14:textId="7856129A" w:rsidR="0090703D" w:rsidRDefault="0090703D" w:rsidP="00577FC1">
            <w:pPr>
              <w:pStyle w:val="ListParagraph"/>
              <w:tabs>
                <w:tab w:val="left" w:pos="993"/>
              </w:tabs>
              <w:ind w:left="0"/>
              <w:jc w:val="both"/>
            </w:pPr>
            <w:r>
              <w:t>Mendownload file jawaban Siswa</w:t>
            </w:r>
          </w:p>
        </w:tc>
        <w:tc>
          <w:tcPr>
            <w:tcW w:w="1170" w:type="dxa"/>
            <w:vAlign w:val="center"/>
          </w:tcPr>
          <w:p w14:paraId="6AD54463" w14:textId="77777777" w:rsidR="0090703D" w:rsidRDefault="0090703D" w:rsidP="00577FC1">
            <w:pPr>
              <w:pStyle w:val="ListParagraph"/>
              <w:tabs>
                <w:tab w:val="left" w:pos="993"/>
              </w:tabs>
              <w:ind w:left="0"/>
              <w:jc w:val="both"/>
            </w:pPr>
            <w:r>
              <w:t>Valid</w:t>
            </w:r>
          </w:p>
        </w:tc>
      </w:tr>
      <w:tr w:rsidR="0090703D" w14:paraId="4671B67C" w14:textId="77777777" w:rsidTr="00577FC1">
        <w:tc>
          <w:tcPr>
            <w:tcW w:w="540" w:type="dxa"/>
            <w:vAlign w:val="center"/>
          </w:tcPr>
          <w:p w14:paraId="6DEF09AC" w14:textId="13727F1A" w:rsidR="0090703D" w:rsidRDefault="0090703D" w:rsidP="00577FC1">
            <w:pPr>
              <w:pStyle w:val="ListParagraph"/>
              <w:tabs>
                <w:tab w:val="left" w:pos="993"/>
              </w:tabs>
              <w:ind w:left="0"/>
              <w:jc w:val="both"/>
              <w:rPr>
                <w:bCs/>
              </w:rPr>
            </w:pPr>
            <w:r>
              <w:rPr>
                <w:bCs/>
              </w:rPr>
              <w:t>3</w:t>
            </w:r>
          </w:p>
        </w:tc>
        <w:tc>
          <w:tcPr>
            <w:tcW w:w="1224" w:type="dxa"/>
            <w:vAlign w:val="center"/>
          </w:tcPr>
          <w:p w14:paraId="0652F822" w14:textId="61C2865D" w:rsidR="0090703D" w:rsidRDefault="0090703D" w:rsidP="0090703D">
            <w:pPr>
              <w:pStyle w:val="ListParagraph"/>
              <w:tabs>
                <w:tab w:val="left" w:pos="993"/>
              </w:tabs>
              <w:ind w:left="0"/>
              <w:jc w:val="both"/>
              <w:rPr>
                <w:i/>
                <w:iCs/>
              </w:rPr>
            </w:pPr>
            <w:r>
              <w:rPr>
                <w:i/>
                <w:iCs/>
              </w:rPr>
              <w:t>Button  Input</w:t>
            </w:r>
            <w:r w:rsidRPr="0090703D">
              <w:rPr>
                <w:iCs/>
              </w:rPr>
              <w:t xml:space="preserve"> Nilai</w:t>
            </w:r>
          </w:p>
        </w:tc>
        <w:tc>
          <w:tcPr>
            <w:tcW w:w="2376" w:type="dxa"/>
          </w:tcPr>
          <w:p w14:paraId="3805F284" w14:textId="5329ECD0" w:rsidR="0090703D" w:rsidRDefault="0090703D" w:rsidP="0090703D">
            <w:pPr>
              <w:pStyle w:val="ListParagraph"/>
              <w:tabs>
                <w:tab w:val="left" w:pos="993"/>
              </w:tabs>
              <w:ind w:left="0"/>
            </w:pPr>
            <w:r>
              <w:t xml:space="preserve">Memastikan seluruh </w:t>
            </w:r>
            <w:r>
              <w:rPr>
                <w:i/>
                <w:iCs/>
              </w:rPr>
              <w:t xml:space="preserve">form </w:t>
            </w:r>
            <w:r>
              <w:t xml:space="preserve">terisi dan tersimpan ke </w:t>
            </w:r>
            <w:r>
              <w:rPr>
                <w:i/>
                <w:iCs/>
              </w:rPr>
              <w:t>database</w:t>
            </w:r>
            <w:r>
              <w:t xml:space="preserve"> dengan memunculkan pesan Nilai sudah berhasil di Tambahkan</w:t>
            </w:r>
          </w:p>
        </w:tc>
        <w:tc>
          <w:tcPr>
            <w:tcW w:w="2250" w:type="dxa"/>
          </w:tcPr>
          <w:p w14:paraId="57357457" w14:textId="3DDF9DF7" w:rsidR="0090703D" w:rsidRDefault="0090703D" w:rsidP="00577FC1">
            <w:pPr>
              <w:pStyle w:val="ListParagraph"/>
              <w:tabs>
                <w:tab w:val="left" w:pos="993"/>
              </w:tabs>
              <w:ind w:left="0"/>
              <w:jc w:val="both"/>
            </w:pPr>
            <w:r>
              <w:t xml:space="preserve">Memastikan seluruh </w:t>
            </w:r>
            <w:r>
              <w:rPr>
                <w:i/>
                <w:iCs/>
              </w:rPr>
              <w:t xml:space="preserve">form </w:t>
            </w:r>
            <w:r>
              <w:t xml:space="preserve">terisi dan tersimpan ke </w:t>
            </w:r>
            <w:r>
              <w:rPr>
                <w:i/>
                <w:iCs/>
              </w:rPr>
              <w:t>database</w:t>
            </w:r>
            <w:r>
              <w:t xml:space="preserve"> dengan memunculkan pesan Nilai sudah berhasil di Tambahkan</w:t>
            </w:r>
          </w:p>
        </w:tc>
        <w:tc>
          <w:tcPr>
            <w:tcW w:w="1170" w:type="dxa"/>
            <w:vAlign w:val="center"/>
          </w:tcPr>
          <w:p w14:paraId="38BD04E6" w14:textId="7F157A01" w:rsidR="0090703D" w:rsidRDefault="0090703D" w:rsidP="00577FC1">
            <w:pPr>
              <w:pStyle w:val="ListParagraph"/>
              <w:tabs>
                <w:tab w:val="left" w:pos="993"/>
              </w:tabs>
              <w:ind w:left="0"/>
              <w:jc w:val="both"/>
            </w:pPr>
            <w:r>
              <w:t>Valid</w:t>
            </w:r>
          </w:p>
        </w:tc>
      </w:tr>
      <w:tr w:rsidR="0090703D" w14:paraId="3E9F5925" w14:textId="77777777" w:rsidTr="00577FC1">
        <w:tc>
          <w:tcPr>
            <w:tcW w:w="540" w:type="dxa"/>
            <w:vAlign w:val="center"/>
          </w:tcPr>
          <w:p w14:paraId="46163C47" w14:textId="022BAF1F" w:rsidR="0090703D" w:rsidRDefault="0090703D" w:rsidP="00577FC1">
            <w:pPr>
              <w:pStyle w:val="ListParagraph"/>
              <w:tabs>
                <w:tab w:val="left" w:pos="993"/>
              </w:tabs>
              <w:ind w:left="0"/>
              <w:jc w:val="both"/>
              <w:rPr>
                <w:bCs/>
              </w:rPr>
            </w:pPr>
            <w:r>
              <w:rPr>
                <w:bCs/>
              </w:rPr>
              <w:t>4</w:t>
            </w:r>
          </w:p>
        </w:tc>
        <w:tc>
          <w:tcPr>
            <w:tcW w:w="1224" w:type="dxa"/>
            <w:vAlign w:val="center"/>
          </w:tcPr>
          <w:p w14:paraId="5E134D87" w14:textId="276AF4C6" w:rsidR="0090703D" w:rsidRDefault="0090703D" w:rsidP="0090703D">
            <w:pPr>
              <w:pStyle w:val="ListParagraph"/>
              <w:tabs>
                <w:tab w:val="left" w:pos="993"/>
              </w:tabs>
              <w:ind w:left="0"/>
              <w:jc w:val="both"/>
              <w:rPr>
                <w:i/>
                <w:iCs/>
              </w:rPr>
            </w:pPr>
            <w:r>
              <w:rPr>
                <w:i/>
                <w:iCs/>
              </w:rPr>
              <w:t>Button Back</w:t>
            </w:r>
          </w:p>
        </w:tc>
        <w:tc>
          <w:tcPr>
            <w:tcW w:w="2376" w:type="dxa"/>
          </w:tcPr>
          <w:p w14:paraId="259216CD" w14:textId="2D38F03A" w:rsidR="0090703D" w:rsidRDefault="0090703D" w:rsidP="0090703D">
            <w:pPr>
              <w:pStyle w:val="ListParagraph"/>
              <w:tabs>
                <w:tab w:val="left" w:pos="993"/>
              </w:tabs>
              <w:ind w:left="0"/>
            </w:pPr>
            <w:r>
              <w:t>Menuju ke halaman Tugas Guru</w:t>
            </w:r>
          </w:p>
        </w:tc>
        <w:tc>
          <w:tcPr>
            <w:tcW w:w="2250" w:type="dxa"/>
          </w:tcPr>
          <w:p w14:paraId="70817962" w14:textId="48712DC5" w:rsidR="0090703D" w:rsidRDefault="0090703D" w:rsidP="00577FC1">
            <w:pPr>
              <w:pStyle w:val="ListParagraph"/>
              <w:tabs>
                <w:tab w:val="left" w:pos="993"/>
              </w:tabs>
              <w:ind w:left="0"/>
              <w:jc w:val="both"/>
            </w:pPr>
            <w:r>
              <w:t>Menuju ke halaman Tugas Guru</w:t>
            </w:r>
          </w:p>
        </w:tc>
        <w:tc>
          <w:tcPr>
            <w:tcW w:w="1170" w:type="dxa"/>
            <w:vAlign w:val="center"/>
          </w:tcPr>
          <w:p w14:paraId="321A864F" w14:textId="0BA5C090" w:rsidR="0090703D" w:rsidRDefault="0090703D" w:rsidP="00577FC1">
            <w:pPr>
              <w:pStyle w:val="ListParagraph"/>
              <w:tabs>
                <w:tab w:val="left" w:pos="993"/>
              </w:tabs>
              <w:ind w:left="0"/>
              <w:jc w:val="both"/>
            </w:pPr>
            <w:r>
              <w:t>Valid</w:t>
            </w:r>
          </w:p>
        </w:tc>
      </w:tr>
    </w:tbl>
    <w:p w14:paraId="647454C2" w14:textId="77777777" w:rsidR="00761B84" w:rsidRDefault="00761B84" w:rsidP="00761B84">
      <w:pPr>
        <w:pStyle w:val="ListParagraph"/>
        <w:ind w:left="1080"/>
        <w:rPr>
          <w:lang w:val="en-ID"/>
        </w:rPr>
      </w:pPr>
    </w:p>
    <w:p w14:paraId="12702115" w14:textId="77777777" w:rsidR="0090703D" w:rsidRDefault="0090703D" w:rsidP="0090703D">
      <w:pPr>
        <w:pStyle w:val="ListParagraph"/>
        <w:numPr>
          <w:ilvl w:val="0"/>
          <w:numId w:val="88"/>
        </w:numPr>
        <w:ind w:left="1080" w:hanging="720"/>
        <w:rPr>
          <w:lang w:val="en-ID"/>
        </w:rPr>
      </w:pPr>
      <w:r>
        <w:rPr>
          <w:lang w:val="en-ID"/>
        </w:rPr>
        <w:t>Hasil Pengujian Halaman Dashboard Siswa</w:t>
      </w:r>
    </w:p>
    <w:p w14:paraId="3689D5DF" w14:textId="26837760" w:rsidR="00C618F0" w:rsidRPr="00C618F0" w:rsidRDefault="00C618F0" w:rsidP="00C618F0">
      <w:pPr>
        <w:pStyle w:val="Caption"/>
        <w:keepNext/>
        <w:rPr>
          <w:lang w:val="en-US"/>
        </w:rPr>
      </w:pPr>
      <w:bookmarkStart w:id="3424" w:name="_Toc94361220"/>
      <w:bookmarkStart w:id="3425" w:name="_Toc94361641"/>
      <w:r>
        <w:t xml:space="preserve">Tabel 4. </w:t>
      </w:r>
      <w:r>
        <w:fldChar w:fldCharType="begin"/>
      </w:r>
      <w:r>
        <w:instrText xml:space="preserve"> SEQ Tabel_4. \* ARABIC </w:instrText>
      </w:r>
      <w:r>
        <w:fldChar w:fldCharType="separate"/>
      </w:r>
      <w:r>
        <w:rPr>
          <w:noProof/>
        </w:rPr>
        <w:t>50</w:t>
      </w:r>
      <w:r>
        <w:fldChar w:fldCharType="end"/>
      </w:r>
      <w:r>
        <w:rPr>
          <w:lang w:val="en-US"/>
        </w:rPr>
        <w:t xml:space="preserve"> </w:t>
      </w:r>
      <w:r w:rsidRPr="0090703D">
        <w:rPr>
          <w:lang w:val="en-ID"/>
        </w:rPr>
        <w:t xml:space="preserve">Tabel Halaman </w:t>
      </w:r>
      <w:r>
        <w:rPr>
          <w:lang w:val="en-ID"/>
        </w:rPr>
        <w:t>Dashboard Siswa</w:t>
      </w:r>
      <w:bookmarkEnd w:id="3424"/>
      <w:bookmarkEnd w:id="3425"/>
    </w:p>
    <w:tbl>
      <w:tblPr>
        <w:tblStyle w:val="TableGrid"/>
        <w:tblW w:w="7560" w:type="dxa"/>
        <w:tblInd w:w="355" w:type="dxa"/>
        <w:tblLook w:val="04A0" w:firstRow="1" w:lastRow="0" w:firstColumn="1" w:lastColumn="0" w:noHBand="0" w:noVBand="1"/>
      </w:tblPr>
      <w:tblGrid>
        <w:gridCol w:w="533"/>
        <w:gridCol w:w="1586"/>
        <w:gridCol w:w="2198"/>
        <w:gridCol w:w="2100"/>
        <w:gridCol w:w="1143"/>
      </w:tblGrid>
      <w:tr w:rsidR="00DA10D6" w14:paraId="5357A243" w14:textId="77777777" w:rsidTr="00DA10D6">
        <w:trPr>
          <w:ins w:id="3426" w:author="Windows User" w:date="2021-05-31T21:41:00Z"/>
        </w:trPr>
        <w:tc>
          <w:tcPr>
            <w:tcW w:w="533" w:type="dxa"/>
            <w:vAlign w:val="center"/>
          </w:tcPr>
          <w:p w14:paraId="7776432F" w14:textId="77777777" w:rsidR="00DA10D6" w:rsidRPr="002F2E78" w:rsidRDefault="00DA10D6" w:rsidP="00577FC1">
            <w:pPr>
              <w:pStyle w:val="ListParagraph"/>
              <w:tabs>
                <w:tab w:val="left" w:pos="993"/>
              </w:tabs>
              <w:ind w:left="0"/>
              <w:jc w:val="both"/>
              <w:rPr>
                <w:b/>
              </w:rPr>
            </w:pPr>
            <w:r>
              <w:rPr>
                <w:b/>
                <w:bCs/>
              </w:rPr>
              <w:t>No</w:t>
            </w:r>
          </w:p>
        </w:tc>
        <w:tc>
          <w:tcPr>
            <w:tcW w:w="1586" w:type="dxa"/>
            <w:vAlign w:val="center"/>
          </w:tcPr>
          <w:p w14:paraId="0EFC6BF2" w14:textId="77777777" w:rsidR="00DA10D6" w:rsidRPr="002F2E78" w:rsidRDefault="00DA10D6" w:rsidP="00577FC1">
            <w:pPr>
              <w:pStyle w:val="ListParagraph"/>
              <w:tabs>
                <w:tab w:val="left" w:pos="993"/>
              </w:tabs>
              <w:ind w:left="0"/>
              <w:jc w:val="both"/>
              <w:rPr>
                <w:b/>
              </w:rPr>
            </w:pPr>
            <w:r>
              <w:rPr>
                <w:b/>
                <w:bCs/>
              </w:rPr>
              <w:t>Butir Uji</w:t>
            </w:r>
          </w:p>
        </w:tc>
        <w:tc>
          <w:tcPr>
            <w:tcW w:w="2198" w:type="dxa"/>
            <w:vAlign w:val="center"/>
          </w:tcPr>
          <w:p w14:paraId="04C5DEC9" w14:textId="77777777" w:rsidR="00DA10D6" w:rsidRPr="002F2E78" w:rsidRDefault="00DA10D6" w:rsidP="00577FC1">
            <w:pPr>
              <w:pStyle w:val="ListParagraph"/>
              <w:tabs>
                <w:tab w:val="left" w:pos="993"/>
              </w:tabs>
              <w:ind w:left="0"/>
              <w:jc w:val="both"/>
              <w:rPr>
                <w:b/>
              </w:rPr>
            </w:pPr>
            <w:r>
              <w:rPr>
                <w:b/>
                <w:bCs/>
              </w:rPr>
              <w:t>Hasil Yang Diharapkan</w:t>
            </w:r>
          </w:p>
        </w:tc>
        <w:tc>
          <w:tcPr>
            <w:tcW w:w="2100" w:type="dxa"/>
            <w:vAlign w:val="center"/>
          </w:tcPr>
          <w:p w14:paraId="36007D84" w14:textId="77777777" w:rsidR="00DA10D6" w:rsidRPr="002F2E78" w:rsidRDefault="00DA10D6" w:rsidP="00577FC1">
            <w:pPr>
              <w:pStyle w:val="ListParagraph"/>
              <w:tabs>
                <w:tab w:val="left" w:pos="993"/>
              </w:tabs>
              <w:ind w:left="0"/>
              <w:jc w:val="both"/>
              <w:rPr>
                <w:b/>
              </w:rPr>
            </w:pPr>
            <w:r>
              <w:rPr>
                <w:b/>
                <w:bCs/>
              </w:rPr>
              <w:t>Hasil Pengujian</w:t>
            </w:r>
          </w:p>
        </w:tc>
        <w:tc>
          <w:tcPr>
            <w:tcW w:w="1143" w:type="dxa"/>
            <w:vAlign w:val="center"/>
          </w:tcPr>
          <w:p w14:paraId="4BDC0925" w14:textId="77777777" w:rsidR="00DA10D6" w:rsidRPr="002F2E78" w:rsidRDefault="00DA10D6" w:rsidP="00577FC1">
            <w:pPr>
              <w:pStyle w:val="ListParagraph"/>
              <w:tabs>
                <w:tab w:val="left" w:pos="993"/>
              </w:tabs>
              <w:ind w:left="0"/>
              <w:jc w:val="both"/>
              <w:rPr>
                <w:b/>
              </w:rPr>
            </w:pPr>
            <w:r>
              <w:rPr>
                <w:b/>
                <w:bCs/>
              </w:rPr>
              <w:t>Validasi</w:t>
            </w:r>
          </w:p>
        </w:tc>
      </w:tr>
      <w:tr w:rsidR="00DA10D6" w14:paraId="6F78D8BF" w14:textId="77777777" w:rsidTr="00DA10D6">
        <w:tc>
          <w:tcPr>
            <w:tcW w:w="533" w:type="dxa"/>
            <w:vAlign w:val="center"/>
          </w:tcPr>
          <w:p w14:paraId="63F8CBAA" w14:textId="77777777" w:rsidR="00DA10D6" w:rsidRDefault="00DA10D6" w:rsidP="00577FC1">
            <w:pPr>
              <w:pStyle w:val="ListParagraph"/>
              <w:tabs>
                <w:tab w:val="left" w:pos="993"/>
              </w:tabs>
              <w:ind w:left="0"/>
              <w:jc w:val="both"/>
              <w:rPr>
                <w:b/>
                <w:bCs/>
              </w:rPr>
            </w:pPr>
            <w:r w:rsidRPr="0069447B">
              <w:rPr>
                <w:bCs/>
              </w:rPr>
              <w:t>1</w:t>
            </w:r>
          </w:p>
        </w:tc>
        <w:tc>
          <w:tcPr>
            <w:tcW w:w="1586" w:type="dxa"/>
            <w:vAlign w:val="center"/>
          </w:tcPr>
          <w:p w14:paraId="5AAA251A" w14:textId="77777777" w:rsidR="00DA10D6" w:rsidRDefault="00DA10D6" w:rsidP="00577FC1">
            <w:pPr>
              <w:pStyle w:val="ListParagraph"/>
              <w:tabs>
                <w:tab w:val="left" w:pos="993"/>
              </w:tabs>
              <w:ind w:left="0"/>
              <w:jc w:val="both"/>
              <w:rPr>
                <w:b/>
                <w:bCs/>
              </w:rPr>
            </w:pPr>
            <w:r>
              <w:rPr>
                <w:i/>
                <w:iCs/>
              </w:rPr>
              <w:t>Button Icon</w:t>
            </w:r>
            <w:r>
              <w:t xml:space="preserve"> </w:t>
            </w:r>
            <w:r w:rsidRPr="0071412D">
              <w:rPr>
                <w:i/>
              </w:rPr>
              <w:t>Profile</w:t>
            </w:r>
          </w:p>
        </w:tc>
        <w:tc>
          <w:tcPr>
            <w:tcW w:w="2198" w:type="dxa"/>
          </w:tcPr>
          <w:p w14:paraId="4C5E494F" w14:textId="77777777" w:rsidR="00DA10D6" w:rsidRDefault="00DA10D6" w:rsidP="00577FC1">
            <w:pPr>
              <w:pStyle w:val="ListParagraph"/>
              <w:tabs>
                <w:tab w:val="left" w:pos="993"/>
              </w:tabs>
              <w:ind w:left="0"/>
              <w:jc w:val="both"/>
              <w:rPr>
                <w:b/>
                <w:bCs/>
              </w:rPr>
            </w:pPr>
            <w:r>
              <w:t xml:space="preserve">Menampilkan </w:t>
            </w:r>
            <w:r>
              <w:rPr>
                <w:i/>
                <w:iCs/>
              </w:rPr>
              <w:t xml:space="preserve">Drop Down </w:t>
            </w:r>
            <w:r w:rsidRPr="0071412D">
              <w:rPr>
                <w:i/>
              </w:rPr>
              <w:t>Profile</w:t>
            </w:r>
            <w:r>
              <w:t xml:space="preserve"> dan </w:t>
            </w:r>
            <w:r w:rsidRPr="0071412D">
              <w:rPr>
                <w:i/>
              </w:rPr>
              <w:t>Password</w:t>
            </w:r>
          </w:p>
        </w:tc>
        <w:tc>
          <w:tcPr>
            <w:tcW w:w="2100" w:type="dxa"/>
          </w:tcPr>
          <w:p w14:paraId="582F46FF" w14:textId="77777777" w:rsidR="00DA10D6" w:rsidRDefault="00DA10D6" w:rsidP="00577FC1">
            <w:pPr>
              <w:pStyle w:val="ListParagraph"/>
              <w:tabs>
                <w:tab w:val="left" w:pos="993"/>
              </w:tabs>
              <w:ind w:left="0"/>
              <w:jc w:val="both"/>
              <w:rPr>
                <w:b/>
                <w:bCs/>
              </w:rPr>
            </w:pPr>
            <w:r>
              <w:t xml:space="preserve">Menampilkan </w:t>
            </w:r>
            <w:r>
              <w:rPr>
                <w:i/>
                <w:iCs/>
              </w:rPr>
              <w:t xml:space="preserve"> Drop Down </w:t>
            </w:r>
            <w:r w:rsidRPr="0071412D">
              <w:rPr>
                <w:i/>
              </w:rPr>
              <w:t>Profile</w:t>
            </w:r>
            <w:r>
              <w:t xml:space="preserve"> dan </w:t>
            </w:r>
            <w:r w:rsidRPr="0071412D">
              <w:rPr>
                <w:i/>
              </w:rPr>
              <w:t>Password</w:t>
            </w:r>
          </w:p>
        </w:tc>
        <w:tc>
          <w:tcPr>
            <w:tcW w:w="1143" w:type="dxa"/>
            <w:vAlign w:val="center"/>
          </w:tcPr>
          <w:p w14:paraId="28C382AC" w14:textId="77777777" w:rsidR="00DA10D6" w:rsidRDefault="00DA10D6" w:rsidP="00577FC1">
            <w:pPr>
              <w:pStyle w:val="ListParagraph"/>
              <w:tabs>
                <w:tab w:val="left" w:pos="993"/>
              </w:tabs>
              <w:ind w:left="0"/>
              <w:jc w:val="both"/>
              <w:rPr>
                <w:b/>
                <w:bCs/>
              </w:rPr>
            </w:pPr>
            <w:r>
              <w:t>Valid</w:t>
            </w:r>
          </w:p>
        </w:tc>
      </w:tr>
      <w:tr w:rsidR="00DA10D6" w14:paraId="3F12BE59" w14:textId="77777777" w:rsidTr="00DA10D6">
        <w:tc>
          <w:tcPr>
            <w:tcW w:w="533" w:type="dxa"/>
            <w:vAlign w:val="center"/>
          </w:tcPr>
          <w:p w14:paraId="0A20168B" w14:textId="77777777" w:rsidR="00DA10D6" w:rsidRPr="0069447B" w:rsidRDefault="00DA10D6" w:rsidP="00577FC1">
            <w:pPr>
              <w:pStyle w:val="ListParagraph"/>
              <w:tabs>
                <w:tab w:val="left" w:pos="993"/>
              </w:tabs>
              <w:ind w:left="0"/>
              <w:jc w:val="both"/>
              <w:rPr>
                <w:bCs/>
              </w:rPr>
            </w:pPr>
            <w:r w:rsidRPr="0069447B">
              <w:rPr>
                <w:bCs/>
              </w:rPr>
              <w:t>2</w:t>
            </w:r>
          </w:p>
        </w:tc>
        <w:tc>
          <w:tcPr>
            <w:tcW w:w="1586" w:type="dxa"/>
            <w:vAlign w:val="center"/>
          </w:tcPr>
          <w:p w14:paraId="0C0D8F6B" w14:textId="77777777" w:rsidR="00DA10D6" w:rsidRDefault="00DA10D6" w:rsidP="00577FC1">
            <w:pPr>
              <w:pStyle w:val="ListParagraph"/>
              <w:tabs>
                <w:tab w:val="left" w:pos="993"/>
              </w:tabs>
              <w:ind w:left="0"/>
              <w:jc w:val="both"/>
              <w:rPr>
                <w:i/>
                <w:iCs/>
              </w:rPr>
            </w:pPr>
            <w:r w:rsidRPr="0071412D">
              <w:rPr>
                <w:i/>
                <w:iCs/>
              </w:rPr>
              <w:t>Button</w:t>
            </w:r>
            <w:r>
              <w:rPr>
                <w:iCs/>
              </w:rPr>
              <w:t xml:space="preserve"> </w:t>
            </w:r>
            <w:r w:rsidRPr="0071412D">
              <w:rPr>
                <w:i/>
                <w:iCs/>
              </w:rPr>
              <w:t>Profile</w:t>
            </w:r>
          </w:p>
        </w:tc>
        <w:tc>
          <w:tcPr>
            <w:tcW w:w="2198" w:type="dxa"/>
          </w:tcPr>
          <w:p w14:paraId="7F43A2D5" w14:textId="77777777" w:rsidR="00DA10D6" w:rsidRDefault="00DA10D6" w:rsidP="00577FC1">
            <w:pPr>
              <w:pStyle w:val="ListParagraph"/>
              <w:tabs>
                <w:tab w:val="left" w:pos="993"/>
              </w:tabs>
              <w:ind w:left="0"/>
              <w:jc w:val="both"/>
            </w:pPr>
            <w:r>
              <w:t xml:space="preserve">Menuju Halaman </w:t>
            </w:r>
            <w:r w:rsidRPr="0071412D">
              <w:rPr>
                <w:i/>
              </w:rPr>
              <w:t>Profile</w:t>
            </w:r>
          </w:p>
        </w:tc>
        <w:tc>
          <w:tcPr>
            <w:tcW w:w="2100" w:type="dxa"/>
          </w:tcPr>
          <w:p w14:paraId="60CAB09A" w14:textId="77777777" w:rsidR="00DA10D6" w:rsidRDefault="00DA10D6" w:rsidP="00577FC1">
            <w:pPr>
              <w:pStyle w:val="ListParagraph"/>
              <w:tabs>
                <w:tab w:val="left" w:pos="993"/>
              </w:tabs>
              <w:ind w:left="0"/>
              <w:jc w:val="both"/>
            </w:pPr>
            <w:r>
              <w:t xml:space="preserve">Menuju Halaman </w:t>
            </w:r>
            <w:r w:rsidRPr="0071412D">
              <w:rPr>
                <w:i/>
              </w:rPr>
              <w:t>Profile</w:t>
            </w:r>
          </w:p>
        </w:tc>
        <w:tc>
          <w:tcPr>
            <w:tcW w:w="1143" w:type="dxa"/>
            <w:vAlign w:val="center"/>
          </w:tcPr>
          <w:p w14:paraId="5AE5DB16" w14:textId="77777777" w:rsidR="00DA10D6" w:rsidRDefault="00DA10D6" w:rsidP="00577FC1">
            <w:pPr>
              <w:pStyle w:val="ListParagraph"/>
              <w:tabs>
                <w:tab w:val="left" w:pos="993"/>
              </w:tabs>
              <w:ind w:left="0"/>
              <w:jc w:val="both"/>
            </w:pPr>
            <w:r>
              <w:t>Valid</w:t>
            </w:r>
          </w:p>
        </w:tc>
      </w:tr>
      <w:tr w:rsidR="00DA10D6" w14:paraId="33CE7EB4" w14:textId="77777777" w:rsidTr="00DA10D6">
        <w:tc>
          <w:tcPr>
            <w:tcW w:w="533" w:type="dxa"/>
            <w:vAlign w:val="center"/>
          </w:tcPr>
          <w:p w14:paraId="4D1D30A0" w14:textId="77777777" w:rsidR="00DA10D6" w:rsidRPr="0069447B" w:rsidRDefault="00DA10D6" w:rsidP="00577FC1">
            <w:pPr>
              <w:pStyle w:val="ListParagraph"/>
              <w:tabs>
                <w:tab w:val="left" w:pos="993"/>
              </w:tabs>
              <w:ind w:left="0"/>
              <w:jc w:val="both"/>
              <w:rPr>
                <w:bCs/>
              </w:rPr>
            </w:pPr>
            <w:r w:rsidRPr="0069447B">
              <w:rPr>
                <w:bCs/>
              </w:rPr>
              <w:t>3</w:t>
            </w:r>
          </w:p>
        </w:tc>
        <w:tc>
          <w:tcPr>
            <w:tcW w:w="1586" w:type="dxa"/>
            <w:vAlign w:val="center"/>
          </w:tcPr>
          <w:p w14:paraId="73DF5139" w14:textId="77777777" w:rsidR="00DA10D6" w:rsidRPr="0071412D" w:rsidRDefault="00DA10D6" w:rsidP="00577FC1">
            <w:pPr>
              <w:pStyle w:val="ListParagraph"/>
              <w:tabs>
                <w:tab w:val="left" w:pos="993"/>
              </w:tabs>
              <w:ind w:left="0"/>
              <w:jc w:val="both"/>
              <w:rPr>
                <w:i/>
                <w:iCs/>
              </w:rPr>
            </w:pPr>
            <w:r w:rsidRPr="0071412D">
              <w:rPr>
                <w:i/>
                <w:iCs/>
              </w:rPr>
              <w:t>Button</w:t>
            </w:r>
            <w:r>
              <w:rPr>
                <w:iCs/>
              </w:rPr>
              <w:t xml:space="preserve"> </w:t>
            </w:r>
            <w:r>
              <w:rPr>
                <w:i/>
                <w:iCs/>
              </w:rPr>
              <w:t>Logout</w:t>
            </w:r>
          </w:p>
        </w:tc>
        <w:tc>
          <w:tcPr>
            <w:tcW w:w="2198" w:type="dxa"/>
          </w:tcPr>
          <w:p w14:paraId="593BF583" w14:textId="77777777" w:rsidR="00DA10D6" w:rsidRDefault="00DA10D6" w:rsidP="00577FC1">
            <w:pPr>
              <w:pStyle w:val="ListParagraph"/>
              <w:tabs>
                <w:tab w:val="left" w:pos="993"/>
              </w:tabs>
              <w:ind w:left="0"/>
              <w:jc w:val="both"/>
            </w:pPr>
            <w:r>
              <w:t xml:space="preserve">Keluar dari sistem dan kembali menuju ke halaman </w:t>
            </w:r>
            <w:r>
              <w:rPr>
                <w:i/>
                <w:iCs/>
              </w:rPr>
              <w:t>Login</w:t>
            </w:r>
          </w:p>
        </w:tc>
        <w:tc>
          <w:tcPr>
            <w:tcW w:w="2100" w:type="dxa"/>
          </w:tcPr>
          <w:p w14:paraId="6C467B87" w14:textId="77777777" w:rsidR="00DA10D6" w:rsidRDefault="00DA10D6" w:rsidP="00577FC1">
            <w:pPr>
              <w:pStyle w:val="ListParagraph"/>
              <w:tabs>
                <w:tab w:val="left" w:pos="993"/>
              </w:tabs>
              <w:ind w:left="0"/>
              <w:jc w:val="both"/>
            </w:pPr>
            <w:r>
              <w:t xml:space="preserve">Keluar dari sistem dan kembali menuju ke halaman </w:t>
            </w:r>
            <w:r>
              <w:rPr>
                <w:i/>
                <w:iCs/>
              </w:rPr>
              <w:t>Login</w:t>
            </w:r>
          </w:p>
        </w:tc>
        <w:tc>
          <w:tcPr>
            <w:tcW w:w="1143" w:type="dxa"/>
            <w:vAlign w:val="center"/>
          </w:tcPr>
          <w:p w14:paraId="66FDDB2F" w14:textId="77777777" w:rsidR="00DA10D6" w:rsidRDefault="00DA10D6" w:rsidP="00577FC1">
            <w:pPr>
              <w:pStyle w:val="ListParagraph"/>
              <w:tabs>
                <w:tab w:val="left" w:pos="993"/>
              </w:tabs>
              <w:ind w:left="0"/>
              <w:jc w:val="both"/>
            </w:pPr>
            <w:r>
              <w:t>Valid</w:t>
            </w:r>
          </w:p>
        </w:tc>
      </w:tr>
      <w:tr w:rsidR="00DA10D6" w14:paraId="65689BD7" w14:textId="77777777" w:rsidTr="00DA10D6">
        <w:tc>
          <w:tcPr>
            <w:tcW w:w="533" w:type="dxa"/>
            <w:vAlign w:val="center"/>
          </w:tcPr>
          <w:p w14:paraId="13DF970F" w14:textId="77777777" w:rsidR="00DA10D6" w:rsidRPr="0069447B" w:rsidRDefault="00DA10D6" w:rsidP="00577FC1">
            <w:pPr>
              <w:pStyle w:val="ListParagraph"/>
              <w:tabs>
                <w:tab w:val="left" w:pos="993"/>
              </w:tabs>
              <w:ind w:left="0"/>
              <w:jc w:val="both"/>
              <w:rPr>
                <w:bCs/>
              </w:rPr>
            </w:pPr>
            <w:r>
              <w:t>4</w:t>
            </w:r>
          </w:p>
        </w:tc>
        <w:tc>
          <w:tcPr>
            <w:tcW w:w="1586" w:type="dxa"/>
            <w:vAlign w:val="center"/>
          </w:tcPr>
          <w:p w14:paraId="03B2E1DC" w14:textId="2E220E21" w:rsidR="00DA10D6" w:rsidRPr="0071412D" w:rsidRDefault="00DA10D6" w:rsidP="00DA10D6">
            <w:pPr>
              <w:pStyle w:val="ListParagraph"/>
              <w:tabs>
                <w:tab w:val="left" w:pos="993"/>
              </w:tabs>
              <w:ind w:left="0"/>
              <w:jc w:val="both"/>
              <w:rPr>
                <w:i/>
                <w:iCs/>
              </w:rPr>
            </w:pPr>
            <w:r>
              <w:rPr>
                <w:i/>
                <w:iCs/>
              </w:rPr>
              <w:t xml:space="preserve">Button </w:t>
            </w:r>
            <w:r>
              <w:rPr>
                <w:iCs/>
              </w:rPr>
              <w:t>Pengumuman</w:t>
            </w:r>
          </w:p>
        </w:tc>
        <w:tc>
          <w:tcPr>
            <w:tcW w:w="2198" w:type="dxa"/>
          </w:tcPr>
          <w:p w14:paraId="008F6C5F" w14:textId="4758FA23" w:rsidR="00DA10D6" w:rsidRDefault="00DA10D6" w:rsidP="00DA10D6">
            <w:pPr>
              <w:pStyle w:val="ListParagraph"/>
              <w:tabs>
                <w:tab w:val="left" w:pos="993"/>
              </w:tabs>
              <w:ind w:left="0"/>
              <w:jc w:val="both"/>
            </w:pPr>
            <w:r>
              <w:t xml:space="preserve">Menuju ke halaman </w:t>
            </w:r>
            <w:r>
              <w:rPr>
                <w:iCs/>
              </w:rPr>
              <w:t>Pengumuman</w:t>
            </w:r>
          </w:p>
        </w:tc>
        <w:tc>
          <w:tcPr>
            <w:tcW w:w="2100" w:type="dxa"/>
            <w:vAlign w:val="center"/>
          </w:tcPr>
          <w:p w14:paraId="193D3BE0" w14:textId="3AD5CB2C" w:rsidR="00DA10D6" w:rsidRDefault="00DA10D6" w:rsidP="00DA10D6">
            <w:pPr>
              <w:pStyle w:val="ListParagraph"/>
              <w:tabs>
                <w:tab w:val="left" w:pos="993"/>
              </w:tabs>
              <w:ind w:left="0"/>
              <w:jc w:val="both"/>
            </w:pPr>
            <w:r>
              <w:t>Menuju ke Pengumuman</w:t>
            </w:r>
          </w:p>
        </w:tc>
        <w:tc>
          <w:tcPr>
            <w:tcW w:w="1143" w:type="dxa"/>
            <w:vAlign w:val="center"/>
          </w:tcPr>
          <w:p w14:paraId="5D2EBF2A" w14:textId="77777777" w:rsidR="00DA10D6" w:rsidRDefault="00DA10D6" w:rsidP="00577FC1">
            <w:pPr>
              <w:pStyle w:val="ListParagraph"/>
              <w:tabs>
                <w:tab w:val="left" w:pos="993"/>
              </w:tabs>
              <w:ind w:left="0"/>
              <w:jc w:val="both"/>
            </w:pPr>
            <w:r>
              <w:t>Valid</w:t>
            </w:r>
          </w:p>
        </w:tc>
      </w:tr>
      <w:tr w:rsidR="00DA10D6" w14:paraId="79F4DD1D" w14:textId="77777777" w:rsidTr="00DA10D6">
        <w:tc>
          <w:tcPr>
            <w:tcW w:w="533" w:type="dxa"/>
            <w:vAlign w:val="center"/>
          </w:tcPr>
          <w:p w14:paraId="792F66B6" w14:textId="77777777" w:rsidR="00DA10D6" w:rsidRDefault="00DA10D6" w:rsidP="00577FC1">
            <w:pPr>
              <w:pStyle w:val="ListParagraph"/>
              <w:tabs>
                <w:tab w:val="left" w:pos="993"/>
              </w:tabs>
              <w:ind w:left="0"/>
              <w:jc w:val="both"/>
            </w:pPr>
            <w:r>
              <w:t>5</w:t>
            </w:r>
          </w:p>
        </w:tc>
        <w:tc>
          <w:tcPr>
            <w:tcW w:w="1586" w:type="dxa"/>
            <w:vAlign w:val="center"/>
          </w:tcPr>
          <w:p w14:paraId="2A844BA1" w14:textId="0925CACF" w:rsidR="00DA10D6" w:rsidRDefault="00DA10D6" w:rsidP="00DA10D6">
            <w:pPr>
              <w:pStyle w:val="ListParagraph"/>
              <w:tabs>
                <w:tab w:val="left" w:pos="993"/>
              </w:tabs>
              <w:ind w:left="0"/>
              <w:jc w:val="both"/>
              <w:rPr>
                <w:i/>
                <w:iCs/>
              </w:rPr>
            </w:pPr>
            <w:r>
              <w:rPr>
                <w:i/>
                <w:iCs/>
              </w:rPr>
              <w:t xml:space="preserve">Button </w:t>
            </w:r>
            <w:r>
              <w:rPr>
                <w:iCs/>
              </w:rPr>
              <w:t>Tugas</w:t>
            </w:r>
          </w:p>
        </w:tc>
        <w:tc>
          <w:tcPr>
            <w:tcW w:w="2198" w:type="dxa"/>
          </w:tcPr>
          <w:p w14:paraId="30562E8A" w14:textId="1A936CF2" w:rsidR="00DA10D6" w:rsidRDefault="00DA10D6" w:rsidP="00DA10D6">
            <w:pPr>
              <w:pStyle w:val="ListParagraph"/>
              <w:tabs>
                <w:tab w:val="left" w:pos="993"/>
              </w:tabs>
              <w:ind w:left="0"/>
              <w:jc w:val="both"/>
            </w:pPr>
            <w:r>
              <w:t xml:space="preserve">Menuju ke halaman </w:t>
            </w:r>
            <w:r>
              <w:rPr>
                <w:iCs/>
              </w:rPr>
              <w:t>Tugas</w:t>
            </w:r>
          </w:p>
        </w:tc>
        <w:tc>
          <w:tcPr>
            <w:tcW w:w="2100" w:type="dxa"/>
            <w:vAlign w:val="center"/>
          </w:tcPr>
          <w:p w14:paraId="75442FCF" w14:textId="083E009F" w:rsidR="00DA10D6" w:rsidRDefault="00DA10D6" w:rsidP="00DA10D6">
            <w:pPr>
              <w:pStyle w:val="ListParagraph"/>
              <w:tabs>
                <w:tab w:val="left" w:pos="993"/>
              </w:tabs>
              <w:ind w:left="0"/>
              <w:jc w:val="both"/>
            </w:pPr>
            <w:r>
              <w:t xml:space="preserve">Menuju ke halaman </w:t>
            </w:r>
            <w:r>
              <w:rPr>
                <w:iCs/>
              </w:rPr>
              <w:t>Tugas</w:t>
            </w:r>
          </w:p>
        </w:tc>
        <w:tc>
          <w:tcPr>
            <w:tcW w:w="1143" w:type="dxa"/>
            <w:vAlign w:val="center"/>
          </w:tcPr>
          <w:p w14:paraId="53EB0392" w14:textId="77777777" w:rsidR="00DA10D6" w:rsidRDefault="00DA10D6" w:rsidP="00577FC1">
            <w:pPr>
              <w:pStyle w:val="ListParagraph"/>
              <w:tabs>
                <w:tab w:val="left" w:pos="993"/>
              </w:tabs>
              <w:ind w:left="0"/>
              <w:jc w:val="both"/>
            </w:pPr>
            <w:r>
              <w:t>Valid</w:t>
            </w:r>
          </w:p>
        </w:tc>
      </w:tr>
      <w:tr w:rsidR="00DA10D6" w14:paraId="4FDFA20A" w14:textId="77777777" w:rsidTr="00DA10D6">
        <w:tc>
          <w:tcPr>
            <w:tcW w:w="533" w:type="dxa"/>
            <w:vAlign w:val="center"/>
          </w:tcPr>
          <w:p w14:paraId="41D3A303" w14:textId="77777777" w:rsidR="00DA10D6" w:rsidRDefault="00DA10D6" w:rsidP="00577FC1">
            <w:pPr>
              <w:pStyle w:val="ListParagraph"/>
              <w:tabs>
                <w:tab w:val="left" w:pos="993"/>
              </w:tabs>
              <w:ind w:left="0"/>
              <w:jc w:val="both"/>
            </w:pPr>
            <w:r>
              <w:t>6</w:t>
            </w:r>
          </w:p>
        </w:tc>
        <w:tc>
          <w:tcPr>
            <w:tcW w:w="1586" w:type="dxa"/>
            <w:vAlign w:val="center"/>
          </w:tcPr>
          <w:p w14:paraId="6F217F22" w14:textId="140D7FA9" w:rsidR="00DA10D6" w:rsidRDefault="00DA10D6" w:rsidP="00DA10D6">
            <w:pPr>
              <w:pStyle w:val="ListParagraph"/>
              <w:tabs>
                <w:tab w:val="left" w:pos="993"/>
              </w:tabs>
              <w:ind w:left="0"/>
              <w:jc w:val="both"/>
              <w:rPr>
                <w:i/>
                <w:iCs/>
              </w:rPr>
            </w:pPr>
            <w:r>
              <w:rPr>
                <w:i/>
                <w:iCs/>
              </w:rPr>
              <w:t xml:space="preserve">Button </w:t>
            </w:r>
            <w:r>
              <w:rPr>
                <w:iCs/>
              </w:rPr>
              <w:t>Detail</w:t>
            </w:r>
          </w:p>
        </w:tc>
        <w:tc>
          <w:tcPr>
            <w:tcW w:w="2198" w:type="dxa"/>
          </w:tcPr>
          <w:p w14:paraId="73171B68" w14:textId="635C1AAD" w:rsidR="00DA10D6" w:rsidRDefault="00DA10D6" w:rsidP="00DA10D6">
            <w:pPr>
              <w:pStyle w:val="ListParagraph"/>
              <w:tabs>
                <w:tab w:val="left" w:pos="993"/>
              </w:tabs>
              <w:ind w:left="0"/>
              <w:jc w:val="both"/>
            </w:pPr>
            <w:r>
              <w:t xml:space="preserve">Menuju ke halaman </w:t>
            </w:r>
            <w:r>
              <w:rPr>
                <w:iCs/>
              </w:rPr>
              <w:t>Detail jadwal Siswa</w:t>
            </w:r>
          </w:p>
        </w:tc>
        <w:tc>
          <w:tcPr>
            <w:tcW w:w="2100" w:type="dxa"/>
          </w:tcPr>
          <w:p w14:paraId="58835FE3" w14:textId="2C4D28E3" w:rsidR="00DA10D6" w:rsidRDefault="00DA10D6" w:rsidP="00577FC1">
            <w:pPr>
              <w:pStyle w:val="ListParagraph"/>
              <w:tabs>
                <w:tab w:val="left" w:pos="993"/>
              </w:tabs>
              <w:ind w:left="0"/>
              <w:jc w:val="both"/>
            </w:pPr>
            <w:r>
              <w:t xml:space="preserve">Menuju ke </w:t>
            </w:r>
            <w:r>
              <w:rPr>
                <w:iCs/>
              </w:rPr>
              <w:t>Detail jadwal Siswa</w:t>
            </w:r>
          </w:p>
        </w:tc>
        <w:tc>
          <w:tcPr>
            <w:tcW w:w="1143" w:type="dxa"/>
          </w:tcPr>
          <w:p w14:paraId="43027217" w14:textId="77777777" w:rsidR="00DA10D6" w:rsidRDefault="00DA10D6" w:rsidP="00577FC1">
            <w:pPr>
              <w:pStyle w:val="ListParagraph"/>
              <w:tabs>
                <w:tab w:val="left" w:pos="993"/>
              </w:tabs>
              <w:ind w:left="0"/>
              <w:jc w:val="both"/>
            </w:pPr>
            <w:r w:rsidRPr="00101014">
              <w:t>Valid</w:t>
            </w:r>
          </w:p>
        </w:tc>
      </w:tr>
    </w:tbl>
    <w:p w14:paraId="4AF72E0A" w14:textId="2498A204" w:rsidR="0090703D" w:rsidRDefault="00DA10D6" w:rsidP="00EA4342">
      <w:pPr>
        <w:pStyle w:val="ListParagraph"/>
        <w:numPr>
          <w:ilvl w:val="0"/>
          <w:numId w:val="88"/>
        </w:numPr>
        <w:ind w:left="1080" w:hanging="720"/>
        <w:rPr>
          <w:lang w:val="en-ID"/>
        </w:rPr>
      </w:pPr>
      <w:r>
        <w:rPr>
          <w:lang w:val="en-ID"/>
        </w:rPr>
        <w:lastRenderedPageBreak/>
        <w:t>Hasil Pengujian Halaman Detail Jadwal Siswa</w:t>
      </w:r>
    </w:p>
    <w:p w14:paraId="56216C92" w14:textId="1BABEB0B" w:rsidR="003017DB" w:rsidRPr="003017DB" w:rsidRDefault="003017DB" w:rsidP="003017DB">
      <w:pPr>
        <w:pStyle w:val="Caption"/>
        <w:keepNext/>
        <w:rPr>
          <w:lang w:val="en-US"/>
        </w:rPr>
      </w:pPr>
      <w:bookmarkStart w:id="3427" w:name="_Toc94361221"/>
      <w:bookmarkStart w:id="3428" w:name="_Toc94361642"/>
      <w:r>
        <w:t xml:space="preserve">Tabel 4. </w:t>
      </w:r>
      <w:r>
        <w:fldChar w:fldCharType="begin"/>
      </w:r>
      <w:r>
        <w:instrText xml:space="preserve"> SEQ Tabel_4. \* ARABIC </w:instrText>
      </w:r>
      <w:r>
        <w:fldChar w:fldCharType="separate"/>
      </w:r>
      <w:r>
        <w:rPr>
          <w:noProof/>
        </w:rPr>
        <w:t>51</w:t>
      </w:r>
      <w:r>
        <w:fldChar w:fldCharType="end"/>
      </w:r>
      <w:r>
        <w:rPr>
          <w:lang w:val="en-US"/>
        </w:rPr>
        <w:t xml:space="preserve"> </w:t>
      </w:r>
      <w:r w:rsidRPr="00DA10D6">
        <w:rPr>
          <w:lang w:val="en-ID"/>
        </w:rPr>
        <w:t>Tabel Halaman D</w:t>
      </w:r>
      <w:r>
        <w:rPr>
          <w:lang w:val="en-ID"/>
        </w:rPr>
        <w:t>etail Jadwal Siswa</w:t>
      </w:r>
      <w:bookmarkEnd w:id="3427"/>
      <w:bookmarkEnd w:id="3428"/>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DA10D6" w14:paraId="14269944" w14:textId="77777777" w:rsidTr="00577FC1">
        <w:trPr>
          <w:ins w:id="3429" w:author="Windows User" w:date="2021-05-31T21:41:00Z"/>
        </w:trPr>
        <w:tc>
          <w:tcPr>
            <w:tcW w:w="540" w:type="dxa"/>
            <w:vAlign w:val="center"/>
          </w:tcPr>
          <w:p w14:paraId="78E0F23A" w14:textId="77777777" w:rsidR="00DA10D6" w:rsidRPr="002F2E78" w:rsidRDefault="00DA10D6" w:rsidP="00577FC1">
            <w:pPr>
              <w:pStyle w:val="ListParagraph"/>
              <w:tabs>
                <w:tab w:val="left" w:pos="993"/>
              </w:tabs>
              <w:ind w:left="0"/>
              <w:jc w:val="both"/>
              <w:rPr>
                <w:b/>
              </w:rPr>
            </w:pPr>
            <w:r>
              <w:rPr>
                <w:b/>
                <w:bCs/>
              </w:rPr>
              <w:t>No</w:t>
            </w:r>
          </w:p>
        </w:tc>
        <w:tc>
          <w:tcPr>
            <w:tcW w:w="1224" w:type="dxa"/>
            <w:vAlign w:val="center"/>
          </w:tcPr>
          <w:p w14:paraId="68B99BB8" w14:textId="77777777" w:rsidR="00DA10D6" w:rsidRPr="002F2E78" w:rsidRDefault="00DA10D6" w:rsidP="00577FC1">
            <w:pPr>
              <w:pStyle w:val="ListParagraph"/>
              <w:tabs>
                <w:tab w:val="left" w:pos="993"/>
              </w:tabs>
              <w:ind w:left="0"/>
              <w:jc w:val="both"/>
              <w:rPr>
                <w:b/>
              </w:rPr>
            </w:pPr>
            <w:r>
              <w:rPr>
                <w:b/>
                <w:bCs/>
              </w:rPr>
              <w:t>Butir Uji</w:t>
            </w:r>
          </w:p>
        </w:tc>
        <w:tc>
          <w:tcPr>
            <w:tcW w:w="2376" w:type="dxa"/>
            <w:vAlign w:val="center"/>
          </w:tcPr>
          <w:p w14:paraId="3397DD67" w14:textId="77777777" w:rsidR="00DA10D6" w:rsidRPr="002F2E78" w:rsidRDefault="00DA10D6" w:rsidP="00577FC1">
            <w:pPr>
              <w:pStyle w:val="ListParagraph"/>
              <w:tabs>
                <w:tab w:val="left" w:pos="993"/>
              </w:tabs>
              <w:ind w:left="0"/>
              <w:jc w:val="center"/>
              <w:rPr>
                <w:b/>
              </w:rPr>
            </w:pPr>
            <w:r>
              <w:rPr>
                <w:b/>
                <w:bCs/>
              </w:rPr>
              <w:t>Hasil Yang Diharapkan</w:t>
            </w:r>
          </w:p>
        </w:tc>
        <w:tc>
          <w:tcPr>
            <w:tcW w:w="2250" w:type="dxa"/>
            <w:vAlign w:val="center"/>
          </w:tcPr>
          <w:p w14:paraId="6415800C" w14:textId="77777777" w:rsidR="00DA10D6" w:rsidRPr="002F2E78" w:rsidRDefault="00DA10D6" w:rsidP="00577FC1">
            <w:pPr>
              <w:pStyle w:val="ListParagraph"/>
              <w:tabs>
                <w:tab w:val="left" w:pos="993"/>
              </w:tabs>
              <w:ind w:left="0"/>
              <w:jc w:val="both"/>
              <w:rPr>
                <w:b/>
              </w:rPr>
            </w:pPr>
            <w:r>
              <w:rPr>
                <w:b/>
                <w:bCs/>
              </w:rPr>
              <w:t>Hasil Pengujian</w:t>
            </w:r>
          </w:p>
        </w:tc>
        <w:tc>
          <w:tcPr>
            <w:tcW w:w="1170" w:type="dxa"/>
            <w:vAlign w:val="center"/>
          </w:tcPr>
          <w:p w14:paraId="27DE3F14" w14:textId="77777777" w:rsidR="00DA10D6" w:rsidRPr="002F2E78" w:rsidRDefault="00DA10D6" w:rsidP="00577FC1">
            <w:pPr>
              <w:pStyle w:val="ListParagraph"/>
              <w:tabs>
                <w:tab w:val="left" w:pos="993"/>
              </w:tabs>
              <w:ind w:left="0"/>
              <w:jc w:val="both"/>
              <w:rPr>
                <w:b/>
              </w:rPr>
            </w:pPr>
            <w:r>
              <w:rPr>
                <w:b/>
                <w:bCs/>
              </w:rPr>
              <w:t>Validasi</w:t>
            </w:r>
          </w:p>
        </w:tc>
      </w:tr>
      <w:tr w:rsidR="00DA10D6" w14:paraId="49C74F0F" w14:textId="77777777" w:rsidTr="00577FC1">
        <w:tc>
          <w:tcPr>
            <w:tcW w:w="540" w:type="dxa"/>
            <w:vAlign w:val="center"/>
          </w:tcPr>
          <w:p w14:paraId="27D2859E" w14:textId="77777777" w:rsidR="00DA10D6" w:rsidRDefault="00DA10D6" w:rsidP="00577FC1">
            <w:pPr>
              <w:pStyle w:val="ListParagraph"/>
              <w:tabs>
                <w:tab w:val="left" w:pos="993"/>
              </w:tabs>
              <w:ind w:left="0"/>
              <w:jc w:val="both"/>
              <w:rPr>
                <w:b/>
                <w:bCs/>
              </w:rPr>
            </w:pPr>
            <w:r w:rsidRPr="0069447B">
              <w:rPr>
                <w:bCs/>
              </w:rPr>
              <w:t>1</w:t>
            </w:r>
          </w:p>
        </w:tc>
        <w:tc>
          <w:tcPr>
            <w:tcW w:w="1224" w:type="dxa"/>
            <w:vAlign w:val="center"/>
          </w:tcPr>
          <w:p w14:paraId="525CD5EA" w14:textId="02C60107" w:rsidR="00DA10D6" w:rsidRDefault="00DA10D6" w:rsidP="00DA10D6">
            <w:pPr>
              <w:pStyle w:val="ListParagraph"/>
              <w:tabs>
                <w:tab w:val="left" w:pos="993"/>
              </w:tabs>
              <w:ind w:left="0"/>
              <w:jc w:val="both"/>
              <w:rPr>
                <w:b/>
                <w:bCs/>
              </w:rPr>
            </w:pPr>
            <w:r>
              <w:rPr>
                <w:i/>
                <w:iCs/>
              </w:rPr>
              <w:t>Button Download</w:t>
            </w:r>
          </w:p>
        </w:tc>
        <w:tc>
          <w:tcPr>
            <w:tcW w:w="2376" w:type="dxa"/>
          </w:tcPr>
          <w:p w14:paraId="4E8751D7" w14:textId="2C70D6BC" w:rsidR="00DA10D6" w:rsidRDefault="00DA10D6" w:rsidP="00577FC1">
            <w:pPr>
              <w:pStyle w:val="ListParagraph"/>
              <w:tabs>
                <w:tab w:val="left" w:pos="993"/>
              </w:tabs>
              <w:ind w:left="0"/>
              <w:jc w:val="both"/>
              <w:rPr>
                <w:b/>
                <w:bCs/>
              </w:rPr>
            </w:pPr>
            <w:r>
              <w:t xml:space="preserve">Mendownload file Materi Yang di </w:t>
            </w:r>
            <w:r w:rsidRPr="00DA10D6">
              <w:rPr>
                <w:i/>
              </w:rPr>
              <w:t>Upload</w:t>
            </w:r>
            <w:r>
              <w:t xml:space="preserve"> Guru</w:t>
            </w:r>
          </w:p>
        </w:tc>
        <w:tc>
          <w:tcPr>
            <w:tcW w:w="2250" w:type="dxa"/>
          </w:tcPr>
          <w:p w14:paraId="385B8B29" w14:textId="5890638F" w:rsidR="00DA10D6" w:rsidRDefault="00DA10D6" w:rsidP="00577FC1">
            <w:pPr>
              <w:pStyle w:val="ListParagraph"/>
              <w:tabs>
                <w:tab w:val="left" w:pos="993"/>
              </w:tabs>
              <w:ind w:left="0"/>
              <w:jc w:val="both"/>
              <w:rPr>
                <w:b/>
                <w:bCs/>
              </w:rPr>
            </w:pPr>
            <w:r>
              <w:t xml:space="preserve">Mendownload file Materi Yang di </w:t>
            </w:r>
            <w:r w:rsidRPr="00DA10D6">
              <w:rPr>
                <w:i/>
              </w:rPr>
              <w:t>Upload</w:t>
            </w:r>
            <w:r>
              <w:t xml:space="preserve"> Guru</w:t>
            </w:r>
          </w:p>
        </w:tc>
        <w:tc>
          <w:tcPr>
            <w:tcW w:w="1170" w:type="dxa"/>
            <w:vAlign w:val="center"/>
          </w:tcPr>
          <w:p w14:paraId="2AF66682" w14:textId="77777777" w:rsidR="00DA10D6" w:rsidRDefault="00DA10D6" w:rsidP="00577FC1">
            <w:pPr>
              <w:pStyle w:val="ListParagraph"/>
              <w:tabs>
                <w:tab w:val="left" w:pos="993"/>
              </w:tabs>
              <w:ind w:left="0"/>
              <w:jc w:val="both"/>
              <w:rPr>
                <w:b/>
                <w:bCs/>
              </w:rPr>
            </w:pPr>
            <w:r>
              <w:t>Valid</w:t>
            </w:r>
          </w:p>
        </w:tc>
      </w:tr>
      <w:tr w:rsidR="00DA10D6" w14:paraId="0C92BC13" w14:textId="77777777" w:rsidTr="00577FC1">
        <w:tc>
          <w:tcPr>
            <w:tcW w:w="540" w:type="dxa"/>
            <w:vAlign w:val="center"/>
          </w:tcPr>
          <w:p w14:paraId="7E30D760" w14:textId="77777777" w:rsidR="00DA10D6" w:rsidRPr="0069447B" w:rsidRDefault="00DA10D6" w:rsidP="00577FC1">
            <w:pPr>
              <w:pStyle w:val="ListParagraph"/>
              <w:tabs>
                <w:tab w:val="left" w:pos="993"/>
              </w:tabs>
              <w:ind w:left="0"/>
              <w:jc w:val="both"/>
              <w:rPr>
                <w:bCs/>
              </w:rPr>
            </w:pPr>
            <w:r>
              <w:rPr>
                <w:bCs/>
              </w:rPr>
              <w:t>2</w:t>
            </w:r>
          </w:p>
        </w:tc>
        <w:tc>
          <w:tcPr>
            <w:tcW w:w="1224" w:type="dxa"/>
            <w:vAlign w:val="center"/>
          </w:tcPr>
          <w:p w14:paraId="32C3716A" w14:textId="77777777" w:rsidR="00DA10D6" w:rsidRDefault="00DA10D6" w:rsidP="00577FC1">
            <w:pPr>
              <w:pStyle w:val="ListParagraph"/>
              <w:tabs>
                <w:tab w:val="left" w:pos="993"/>
              </w:tabs>
              <w:ind w:left="0"/>
              <w:jc w:val="both"/>
              <w:rPr>
                <w:i/>
                <w:iCs/>
              </w:rPr>
            </w:pPr>
            <w:r>
              <w:rPr>
                <w:i/>
                <w:iCs/>
              </w:rPr>
              <w:t>Button Back</w:t>
            </w:r>
          </w:p>
        </w:tc>
        <w:tc>
          <w:tcPr>
            <w:tcW w:w="2376" w:type="dxa"/>
          </w:tcPr>
          <w:p w14:paraId="0EE2CCF2" w14:textId="455F193A" w:rsidR="00DA10D6" w:rsidRDefault="00DA10D6" w:rsidP="00DA10D6">
            <w:pPr>
              <w:pStyle w:val="ListParagraph"/>
              <w:tabs>
                <w:tab w:val="left" w:pos="993"/>
              </w:tabs>
              <w:ind w:left="0"/>
              <w:jc w:val="both"/>
            </w:pPr>
            <w:r>
              <w:t xml:space="preserve">Menuju ke halaman </w:t>
            </w:r>
            <w:r w:rsidRPr="00170318">
              <w:rPr>
                <w:i/>
                <w:iCs/>
              </w:rPr>
              <w:t xml:space="preserve"> </w:t>
            </w:r>
            <w:r w:rsidRPr="00DA10D6">
              <w:rPr>
                <w:i/>
                <w:iCs/>
              </w:rPr>
              <w:t>Dashboard</w:t>
            </w:r>
            <w:r>
              <w:rPr>
                <w:iCs/>
              </w:rPr>
              <w:t xml:space="preserve"> Siswa</w:t>
            </w:r>
          </w:p>
        </w:tc>
        <w:tc>
          <w:tcPr>
            <w:tcW w:w="2250" w:type="dxa"/>
          </w:tcPr>
          <w:p w14:paraId="2DDD26CC" w14:textId="4494F7F1" w:rsidR="00DA10D6" w:rsidRDefault="00DA10D6" w:rsidP="00DA10D6">
            <w:pPr>
              <w:pStyle w:val="ListParagraph"/>
              <w:tabs>
                <w:tab w:val="left" w:pos="993"/>
              </w:tabs>
              <w:ind w:left="0"/>
              <w:jc w:val="both"/>
            </w:pPr>
            <w:r>
              <w:t xml:space="preserve">Menuju ke halaman </w:t>
            </w:r>
            <w:r w:rsidRPr="00170318">
              <w:rPr>
                <w:i/>
                <w:iCs/>
              </w:rPr>
              <w:t xml:space="preserve"> </w:t>
            </w:r>
            <w:r w:rsidRPr="00DA10D6">
              <w:rPr>
                <w:i/>
                <w:iCs/>
              </w:rPr>
              <w:t>Dashboard</w:t>
            </w:r>
            <w:r>
              <w:rPr>
                <w:iCs/>
              </w:rPr>
              <w:t xml:space="preserve"> Siswa</w:t>
            </w:r>
          </w:p>
        </w:tc>
        <w:tc>
          <w:tcPr>
            <w:tcW w:w="1170" w:type="dxa"/>
            <w:vAlign w:val="center"/>
          </w:tcPr>
          <w:p w14:paraId="18263382" w14:textId="77777777" w:rsidR="00DA10D6" w:rsidRDefault="00DA10D6" w:rsidP="00577FC1">
            <w:pPr>
              <w:pStyle w:val="ListParagraph"/>
              <w:tabs>
                <w:tab w:val="left" w:pos="993"/>
              </w:tabs>
              <w:ind w:left="0"/>
              <w:jc w:val="both"/>
            </w:pPr>
            <w:r>
              <w:t>Valid</w:t>
            </w:r>
          </w:p>
        </w:tc>
      </w:tr>
    </w:tbl>
    <w:p w14:paraId="0E8C2D14" w14:textId="77777777" w:rsidR="00DA10D6" w:rsidRDefault="00DA10D6" w:rsidP="00DA10D6">
      <w:pPr>
        <w:pStyle w:val="ListParagraph"/>
        <w:ind w:left="1080"/>
        <w:rPr>
          <w:lang w:val="en-ID"/>
        </w:rPr>
      </w:pPr>
    </w:p>
    <w:p w14:paraId="70D9040A" w14:textId="1D57C803" w:rsidR="0090703D" w:rsidRDefault="00DA10D6" w:rsidP="00EA4342">
      <w:pPr>
        <w:pStyle w:val="ListParagraph"/>
        <w:numPr>
          <w:ilvl w:val="0"/>
          <w:numId w:val="88"/>
        </w:numPr>
        <w:ind w:left="1080" w:hanging="720"/>
        <w:rPr>
          <w:lang w:val="en-ID"/>
        </w:rPr>
      </w:pPr>
      <w:r>
        <w:rPr>
          <w:lang w:val="en-ID"/>
        </w:rPr>
        <w:t>Hasil Pengujian Halaman Tugas Siswa</w:t>
      </w:r>
    </w:p>
    <w:p w14:paraId="418D9703" w14:textId="3BA7E88E" w:rsidR="003017DB" w:rsidRPr="003017DB" w:rsidRDefault="003017DB" w:rsidP="003017DB">
      <w:pPr>
        <w:pStyle w:val="Caption"/>
        <w:keepNext/>
        <w:rPr>
          <w:lang w:val="en-US"/>
        </w:rPr>
      </w:pPr>
      <w:bookmarkStart w:id="3430" w:name="_Toc94361222"/>
      <w:bookmarkStart w:id="3431" w:name="_Toc94361643"/>
      <w:r>
        <w:t xml:space="preserve">Tabel 4. </w:t>
      </w:r>
      <w:r>
        <w:fldChar w:fldCharType="begin"/>
      </w:r>
      <w:r>
        <w:instrText xml:space="preserve"> SEQ Tabel_4. \* ARABIC </w:instrText>
      </w:r>
      <w:r>
        <w:fldChar w:fldCharType="separate"/>
      </w:r>
      <w:r>
        <w:rPr>
          <w:noProof/>
        </w:rPr>
        <w:t>52</w:t>
      </w:r>
      <w:r>
        <w:fldChar w:fldCharType="end"/>
      </w:r>
      <w:r>
        <w:rPr>
          <w:lang w:val="en-US"/>
        </w:rPr>
        <w:t xml:space="preserve"> </w:t>
      </w:r>
      <w:r w:rsidRPr="00DA10D6">
        <w:rPr>
          <w:lang w:val="en-ID"/>
        </w:rPr>
        <w:t xml:space="preserve">Tabel Halaman </w:t>
      </w:r>
      <w:r>
        <w:rPr>
          <w:lang w:val="en-ID"/>
        </w:rPr>
        <w:t>Tugas Siswa</w:t>
      </w:r>
      <w:bookmarkEnd w:id="3430"/>
      <w:bookmarkEnd w:id="3431"/>
    </w:p>
    <w:tbl>
      <w:tblPr>
        <w:tblStyle w:val="TableGrid"/>
        <w:tblW w:w="7560" w:type="dxa"/>
        <w:tblInd w:w="355" w:type="dxa"/>
        <w:tblLook w:val="04A0" w:firstRow="1" w:lastRow="0" w:firstColumn="1" w:lastColumn="0" w:noHBand="0" w:noVBand="1"/>
      </w:tblPr>
      <w:tblGrid>
        <w:gridCol w:w="540"/>
        <w:gridCol w:w="1224"/>
        <w:gridCol w:w="2376"/>
        <w:gridCol w:w="2250"/>
        <w:gridCol w:w="1170"/>
      </w:tblGrid>
      <w:tr w:rsidR="00DA10D6" w14:paraId="6BF3E2F8" w14:textId="77777777" w:rsidTr="00577FC1">
        <w:trPr>
          <w:ins w:id="3432" w:author="Windows User" w:date="2021-05-31T21:41:00Z"/>
        </w:trPr>
        <w:tc>
          <w:tcPr>
            <w:tcW w:w="540" w:type="dxa"/>
            <w:vAlign w:val="center"/>
          </w:tcPr>
          <w:p w14:paraId="35672805" w14:textId="77777777" w:rsidR="00DA10D6" w:rsidRPr="002F2E78" w:rsidRDefault="00DA10D6" w:rsidP="00577FC1">
            <w:pPr>
              <w:pStyle w:val="ListParagraph"/>
              <w:tabs>
                <w:tab w:val="left" w:pos="993"/>
              </w:tabs>
              <w:ind w:left="0"/>
              <w:jc w:val="both"/>
              <w:rPr>
                <w:b/>
              </w:rPr>
            </w:pPr>
            <w:r>
              <w:rPr>
                <w:b/>
                <w:bCs/>
              </w:rPr>
              <w:t>No</w:t>
            </w:r>
          </w:p>
        </w:tc>
        <w:tc>
          <w:tcPr>
            <w:tcW w:w="1224" w:type="dxa"/>
            <w:vAlign w:val="center"/>
          </w:tcPr>
          <w:p w14:paraId="5177234E" w14:textId="77777777" w:rsidR="00DA10D6" w:rsidRPr="002F2E78" w:rsidRDefault="00DA10D6" w:rsidP="00577FC1">
            <w:pPr>
              <w:pStyle w:val="ListParagraph"/>
              <w:tabs>
                <w:tab w:val="left" w:pos="993"/>
              </w:tabs>
              <w:ind w:left="0"/>
              <w:jc w:val="both"/>
              <w:rPr>
                <w:b/>
              </w:rPr>
            </w:pPr>
            <w:r>
              <w:rPr>
                <w:b/>
                <w:bCs/>
              </w:rPr>
              <w:t>Butir Uji</w:t>
            </w:r>
          </w:p>
        </w:tc>
        <w:tc>
          <w:tcPr>
            <w:tcW w:w="2376" w:type="dxa"/>
            <w:vAlign w:val="center"/>
          </w:tcPr>
          <w:p w14:paraId="629238DB" w14:textId="77777777" w:rsidR="00DA10D6" w:rsidRPr="002F2E78" w:rsidRDefault="00DA10D6" w:rsidP="00577FC1">
            <w:pPr>
              <w:pStyle w:val="ListParagraph"/>
              <w:tabs>
                <w:tab w:val="left" w:pos="993"/>
              </w:tabs>
              <w:ind w:left="0"/>
              <w:jc w:val="center"/>
              <w:rPr>
                <w:b/>
              </w:rPr>
            </w:pPr>
            <w:r>
              <w:rPr>
                <w:b/>
                <w:bCs/>
              </w:rPr>
              <w:t>Hasil Yang Diharapkan</w:t>
            </w:r>
          </w:p>
        </w:tc>
        <w:tc>
          <w:tcPr>
            <w:tcW w:w="2250" w:type="dxa"/>
            <w:vAlign w:val="center"/>
          </w:tcPr>
          <w:p w14:paraId="1E9C1B61" w14:textId="77777777" w:rsidR="00DA10D6" w:rsidRPr="002F2E78" w:rsidRDefault="00DA10D6" w:rsidP="00577FC1">
            <w:pPr>
              <w:pStyle w:val="ListParagraph"/>
              <w:tabs>
                <w:tab w:val="left" w:pos="993"/>
              </w:tabs>
              <w:ind w:left="0"/>
              <w:jc w:val="both"/>
              <w:rPr>
                <w:b/>
              </w:rPr>
            </w:pPr>
            <w:r>
              <w:rPr>
                <w:b/>
                <w:bCs/>
              </w:rPr>
              <w:t>Hasil Pengujian</w:t>
            </w:r>
          </w:p>
        </w:tc>
        <w:tc>
          <w:tcPr>
            <w:tcW w:w="1170" w:type="dxa"/>
            <w:vAlign w:val="center"/>
          </w:tcPr>
          <w:p w14:paraId="65D30857" w14:textId="77777777" w:rsidR="00DA10D6" w:rsidRPr="002F2E78" w:rsidRDefault="00DA10D6" w:rsidP="00577FC1">
            <w:pPr>
              <w:pStyle w:val="ListParagraph"/>
              <w:tabs>
                <w:tab w:val="left" w:pos="993"/>
              </w:tabs>
              <w:ind w:left="0"/>
              <w:jc w:val="both"/>
              <w:rPr>
                <w:b/>
              </w:rPr>
            </w:pPr>
            <w:r>
              <w:rPr>
                <w:b/>
                <w:bCs/>
              </w:rPr>
              <w:t>Validasi</w:t>
            </w:r>
          </w:p>
        </w:tc>
      </w:tr>
      <w:tr w:rsidR="00DA10D6" w14:paraId="4D9F16C0" w14:textId="77777777" w:rsidTr="00577FC1">
        <w:tc>
          <w:tcPr>
            <w:tcW w:w="540" w:type="dxa"/>
            <w:vAlign w:val="center"/>
          </w:tcPr>
          <w:p w14:paraId="06573D7B" w14:textId="77777777" w:rsidR="00DA10D6" w:rsidRDefault="00DA10D6" w:rsidP="00577FC1">
            <w:pPr>
              <w:pStyle w:val="ListParagraph"/>
              <w:tabs>
                <w:tab w:val="left" w:pos="993"/>
              </w:tabs>
              <w:ind w:left="0"/>
              <w:jc w:val="both"/>
              <w:rPr>
                <w:b/>
                <w:bCs/>
              </w:rPr>
            </w:pPr>
            <w:r w:rsidRPr="0069447B">
              <w:rPr>
                <w:bCs/>
              </w:rPr>
              <w:t>1</w:t>
            </w:r>
          </w:p>
        </w:tc>
        <w:tc>
          <w:tcPr>
            <w:tcW w:w="1224" w:type="dxa"/>
            <w:vAlign w:val="center"/>
          </w:tcPr>
          <w:p w14:paraId="5BDE550C" w14:textId="6A69E2AB" w:rsidR="00DA10D6" w:rsidRDefault="00DA10D6" w:rsidP="00DA10D6">
            <w:pPr>
              <w:pStyle w:val="ListParagraph"/>
              <w:tabs>
                <w:tab w:val="left" w:pos="993"/>
              </w:tabs>
              <w:ind w:left="0"/>
              <w:jc w:val="both"/>
              <w:rPr>
                <w:b/>
                <w:bCs/>
              </w:rPr>
            </w:pPr>
            <w:r>
              <w:rPr>
                <w:i/>
                <w:iCs/>
              </w:rPr>
              <w:t>Button Chose File</w:t>
            </w:r>
          </w:p>
        </w:tc>
        <w:tc>
          <w:tcPr>
            <w:tcW w:w="2376" w:type="dxa"/>
          </w:tcPr>
          <w:p w14:paraId="7B71A47E" w14:textId="278BE9F4" w:rsidR="00DA10D6" w:rsidRDefault="00DA10D6" w:rsidP="00577FC1">
            <w:pPr>
              <w:pStyle w:val="ListParagraph"/>
              <w:tabs>
                <w:tab w:val="left" w:pos="993"/>
              </w:tabs>
              <w:ind w:left="0"/>
              <w:jc w:val="both"/>
              <w:rPr>
                <w:b/>
                <w:bCs/>
              </w:rPr>
            </w:pPr>
            <w:r>
              <w:t xml:space="preserve">Menampilkan file yang ingin di </w:t>
            </w:r>
            <w:r w:rsidRPr="00DA10D6">
              <w:rPr>
                <w:i/>
              </w:rPr>
              <w:t>upload</w:t>
            </w:r>
          </w:p>
        </w:tc>
        <w:tc>
          <w:tcPr>
            <w:tcW w:w="2250" w:type="dxa"/>
          </w:tcPr>
          <w:p w14:paraId="51C06EA2" w14:textId="26D285CB" w:rsidR="00DA10D6" w:rsidRDefault="00DA10D6" w:rsidP="00577FC1">
            <w:pPr>
              <w:pStyle w:val="ListParagraph"/>
              <w:tabs>
                <w:tab w:val="left" w:pos="993"/>
              </w:tabs>
              <w:ind w:left="0"/>
              <w:jc w:val="both"/>
              <w:rPr>
                <w:b/>
                <w:bCs/>
              </w:rPr>
            </w:pPr>
            <w:r>
              <w:t xml:space="preserve">Menampilkan file yang ingin di </w:t>
            </w:r>
            <w:r w:rsidRPr="00DA10D6">
              <w:rPr>
                <w:i/>
              </w:rPr>
              <w:t>upload</w:t>
            </w:r>
          </w:p>
        </w:tc>
        <w:tc>
          <w:tcPr>
            <w:tcW w:w="1170" w:type="dxa"/>
            <w:vAlign w:val="center"/>
          </w:tcPr>
          <w:p w14:paraId="5E61163D" w14:textId="77777777" w:rsidR="00DA10D6" w:rsidRDefault="00DA10D6" w:rsidP="00577FC1">
            <w:pPr>
              <w:pStyle w:val="ListParagraph"/>
              <w:tabs>
                <w:tab w:val="left" w:pos="993"/>
              </w:tabs>
              <w:ind w:left="0"/>
              <w:jc w:val="both"/>
              <w:rPr>
                <w:b/>
                <w:bCs/>
              </w:rPr>
            </w:pPr>
            <w:r>
              <w:t>Valid</w:t>
            </w:r>
          </w:p>
        </w:tc>
      </w:tr>
      <w:tr w:rsidR="00DA10D6" w14:paraId="71E8A5AE" w14:textId="77777777" w:rsidTr="00577FC1">
        <w:tc>
          <w:tcPr>
            <w:tcW w:w="540" w:type="dxa"/>
            <w:vAlign w:val="center"/>
          </w:tcPr>
          <w:p w14:paraId="6B388F80" w14:textId="77777777" w:rsidR="00DA10D6" w:rsidRPr="0069447B" w:rsidRDefault="00DA10D6" w:rsidP="00577FC1">
            <w:pPr>
              <w:pStyle w:val="ListParagraph"/>
              <w:tabs>
                <w:tab w:val="left" w:pos="993"/>
              </w:tabs>
              <w:ind w:left="0"/>
              <w:jc w:val="both"/>
              <w:rPr>
                <w:bCs/>
              </w:rPr>
            </w:pPr>
            <w:r>
              <w:rPr>
                <w:bCs/>
              </w:rPr>
              <w:t>2</w:t>
            </w:r>
          </w:p>
        </w:tc>
        <w:tc>
          <w:tcPr>
            <w:tcW w:w="1224" w:type="dxa"/>
            <w:vAlign w:val="center"/>
          </w:tcPr>
          <w:p w14:paraId="73E613D6" w14:textId="77777777" w:rsidR="00DA10D6" w:rsidRDefault="00DA10D6" w:rsidP="00577FC1">
            <w:pPr>
              <w:pStyle w:val="ListParagraph"/>
              <w:tabs>
                <w:tab w:val="left" w:pos="993"/>
              </w:tabs>
              <w:ind w:left="0"/>
              <w:jc w:val="both"/>
              <w:rPr>
                <w:i/>
                <w:iCs/>
              </w:rPr>
            </w:pPr>
            <w:r>
              <w:rPr>
                <w:i/>
                <w:iCs/>
              </w:rPr>
              <w:t>Button Back</w:t>
            </w:r>
          </w:p>
        </w:tc>
        <w:tc>
          <w:tcPr>
            <w:tcW w:w="2376" w:type="dxa"/>
          </w:tcPr>
          <w:p w14:paraId="5C940023" w14:textId="77777777" w:rsidR="00DA10D6" w:rsidRDefault="00DA10D6" w:rsidP="00577FC1">
            <w:pPr>
              <w:pStyle w:val="ListParagraph"/>
              <w:tabs>
                <w:tab w:val="left" w:pos="993"/>
              </w:tabs>
              <w:ind w:left="0"/>
              <w:jc w:val="both"/>
            </w:pPr>
            <w:r>
              <w:t xml:space="preserve">Menuju ke halaman </w:t>
            </w:r>
            <w:r w:rsidRPr="00170318">
              <w:rPr>
                <w:i/>
                <w:iCs/>
              </w:rPr>
              <w:t xml:space="preserve"> </w:t>
            </w:r>
            <w:r w:rsidRPr="00DA10D6">
              <w:rPr>
                <w:i/>
                <w:iCs/>
              </w:rPr>
              <w:t>Dashboard</w:t>
            </w:r>
            <w:r>
              <w:rPr>
                <w:iCs/>
              </w:rPr>
              <w:t xml:space="preserve"> Siswa</w:t>
            </w:r>
          </w:p>
        </w:tc>
        <w:tc>
          <w:tcPr>
            <w:tcW w:w="2250" w:type="dxa"/>
          </w:tcPr>
          <w:p w14:paraId="34D6213F" w14:textId="77777777" w:rsidR="00DA10D6" w:rsidRDefault="00DA10D6" w:rsidP="00577FC1">
            <w:pPr>
              <w:pStyle w:val="ListParagraph"/>
              <w:tabs>
                <w:tab w:val="left" w:pos="993"/>
              </w:tabs>
              <w:ind w:left="0"/>
              <w:jc w:val="both"/>
            </w:pPr>
            <w:r>
              <w:t xml:space="preserve">Menuju ke halaman </w:t>
            </w:r>
            <w:r w:rsidRPr="00170318">
              <w:rPr>
                <w:i/>
                <w:iCs/>
              </w:rPr>
              <w:t xml:space="preserve"> </w:t>
            </w:r>
            <w:r w:rsidRPr="00DA10D6">
              <w:rPr>
                <w:i/>
                <w:iCs/>
              </w:rPr>
              <w:t>Dashboard</w:t>
            </w:r>
            <w:r>
              <w:rPr>
                <w:iCs/>
              </w:rPr>
              <w:t xml:space="preserve"> Siswa</w:t>
            </w:r>
          </w:p>
        </w:tc>
        <w:tc>
          <w:tcPr>
            <w:tcW w:w="1170" w:type="dxa"/>
            <w:vAlign w:val="center"/>
          </w:tcPr>
          <w:p w14:paraId="15C64242" w14:textId="77777777" w:rsidR="00DA10D6" w:rsidRDefault="00DA10D6" w:rsidP="00577FC1">
            <w:pPr>
              <w:pStyle w:val="ListParagraph"/>
              <w:tabs>
                <w:tab w:val="left" w:pos="993"/>
              </w:tabs>
              <w:ind w:left="0"/>
              <w:jc w:val="both"/>
            </w:pPr>
            <w:r>
              <w:t>Valid</w:t>
            </w:r>
          </w:p>
        </w:tc>
      </w:tr>
    </w:tbl>
    <w:p w14:paraId="6005DEAF" w14:textId="127F2860" w:rsidR="00A50BED" w:rsidRPr="00577FC1" w:rsidRDefault="00A50BED" w:rsidP="00577FC1">
      <w:pPr>
        <w:rPr>
          <w:lang w:val="en-ID"/>
        </w:rPr>
      </w:pPr>
    </w:p>
    <w:p w14:paraId="7189D5D5" w14:textId="0C4CD89A" w:rsidR="00DF52DD" w:rsidRPr="00DF52DD" w:rsidRDefault="00424E2A" w:rsidP="00DF52DD">
      <w:pPr>
        <w:pStyle w:val="Heading2"/>
        <w:numPr>
          <w:ilvl w:val="0"/>
          <w:numId w:val="87"/>
        </w:numPr>
        <w:ind w:left="1080" w:hanging="720"/>
        <w:rPr>
          <w:lang w:val="en-ID"/>
        </w:rPr>
      </w:pPr>
      <w:bookmarkStart w:id="3433" w:name="_Toc94356994"/>
      <w:r>
        <w:rPr>
          <w:lang w:val="en-ID"/>
        </w:rPr>
        <w:t>Hasil Pengujian Kuisioner</w:t>
      </w:r>
      <w:bookmarkEnd w:id="3433"/>
    </w:p>
    <w:p w14:paraId="7769C22C" w14:textId="69B2BD59" w:rsidR="00CF5103" w:rsidRDefault="00CF5103" w:rsidP="00C44A19">
      <w:pPr>
        <w:ind w:left="450" w:firstLine="630"/>
        <w:jc w:val="both"/>
      </w:pPr>
      <w:r>
        <w:t xml:space="preserve">Hasil pengujian kuesioner dilakukan secara langsung ke SMK TI Bali Global Karangasem yang menjadi studi kasus. Pada </w:t>
      </w:r>
      <w:r w:rsidR="00C44A19">
        <w:t xml:space="preserve">menelitian ini dari 10 </w:t>
      </w:r>
      <w:r>
        <w:t>pertany</w:t>
      </w:r>
      <w:r w:rsidR="00C44A19">
        <w:t>aan yang melibat</w:t>
      </w:r>
      <w:r w:rsidR="00641FB6">
        <w:t>kan 7</w:t>
      </w:r>
      <w:r>
        <w:t xml:space="preserve">. </w:t>
      </w:r>
    </w:p>
    <w:p w14:paraId="62D0B803" w14:textId="77777777" w:rsidR="00C44A19" w:rsidRDefault="00C44A19" w:rsidP="00C44A19">
      <w:pPr>
        <w:ind w:left="450" w:firstLine="630"/>
        <w:jc w:val="both"/>
      </w:pPr>
      <w:r>
        <w:t xml:space="preserve">Berikut Merupakan form kuisioner mengenai responden pengguna Sistem Informasi </w:t>
      </w:r>
      <w:r w:rsidRPr="00C44A19">
        <w:rPr>
          <w:i/>
        </w:rPr>
        <w:t>E-Learning</w:t>
      </w:r>
      <w:r>
        <w:rPr>
          <w:i/>
        </w:rPr>
        <w:t xml:space="preserve"> </w:t>
      </w:r>
      <w:r>
        <w:t>SMK TI Bali Global Karangasem.</w:t>
      </w:r>
    </w:p>
    <w:p w14:paraId="2BBBC91B" w14:textId="472C358B" w:rsidR="00222AD9" w:rsidRDefault="003017DB" w:rsidP="00BA689A">
      <w:pPr>
        <w:pStyle w:val="ListParagraph"/>
        <w:ind w:left="1080"/>
        <w:jc w:val="both"/>
      </w:pPr>
      <w:r>
        <w:rPr>
          <w:noProof/>
        </w:rPr>
        <w:lastRenderedPageBreak/>
        <mc:AlternateContent>
          <mc:Choice Requires="wps">
            <w:drawing>
              <wp:anchor distT="0" distB="0" distL="114300" distR="114300" simplePos="0" relativeHeight="251931648" behindDoc="0" locked="0" layoutInCell="1" allowOverlap="1" wp14:anchorId="060EF14A" wp14:editId="4545295C">
                <wp:simplePos x="0" y="0"/>
                <wp:positionH relativeFrom="column">
                  <wp:posOffset>683895</wp:posOffset>
                </wp:positionH>
                <wp:positionV relativeFrom="paragraph">
                  <wp:posOffset>2482215</wp:posOffset>
                </wp:positionV>
                <wp:extent cx="3602990" cy="238125"/>
                <wp:effectExtent l="0" t="0" r="16510" b="9525"/>
                <wp:wrapTopAndBottom/>
                <wp:docPr id="48" name="Text Box 48"/>
                <wp:cNvGraphicFramePr/>
                <a:graphic xmlns:a="http://schemas.openxmlformats.org/drawingml/2006/main">
                  <a:graphicData uri="http://schemas.microsoft.com/office/word/2010/wordprocessingShape">
                    <wps:wsp>
                      <wps:cNvSpPr txBox="1"/>
                      <wps:spPr>
                        <a:xfrm>
                          <a:off x="0" y="0"/>
                          <a:ext cx="3602990" cy="238125"/>
                        </a:xfrm>
                        <a:prstGeom prst="rect">
                          <a:avLst/>
                        </a:prstGeom>
                        <a:noFill/>
                        <a:ln>
                          <a:noFill/>
                        </a:ln>
                      </wps:spPr>
                      <wps:txbx>
                        <w:txbxContent>
                          <w:p w14:paraId="4C7F354A" w14:textId="2F44CC8E" w:rsidR="00460EF3" w:rsidRPr="003017DB" w:rsidRDefault="00460EF3" w:rsidP="003017DB">
                            <w:pPr>
                              <w:pStyle w:val="Caption"/>
                              <w:rPr>
                                <w:noProof/>
                                <w:lang w:val="en-US"/>
                              </w:rPr>
                            </w:pPr>
                            <w:bookmarkStart w:id="3434" w:name="_Toc94361583"/>
                            <w:r>
                              <w:t xml:space="preserve">Gambar 4. </w:t>
                            </w:r>
                            <w:r>
                              <w:fldChar w:fldCharType="begin"/>
                            </w:r>
                            <w:r>
                              <w:instrText xml:space="preserve"> SEQ Gambar_4. \* ARABIC </w:instrText>
                            </w:r>
                            <w:r>
                              <w:fldChar w:fldCharType="separate"/>
                            </w:r>
                            <w:r>
                              <w:rPr>
                                <w:noProof/>
                              </w:rPr>
                              <w:t>70</w:t>
                            </w:r>
                            <w:r>
                              <w:fldChar w:fldCharType="end"/>
                            </w:r>
                            <w:r>
                              <w:rPr>
                                <w:lang w:val="en-US"/>
                              </w:rPr>
                              <w:t xml:space="preserve"> Kuisioner Bagian Satu</w:t>
                            </w:r>
                            <w:bookmarkEnd w:id="3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0EF14A" id="Text Box 48" o:spid="_x0000_s1043" type="#_x0000_t202" style="position:absolute;left:0;text-align:left;margin-left:53.85pt;margin-top:195.45pt;width:283.7pt;height:18.75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" filled="f" stroked="f">
                <v:textbox inset="0,0,0,0">
                  <w:txbxContent>
                    <w:p w14:paraId="4C7F354A" w14:textId="2F44CC8E" w:rsidR="00460EF3" w:rsidRPr="003017DB" w:rsidRDefault="00460EF3" w:rsidP="003017DB">
                      <w:pPr>
                        <w:pStyle w:val="Caption"/>
                        <w:rPr>
                          <w:noProof/>
                          <w:lang w:val="en-US"/>
                        </w:rPr>
                      </w:pPr>
                      <w:bookmarkStart w:id="3463" w:name="_Toc94361583"/>
                      <w:r>
                        <w:t xml:space="preserve">Gambar 4. </w:t>
                      </w:r>
                      <w:r>
                        <w:fldChar w:fldCharType="begin"/>
                      </w:r>
                      <w:r>
                        <w:instrText xml:space="preserve"> SEQ Gambar_4. \* ARABIC </w:instrText>
                      </w:r>
                      <w:r>
                        <w:fldChar w:fldCharType="separate"/>
                      </w:r>
                      <w:r>
                        <w:rPr>
                          <w:noProof/>
                        </w:rPr>
                        <w:t>70</w:t>
                      </w:r>
                      <w:r>
                        <w:fldChar w:fldCharType="end"/>
                      </w:r>
                      <w:r>
                        <w:rPr>
                          <w:lang w:val="en-US"/>
                        </w:rPr>
                        <w:t xml:space="preserve"> Kuisioner Bagian Satu</w:t>
                      </w:r>
                      <w:bookmarkEnd w:id="3463"/>
                    </w:p>
                  </w:txbxContent>
                </v:textbox>
                <w10:wrap type="topAndBottom"/>
              </v:shape>
            </w:pict>
          </mc:Fallback>
        </mc:AlternateContent>
      </w:r>
      <w:r w:rsidR="00920CFB">
        <w:rPr>
          <w:noProof/>
        </w:rPr>
        <w:pict w14:anchorId="14E3BA71">
          <v:shape id="_x0000_s1043" type="#_x0000_t75" style="position:absolute;left:0;text-align:left;margin-left:53.7pt;margin-top:0;width:283.7pt;height:190.75pt;z-index:251902976;mso-position-horizontal-relative:text;mso-position-vertical:inside;mso-position-vertical-relative:text">
            <v:imagedata r:id="rId138" o:title="Screenshot (61)"/>
            <w10:wrap type="topAndBottom"/>
          </v:shape>
        </w:pict>
      </w:r>
    </w:p>
    <w:p w14:paraId="0F9A212F" w14:textId="35A35024" w:rsidR="00BA689A" w:rsidRPr="00BA689A" w:rsidRDefault="003017DB" w:rsidP="00BA689A">
      <w:pPr>
        <w:jc w:val="center"/>
        <w:rPr>
          <w:lang w:val="en-ID"/>
        </w:rPr>
      </w:pPr>
      <w:r>
        <w:rPr>
          <w:noProof/>
        </w:rPr>
        <mc:AlternateContent>
          <mc:Choice Requires="wps">
            <w:drawing>
              <wp:anchor distT="0" distB="0" distL="114300" distR="114300" simplePos="0" relativeHeight="251933696" behindDoc="0" locked="0" layoutInCell="1" allowOverlap="1" wp14:anchorId="7EED1CC1" wp14:editId="21746AD3">
                <wp:simplePos x="0" y="0"/>
                <wp:positionH relativeFrom="column">
                  <wp:posOffset>687705</wp:posOffset>
                </wp:positionH>
                <wp:positionV relativeFrom="paragraph">
                  <wp:posOffset>2477135</wp:posOffset>
                </wp:positionV>
                <wp:extent cx="3572510" cy="635"/>
                <wp:effectExtent l="0" t="0" r="8890" b="6985"/>
                <wp:wrapTopAndBottom/>
                <wp:docPr id="56" name="Text Box 56"/>
                <wp:cNvGraphicFramePr/>
                <a:graphic xmlns:a="http://schemas.openxmlformats.org/drawingml/2006/main">
                  <a:graphicData uri="http://schemas.microsoft.com/office/word/2010/wordprocessingShape">
                    <wps:wsp>
                      <wps:cNvSpPr txBox="1"/>
                      <wps:spPr>
                        <a:xfrm>
                          <a:off x="0" y="0"/>
                          <a:ext cx="3572510" cy="635"/>
                        </a:xfrm>
                        <a:prstGeom prst="rect">
                          <a:avLst/>
                        </a:prstGeom>
                        <a:noFill/>
                        <a:ln>
                          <a:noFill/>
                        </a:ln>
                      </wps:spPr>
                      <wps:txbx>
                        <w:txbxContent>
                          <w:p w14:paraId="6441D6E6" w14:textId="0CDCC150" w:rsidR="00460EF3" w:rsidRPr="003017DB" w:rsidRDefault="00460EF3" w:rsidP="003017DB">
                            <w:pPr>
                              <w:pStyle w:val="Caption"/>
                              <w:rPr>
                                <w:lang w:val="en-US"/>
                              </w:rPr>
                            </w:pPr>
                            <w:bookmarkStart w:id="3435" w:name="_Toc94361584"/>
                            <w:r>
                              <w:t xml:space="preserve">Gambar 4. </w:t>
                            </w:r>
                            <w:r>
                              <w:fldChar w:fldCharType="begin"/>
                            </w:r>
                            <w:r>
                              <w:instrText xml:space="preserve"> SEQ Gambar_4. \* ARABIC </w:instrText>
                            </w:r>
                            <w:r>
                              <w:fldChar w:fldCharType="separate"/>
                            </w:r>
                            <w:r>
                              <w:rPr>
                                <w:noProof/>
                              </w:rPr>
                              <w:t>71</w:t>
                            </w:r>
                            <w:r>
                              <w:fldChar w:fldCharType="end"/>
                            </w:r>
                            <w:r>
                              <w:rPr>
                                <w:lang w:val="en-US"/>
                              </w:rPr>
                              <w:t xml:space="preserve"> </w:t>
                            </w:r>
                            <w:r>
                              <w:t>Kuisioner Bagian Dua</w:t>
                            </w:r>
                            <w:bookmarkEnd w:id="3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D1CC1" id="Text Box 56" o:spid="_x0000_s1044" type="#_x0000_t202" style="position:absolute;left:0;text-align:left;margin-left:54.15pt;margin-top:195.05pt;width:28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" filled="f" stroked="f">
                <v:textbox style="mso-fit-shape-to-text:t" inset="0,0,0,0">
                  <w:txbxContent>
                    <w:p w14:paraId="6441D6E6" w14:textId="0CDCC150" w:rsidR="00460EF3" w:rsidRPr="003017DB" w:rsidRDefault="00460EF3" w:rsidP="003017DB">
                      <w:pPr>
                        <w:pStyle w:val="Caption"/>
                        <w:rPr>
                          <w:lang w:val="en-US"/>
                        </w:rPr>
                      </w:pPr>
                      <w:bookmarkStart w:id="3465" w:name="_Toc94361584"/>
                      <w:r>
                        <w:t xml:space="preserve">Gambar 4. </w:t>
                      </w:r>
                      <w:r>
                        <w:fldChar w:fldCharType="begin"/>
                      </w:r>
                      <w:r>
                        <w:instrText xml:space="preserve"> SEQ Gambar_4. \* ARABIC </w:instrText>
                      </w:r>
                      <w:r>
                        <w:fldChar w:fldCharType="separate"/>
                      </w:r>
                      <w:r>
                        <w:rPr>
                          <w:noProof/>
                        </w:rPr>
                        <w:t>71</w:t>
                      </w:r>
                      <w:r>
                        <w:fldChar w:fldCharType="end"/>
                      </w:r>
                      <w:r>
                        <w:rPr>
                          <w:lang w:val="en-US"/>
                        </w:rPr>
                        <w:t xml:space="preserve"> </w:t>
                      </w:r>
                      <w:r>
                        <w:t>Kuisioner Bagian Dua</w:t>
                      </w:r>
                      <w:bookmarkEnd w:id="3465"/>
                    </w:p>
                  </w:txbxContent>
                </v:textbox>
                <w10:wrap type="topAndBottom"/>
              </v:shape>
            </w:pict>
          </mc:Fallback>
        </mc:AlternateContent>
      </w:r>
      <w:r w:rsidR="00BA689A" w:rsidRPr="00BA689A">
        <w:rPr>
          <w:noProof/>
        </w:rPr>
        <w:drawing>
          <wp:anchor distT="0" distB="0" distL="114300" distR="114300" simplePos="0" relativeHeight="251900928" behindDoc="0" locked="0" layoutInCell="1" allowOverlap="1" wp14:anchorId="31C1482B" wp14:editId="760730C9">
            <wp:simplePos x="0" y="0"/>
            <wp:positionH relativeFrom="column">
              <wp:posOffset>688109</wp:posOffset>
            </wp:positionH>
            <wp:positionV relativeFrom="paragraph">
              <wp:posOffset>-2233</wp:posOffset>
            </wp:positionV>
            <wp:extent cx="3572510" cy="2422252"/>
            <wp:effectExtent l="0" t="0" r="8890" b="0"/>
            <wp:wrapTopAndBottom/>
            <wp:docPr id="63" name="Picture 63" descr="C:\Users\adip\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ip\Pictures\Screenshots\Screenshot (6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72510" cy="24222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5C1773" w14:textId="115C7E48" w:rsidR="00BA689A" w:rsidRDefault="003017DB">
      <w:pPr>
        <w:spacing w:after="160" w:line="259" w:lineRule="auto"/>
        <w:rPr>
          <w:rFonts w:cs="Arial"/>
          <w:lang w:val="en-ID"/>
        </w:rPr>
      </w:pPr>
      <w:r>
        <w:rPr>
          <w:noProof/>
        </w:rPr>
        <w:lastRenderedPageBreak/>
        <mc:AlternateContent>
          <mc:Choice Requires="wps">
            <w:drawing>
              <wp:anchor distT="0" distB="0" distL="114300" distR="114300" simplePos="0" relativeHeight="251935744" behindDoc="0" locked="0" layoutInCell="1" allowOverlap="1" wp14:anchorId="246559F6" wp14:editId="00859C08">
                <wp:simplePos x="0" y="0"/>
                <wp:positionH relativeFrom="column">
                  <wp:posOffset>1072515</wp:posOffset>
                </wp:positionH>
                <wp:positionV relativeFrom="paragraph">
                  <wp:posOffset>2872740</wp:posOffset>
                </wp:positionV>
                <wp:extent cx="3965575" cy="228600"/>
                <wp:effectExtent l="0" t="0" r="15875" b="0"/>
                <wp:wrapTopAndBottom/>
                <wp:docPr id="73" name="Text Box 73"/>
                <wp:cNvGraphicFramePr/>
                <a:graphic xmlns:a="http://schemas.openxmlformats.org/drawingml/2006/main">
                  <a:graphicData uri="http://schemas.microsoft.com/office/word/2010/wordprocessingShape">
                    <wps:wsp>
                      <wps:cNvSpPr txBox="1"/>
                      <wps:spPr>
                        <a:xfrm>
                          <a:off x="0" y="0"/>
                          <a:ext cx="3965575" cy="228600"/>
                        </a:xfrm>
                        <a:prstGeom prst="rect">
                          <a:avLst/>
                        </a:prstGeom>
                        <a:noFill/>
                        <a:ln>
                          <a:noFill/>
                        </a:ln>
                      </wps:spPr>
                      <wps:txbx>
                        <w:txbxContent>
                          <w:p w14:paraId="394B1B20" w14:textId="6506AC74" w:rsidR="00460EF3" w:rsidRPr="003017DB" w:rsidRDefault="00460EF3" w:rsidP="003017DB">
                            <w:pPr>
                              <w:pStyle w:val="Caption"/>
                              <w:rPr>
                                <w:noProof/>
                                <w:lang w:val="en-US"/>
                              </w:rPr>
                            </w:pPr>
                            <w:bookmarkStart w:id="3436" w:name="_Toc94361585"/>
                            <w:r>
                              <w:t xml:space="preserve">Gambar 4. </w:t>
                            </w:r>
                            <w:r>
                              <w:fldChar w:fldCharType="begin"/>
                            </w:r>
                            <w:r>
                              <w:instrText xml:space="preserve"> SEQ Gambar_4. \* ARABIC </w:instrText>
                            </w:r>
                            <w:r>
                              <w:fldChar w:fldCharType="separate"/>
                            </w:r>
                            <w:r>
                              <w:rPr>
                                <w:noProof/>
                              </w:rPr>
                              <w:t>72</w:t>
                            </w:r>
                            <w:r>
                              <w:fldChar w:fldCharType="end"/>
                            </w:r>
                            <w:r>
                              <w:rPr>
                                <w:lang w:val="en-US"/>
                              </w:rPr>
                              <w:t xml:space="preserve"> </w:t>
                            </w:r>
                            <w:r>
                              <w:t>Kuisioner Bagian Tiga</w:t>
                            </w:r>
                            <w:bookmarkEnd w:id="34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6559F6" id="Text Box 73" o:spid="_x0000_s1045" type="#_x0000_t202" style="position:absolute;margin-left:84.45pt;margin-top:226.2pt;width:312.25pt;height:18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" filled="f" stroked="f">
                <v:textbox inset="0,0,0,0">
                  <w:txbxContent>
                    <w:p w14:paraId="394B1B20" w14:textId="6506AC74" w:rsidR="00460EF3" w:rsidRPr="003017DB" w:rsidRDefault="00460EF3" w:rsidP="003017DB">
                      <w:pPr>
                        <w:pStyle w:val="Caption"/>
                        <w:rPr>
                          <w:noProof/>
                          <w:lang w:val="en-US"/>
                        </w:rPr>
                      </w:pPr>
                      <w:bookmarkStart w:id="3467" w:name="_Toc94361585"/>
                      <w:r>
                        <w:t xml:space="preserve">Gambar 4. </w:t>
                      </w:r>
                      <w:r>
                        <w:fldChar w:fldCharType="begin"/>
                      </w:r>
                      <w:r>
                        <w:instrText xml:space="preserve"> SEQ Gambar_4. \* ARABIC </w:instrText>
                      </w:r>
                      <w:r>
                        <w:fldChar w:fldCharType="separate"/>
                      </w:r>
                      <w:r>
                        <w:rPr>
                          <w:noProof/>
                        </w:rPr>
                        <w:t>72</w:t>
                      </w:r>
                      <w:r>
                        <w:fldChar w:fldCharType="end"/>
                      </w:r>
                      <w:r>
                        <w:rPr>
                          <w:lang w:val="en-US"/>
                        </w:rPr>
                        <w:t xml:space="preserve"> </w:t>
                      </w:r>
                      <w:r>
                        <w:t>Kuisioner Bagian Tiga</w:t>
                      </w:r>
                      <w:bookmarkEnd w:id="3467"/>
                    </w:p>
                  </w:txbxContent>
                </v:textbox>
                <w10:wrap type="topAndBottom"/>
              </v:shape>
            </w:pict>
          </mc:Fallback>
        </mc:AlternateContent>
      </w:r>
      <w:r w:rsidR="00920CFB">
        <w:rPr>
          <w:noProof/>
        </w:rPr>
        <w:pict w14:anchorId="42FEDAB0">
          <v:shape id="_x0000_s1044" type="#_x0000_t75" style="position:absolute;margin-left:0;margin-top:0;width:312.25pt;height:222.05pt;z-index:251905024;mso-position-horizontal:inside;mso-position-horizontal-relative:text;mso-position-vertical:inside;mso-position-vertical-relative:text">
            <v:imagedata r:id="rId140" o:title="Screenshot (63)"/>
            <w10:wrap type="topAndBottom"/>
          </v:shape>
        </w:pict>
      </w:r>
    </w:p>
    <w:p w14:paraId="0563BAFA" w14:textId="77777777" w:rsidR="005F031C" w:rsidRDefault="00BA689A" w:rsidP="005F031C">
      <w:pPr>
        <w:keepNext/>
        <w:spacing w:after="160" w:line="259" w:lineRule="auto"/>
        <w:jc w:val="center"/>
      </w:pPr>
      <w:r w:rsidRPr="00BA689A">
        <w:rPr>
          <w:rFonts w:cs="Arial"/>
          <w:noProof/>
        </w:rPr>
        <w:drawing>
          <wp:inline distT="0" distB="0" distL="0" distR="0" wp14:anchorId="701E8C9B" wp14:editId="386487AD">
            <wp:extent cx="4122930" cy="3025862"/>
            <wp:effectExtent l="0" t="0" r="0" b="3175"/>
            <wp:docPr id="65" name="Picture 65" descr="C:\Users\adip\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ip\Pictures\Screenshots\Screenshot (64).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141394" cy="3039413"/>
                    </a:xfrm>
                    <a:prstGeom prst="rect">
                      <a:avLst/>
                    </a:prstGeom>
                    <a:noFill/>
                    <a:ln>
                      <a:noFill/>
                    </a:ln>
                  </pic:spPr>
                </pic:pic>
              </a:graphicData>
            </a:graphic>
          </wp:inline>
        </w:drawing>
      </w:r>
    </w:p>
    <w:p w14:paraId="2680EDDD" w14:textId="26B4273D" w:rsidR="00641FB6" w:rsidRPr="005F031C" w:rsidRDefault="005F031C" w:rsidP="005F031C">
      <w:pPr>
        <w:pStyle w:val="Caption"/>
        <w:rPr>
          <w:rFonts w:cs="Arial"/>
          <w:lang w:val="en-US"/>
        </w:rPr>
      </w:pPr>
      <w:bookmarkStart w:id="3437" w:name="_Toc94361586"/>
      <w:r>
        <w:t xml:space="preserve">Gambar 4. </w:t>
      </w:r>
      <w:r>
        <w:fldChar w:fldCharType="begin"/>
      </w:r>
      <w:r>
        <w:instrText xml:space="preserve"> SEQ Gambar_4. \* ARABIC </w:instrText>
      </w:r>
      <w:r>
        <w:fldChar w:fldCharType="separate"/>
      </w:r>
      <w:r>
        <w:rPr>
          <w:noProof/>
        </w:rPr>
        <w:t>73</w:t>
      </w:r>
      <w:r>
        <w:fldChar w:fldCharType="end"/>
      </w:r>
      <w:r>
        <w:rPr>
          <w:lang w:val="en-US"/>
        </w:rPr>
        <w:t xml:space="preserve"> </w:t>
      </w:r>
      <w:r>
        <w:t>Kuisioner Bagian Empat</w:t>
      </w:r>
      <w:bookmarkEnd w:id="3437"/>
    </w:p>
    <w:p w14:paraId="2D62FEF1" w14:textId="77777777" w:rsidR="00641FB6" w:rsidRDefault="00641FB6">
      <w:pPr>
        <w:spacing w:after="160" w:line="259" w:lineRule="auto"/>
      </w:pPr>
      <w:r>
        <w:br w:type="page"/>
      </w:r>
    </w:p>
    <w:p w14:paraId="4684A13C" w14:textId="77777777" w:rsidR="005F031C" w:rsidRDefault="00641FB6" w:rsidP="005F031C">
      <w:pPr>
        <w:keepNext/>
        <w:tabs>
          <w:tab w:val="left" w:pos="2584"/>
        </w:tabs>
        <w:spacing w:after="160" w:line="259" w:lineRule="auto"/>
        <w:jc w:val="center"/>
      </w:pPr>
      <w:r w:rsidRPr="00641FB6">
        <w:rPr>
          <w:rFonts w:cs="Arial"/>
          <w:noProof/>
        </w:rPr>
        <w:lastRenderedPageBreak/>
        <w:drawing>
          <wp:inline distT="0" distB="0" distL="0" distR="0" wp14:anchorId="1A4CA704" wp14:editId="179842F1">
            <wp:extent cx="3990853" cy="2983042"/>
            <wp:effectExtent l="0" t="0" r="0" b="8255"/>
            <wp:docPr id="66" name="Picture 66" descr="C:\Users\adip\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ip\Pictures\Screenshots\Screenshot (65).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10458" cy="2997696"/>
                    </a:xfrm>
                    <a:prstGeom prst="rect">
                      <a:avLst/>
                    </a:prstGeom>
                    <a:noFill/>
                    <a:ln>
                      <a:noFill/>
                    </a:ln>
                  </pic:spPr>
                </pic:pic>
              </a:graphicData>
            </a:graphic>
          </wp:inline>
        </w:drawing>
      </w:r>
    </w:p>
    <w:p w14:paraId="62C36C13" w14:textId="7769A345" w:rsidR="00641FB6" w:rsidRDefault="005F031C" w:rsidP="005F031C">
      <w:pPr>
        <w:pStyle w:val="Caption"/>
      </w:pPr>
      <w:bookmarkStart w:id="3438" w:name="_Toc94361587"/>
      <w:r>
        <w:t xml:space="preserve">Gambar 4. </w:t>
      </w:r>
      <w:r>
        <w:fldChar w:fldCharType="begin"/>
      </w:r>
      <w:r>
        <w:instrText xml:space="preserve"> SEQ Gambar_4. \* ARABIC </w:instrText>
      </w:r>
      <w:r>
        <w:fldChar w:fldCharType="separate"/>
      </w:r>
      <w:r>
        <w:rPr>
          <w:noProof/>
        </w:rPr>
        <w:t>74</w:t>
      </w:r>
      <w:r>
        <w:fldChar w:fldCharType="end"/>
      </w:r>
      <w:r>
        <w:rPr>
          <w:lang w:val="en-US"/>
        </w:rPr>
        <w:t xml:space="preserve"> </w:t>
      </w:r>
      <w:r>
        <w:t>Kuisioner Bagian Lima</w:t>
      </w:r>
      <w:bookmarkEnd w:id="3438"/>
    </w:p>
    <w:p w14:paraId="61F0D4FE" w14:textId="77777777" w:rsidR="005F031C" w:rsidRPr="005F031C" w:rsidRDefault="005F031C" w:rsidP="005F031C">
      <w:pPr>
        <w:rPr>
          <w:lang w:val="id-ID"/>
        </w:rPr>
      </w:pPr>
    </w:p>
    <w:p w14:paraId="6B9374A9" w14:textId="77777777" w:rsidR="005F031C" w:rsidRDefault="00641FB6" w:rsidP="005F031C">
      <w:pPr>
        <w:keepNext/>
        <w:tabs>
          <w:tab w:val="left" w:pos="2584"/>
        </w:tabs>
        <w:spacing w:after="160" w:line="259" w:lineRule="auto"/>
        <w:jc w:val="center"/>
      </w:pPr>
      <w:r w:rsidRPr="00641FB6">
        <w:rPr>
          <w:noProof/>
        </w:rPr>
        <w:drawing>
          <wp:inline distT="0" distB="0" distL="0" distR="0" wp14:anchorId="0C824843" wp14:editId="0F23BF84">
            <wp:extent cx="4047344" cy="1356626"/>
            <wp:effectExtent l="0" t="0" r="0" b="0"/>
            <wp:docPr id="72" name="Picture 72" descr="C:\Users\adip\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ip\Pictures\Screenshots\Screenshot (66).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097099" cy="1373303"/>
                    </a:xfrm>
                    <a:prstGeom prst="rect">
                      <a:avLst/>
                    </a:prstGeom>
                    <a:noFill/>
                    <a:ln>
                      <a:noFill/>
                    </a:ln>
                  </pic:spPr>
                </pic:pic>
              </a:graphicData>
            </a:graphic>
          </wp:inline>
        </w:drawing>
      </w:r>
    </w:p>
    <w:p w14:paraId="5DB10612" w14:textId="2639E3A2" w:rsidR="00641FB6" w:rsidRPr="005F031C" w:rsidRDefault="005F031C" w:rsidP="005F031C">
      <w:pPr>
        <w:pStyle w:val="Caption"/>
        <w:rPr>
          <w:lang w:val="en-US"/>
        </w:rPr>
      </w:pPr>
      <w:bookmarkStart w:id="3439" w:name="_Toc94361588"/>
      <w:r>
        <w:t xml:space="preserve">Gambar 4. </w:t>
      </w:r>
      <w:r>
        <w:fldChar w:fldCharType="begin"/>
      </w:r>
      <w:r>
        <w:instrText xml:space="preserve"> SEQ Gambar_4. \* ARABIC </w:instrText>
      </w:r>
      <w:r>
        <w:fldChar w:fldCharType="separate"/>
      </w:r>
      <w:r>
        <w:rPr>
          <w:noProof/>
        </w:rPr>
        <w:t>75</w:t>
      </w:r>
      <w:r>
        <w:fldChar w:fldCharType="end"/>
      </w:r>
      <w:r>
        <w:rPr>
          <w:lang w:val="en-US"/>
        </w:rPr>
        <w:t xml:space="preserve"> </w:t>
      </w:r>
      <w:r>
        <w:t>Kuisioner Bagian Enam</w:t>
      </w:r>
      <w:bookmarkEnd w:id="3439"/>
    </w:p>
    <w:p w14:paraId="129D421F" w14:textId="77777777" w:rsidR="00641FB6" w:rsidRDefault="00641FB6" w:rsidP="00641FB6">
      <w:pPr>
        <w:tabs>
          <w:tab w:val="left" w:pos="2584"/>
        </w:tabs>
        <w:spacing w:after="160" w:line="259" w:lineRule="auto"/>
      </w:pPr>
    </w:p>
    <w:p w14:paraId="0916DECB" w14:textId="728CE5B4" w:rsidR="00641FB6" w:rsidRDefault="00641FB6" w:rsidP="00641FB6">
      <w:pPr>
        <w:tabs>
          <w:tab w:val="left" w:pos="720"/>
        </w:tabs>
        <w:spacing w:after="160" w:line="259" w:lineRule="auto"/>
      </w:pPr>
      <w:r>
        <w:tab/>
        <w:t>Adapun Hasil Penyebaran Kuisioner yang dilakukan dapat di jabarkan sebagai berikut:</w:t>
      </w:r>
    </w:p>
    <w:p w14:paraId="0817C212" w14:textId="77777777" w:rsidR="00711B2F" w:rsidRDefault="00641FB6" w:rsidP="00711B2F">
      <w:pPr>
        <w:pStyle w:val="ListParagraph"/>
        <w:numPr>
          <w:ilvl w:val="0"/>
          <w:numId w:val="91"/>
        </w:numPr>
        <w:tabs>
          <w:tab w:val="left" w:pos="720"/>
        </w:tabs>
        <w:spacing w:after="160" w:line="259" w:lineRule="auto"/>
        <w:ind w:hanging="720"/>
      </w:pPr>
      <w:r>
        <w:t>Nilai Kategori Jawaban</w:t>
      </w:r>
    </w:p>
    <w:p w14:paraId="338822DD" w14:textId="3B348574" w:rsidR="00711B2F" w:rsidRDefault="00711B2F" w:rsidP="00711B2F">
      <w:pPr>
        <w:jc w:val="both"/>
      </w:pPr>
      <w:r>
        <w:tab/>
        <w:t>Nilai kategori jawaban digunakan untuk mengetahui apakah nilai pada setiap jawaban kuesioner dihitung berdasarkan bobot nilai yang dapat dilihat pada tabel dibawah ini.</w:t>
      </w:r>
    </w:p>
    <w:p w14:paraId="50D19C7A" w14:textId="2FE869D6" w:rsidR="005F031C" w:rsidRPr="005F031C" w:rsidRDefault="005F031C" w:rsidP="005F031C">
      <w:pPr>
        <w:pStyle w:val="Caption"/>
        <w:keepNext/>
        <w:rPr>
          <w:lang w:val="en-US"/>
        </w:rPr>
      </w:pPr>
      <w:bookmarkStart w:id="3440" w:name="_Toc94361223"/>
      <w:bookmarkStart w:id="3441" w:name="_Toc94361644"/>
      <w:r>
        <w:t xml:space="preserve">Tabel 4. </w:t>
      </w:r>
      <w:r>
        <w:fldChar w:fldCharType="begin"/>
      </w:r>
      <w:r>
        <w:instrText xml:space="preserve"> SEQ Tabel_4. \* ARABIC </w:instrText>
      </w:r>
      <w:r>
        <w:fldChar w:fldCharType="separate"/>
      </w:r>
      <w:r>
        <w:rPr>
          <w:noProof/>
        </w:rPr>
        <w:t>53</w:t>
      </w:r>
      <w:r>
        <w:fldChar w:fldCharType="end"/>
      </w:r>
      <w:r>
        <w:rPr>
          <w:lang w:val="en-US"/>
        </w:rPr>
        <w:t xml:space="preserve"> </w:t>
      </w:r>
      <w:r>
        <w:rPr>
          <w:lang w:val="en-ID"/>
        </w:rPr>
        <w:t>Nilai Kategori Jawaban</w:t>
      </w:r>
      <w:bookmarkEnd w:id="3440"/>
      <w:bookmarkEnd w:id="3441"/>
    </w:p>
    <w:tbl>
      <w:tblPr>
        <w:tblStyle w:val="TableGrid"/>
        <w:tblW w:w="0" w:type="auto"/>
        <w:tblLook w:val="04A0" w:firstRow="1" w:lastRow="0" w:firstColumn="1" w:lastColumn="0" w:noHBand="0" w:noVBand="1"/>
      </w:tblPr>
      <w:tblGrid>
        <w:gridCol w:w="3963"/>
        <w:gridCol w:w="3964"/>
      </w:tblGrid>
      <w:tr w:rsidR="00711B2F" w14:paraId="214FCB1B" w14:textId="77777777" w:rsidTr="00711B2F">
        <w:tc>
          <w:tcPr>
            <w:tcW w:w="3963" w:type="dxa"/>
          </w:tcPr>
          <w:p w14:paraId="41C7D614" w14:textId="4F5B2579" w:rsidR="00711B2F" w:rsidRPr="00711B2F" w:rsidRDefault="00711B2F" w:rsidP="00711B2F">
            <w:pPr>
              <w:jc w:val="center"/>
              <w:rPr>
                <w:b/>
              </w:rPr>
            </w:pPr>
            <w:r w:rsidRPr="00711B2F">
              <w:rPr>
                <w:b/>
              </w:rPr>
              <w:t>Kategori Jawaban</w:t>
            </w:r>
          </w:p>
        </w:tc>
        <w:tc>
          <w:tcPr>
            <w:tcW w:w="3964" w:type="dxa"/>
          </w:tcPr>
          <w:p w14:paraId="2A6C8C51" w14:textId="245900C9" w:rsidR="00711B2F" w:rsidRPr="00711B2F" w:rsidRDefault="00711B2F" w:rsidP="00711B2F">
            <w:pPr>
              <w:jc w:val="center"/>
              <w:rPr>
                <w:b/>
              </w:rPr>
            </w:pPr>
            <w:r w:rsidRPr="00711B2F">
              <w:rPr>
                <w:b/>
              </w:rPr>
              <w:t>Bobot Nilai</w:t>
            </w:r>
          </w:p>
        </w:tc>
      </w:tr>
      <w:tr w:rsidR="00711B2F" w14:paraId="322E639B" w14:textId="77777777" w:rsidTr="00711B2F">
        <w:tc>
          <w:tcPr>
            <w:tcW w:w="3963" w:type="dxa"/>
          </w:tcPr>
          <w:p w14:paraId="0D2F8FD2" w14:textId="029CA710" w:rsidR="00711B2F" w:rsidRDefault="00711B2F" w:rsidP="00711B2F">
            <w:pPr>
              <w:jc w:val="center"/>
            </w:pPr>
            <w:r>
              <w:t>Sangat Tidak S</w:t>
            </w:r>
            <w:r w:rsidR="00071170">
              <w:t>etuju</w:t>
            </w:r>
          </w:p>
        </w:tc>
        <w:tc>
          <w:tcPr>
            <w:tcW w:w="3964" w:type="dxa"/>
          </w:tcPr>
          <w:p w14:paraId="74AD29ED" w14:textId="19381FA6" w:rsidR="00711B2F" w:rsidRDefault="00711B2F" w:rsidP="00711B2F">
            <w:pPr>
              <w:jc w:val="center"/>
            </w:pPr>
            <w:r>
              <w:t>1</w:t>
            </w:r>
          </w:p>
        </w:tc>
      </w:tr>
      <w:tr w:rsidR="00711B2F" w14:paraId="6D6F0C95" w14:textId="77777777" w:rsidTr="00711B2F">
        <w:tc>
          <w:tcPr>
            <w:tcW w:w="3963" w:type="dxa"/>
          </w:tcPr>
          <w:p w14:paraId="38B00A8D" w14:textId="67D31A8F" w:rsidR="00711B2F" w:rsidRDefault="00711B2F" w:rsidP="00711B2F">
            <w:pPr>
              <w:jc w:val="center"/>
            </w:pPr>
            <w:r>
              <w:t>Tidak Setuju</w:t>
            </w:r>
          </w:p>
        </w:tc>
        <w:tc>
          <w:tcPr>
            <w:tcW w:w="3964" w:type="dxa"/>
          </w:tcPr>
          <w:p w14:paraId="54918383" w14:textId="28AEBF7C" w:rsidR="00711B2F" w:rsidRDefault="00711B2F" w:rsidP="00711B2F">
            <w:pPr>
              <w:jc w:val="center"/>
            </w:pPr>
            <w:r>
              <w:t>2</w:t>
            </w:r>
          </w:p>
        </w:tc>
      </w:tr>
      <w:tr w:rsidR="00711B2F" w14:paraId="172817F0" w14:textId="77777777" w:rsidTr="00711B2F">
        <w:tc>
          <w:tcPr>
            <w:tcW w:w="3963" w:type="dxa"/>
          </w:tcPr>
          <w:p w14:paraId="5842A1B8" w14:textId="12CBFE2B" w:rsidR="00711B2F" w:rsidRDefault="00711B2F" w:rsidP="00711B2F">
            <w:pPr>
              <w:jc w:val="center"/>
            </w:pPr>
            <w:r>
              <w:t>Setuju</w:t>
            </w:r>
          </w:p>
        </w:tc>
        <w:tc>
          <w:tcPr>
            <w:tcW w:w="3964" w:type="dxa"/>
          </w:tcPr>
          <w:p w14:paraId="0F42F7C6" w14:textId="36E27BF5" w:rsidR="00711B2F" w:rsidRDefault="00711B2F" w:rsidP="00711B2F">
            <w:pPr>
              <w:jc w:val="center"/>
            </w:pPr>
            <w:r>
              <w:t>3</w:t>
            </w:r>
          </w:p>
        </w:tc>
      </w:tr>
      <w:tr w:rsidR="00711B2F" w14:paraId="5578A8F0" w14:textId="77777777" w:rsidTr="00711B2F">
        <w:tc>
          <w:tcPr>
            <w:tcW w:w="3963" w:type="dxa"/>
          </w:tcPr>
          <w:p w14:paraId="782AFDB8" w14:textId="23421722" w:rsidR="00711B2F" w:rsidRDefault="00711B2F" w:rsidP="00711B2F">
            <w:pPr>
              <w:jc w:val="center"/>
            </w:pPr>
            <w:r>
              <w:t>Sangat Setuju</w:t>
            </w:r>
          </w:p>
        </w:tc>
        <w:tc>
          <w:tcPr>
            <w:tcW w:w="3964" w:type="dxa"/>
          </w:tcPr>
          <w:p w14:paraId="24546A24" w14:textId="397E4519" w:rsidR="00711B2F" w:rsidRDefault="00711B2F" w:rsidP="00711B2F">
            <w:pPr>
              <w:jc w:val="center"/>
            </w:pPr>
            <w:r>
              <w:t>4</w:t>
            </w:r>
          </w:p>
        </w:tc>
      </w:tr>
    </w:tbl>
    <w:p w14:paraId="4F148187" w14:textId="77777777" w:rsidR="00711B2F" w:rsidRDefault="00711B2F" w:rsidP="00711B2F">
      <w:pPr>
        <w:jc w:val="both"/>
      </w:pPr>
    </w:p>
    <w:p w14:paraId="68C9C229" w14:textId="4D70326C" w:rsidR="00641FB6" w:rsidRDefault="00641FB6" w:rsidP="00641FB6">
      <w:pPr>
        <w:pStyle w:val="ListParagraph"/>
        <w:numPr>
          <w:ilvl w:val="0"/>
          <w:numId w:val="91"/>
        </w:numPr>
        <w:tabs>
          <w:tab w:val="left" w:pos="720"/>
        </w:tabs>
        <w:spacing w:after="160" w:line="259" w:lineRule="auto"/>
        <w:ind w:hanging="720"/>
      </w:pPr>
      <w:r>
        <w:t>Jarak Interval Nilai</w:t>
      </w:r>
    </w:p>
    <w:p w14:paraId="01FF89DC" w14:textId="2758E7F1" w:rsidR="00711B2F" w:rsidRDefault="00711B2F" w:rsidP="00711B2F">
      <w:pPr>
        <w:ind w:firstLine="720"/>
      </w:pPr>
      <w:r>
        <w:t>Jarak Interval Nilai Merupakan cara untuk menghitung dan menemukan jarak rentang nilai skor terendah hingga tertinggi</w:t>
      </w:r>
    </w:p>
    <w:p w14:paraId="7BDB3E7E" w14:textId="45E4424F" w:rsidR="00711B2F" w:rsidRDefault="00711B2F" w:rsidP="00711B2F">
      <w:pPr>
        <w:ind w:firstLine="720"/>
      </w:pPr>
      <w:r>
        <w:t xml:space="preserve">Jarak Interval = </w:t>
      </w:r>
      <m:oMath>
        <m:f>
          <m:fPr>
            <m:ctrlPr>
              <w:rPr>
                <w:rFonts w:ascii="Cambria Math" w:hAnsi="Cambria Math" w:cs="Arial"/>
                <w:i/>
              </w:rPr>
            </m:ctrlPr>
          </m:fPr>
          <m:num>
            <m:r>
              <w:rPr>
                <w:rFonts w:ascii="Cambria Math" w:hAnsi="Cambria Math" w:cs="Arial"/>
              </w:rPr>
              <m:t>Bobot poin tertinggi – bobot poin terendah</m:t>
            </m:r>
          </m:num>
          <m:den>
            <m:r>
              <w:rPr>
                <w:rFonts w:ascii="Cambria Math" w:hAnsi="Cambria Math" w:cs="Arial"/>
              </w:rPr>
              <m:t>jumlah poin</m:t>
            </m:r>
          </m:den>
        </m:f>
      </m:oMath>
    </w:p>
    <w:p w14:paraId="3F820097" w14:textId="6BF113B4" w:rsidR="00071170" w:rsidRDefault="00071170" w:rsidP="00711B2F">
      <w:pPr>
        <w:ind w:firstLine="720"/>
      </w:pPr>
      <w:r>
        <w:t xml:space="preserve">Maka </w:t>
      </w:r>
      <m:oMath>
        <m:f>
          <m:fPr>
            <m:ctrlPr>
              <w:rPr>
                <w:rFonts w:ascii="Cambria Math" w:hAnsi="Cambria Math"/>
                <w:i/>
              </w:rPr>
            </m:ctrlPr>
          </m:fPr>
          <m:num>
            <m:r>
              <w:rPr>
                <w:rFonts w:ascii="Cambria Math" w:hAnsi="Cambria Math"/>
              </w:rPr>
              <m:t>4-3</m:t>
            </m:r>
          </m:num>
          <m:den>
            <m:r>
              <w:rPr>
                <w:rFonts w:ascii="Cambria Math" w:hAnsi="Cambria Math"/>
              </w:rPr>
              <m:t>4</m:t>
            </m:r>
          </m:den>
        </m:f>
      </m:oMath>
      <w:r>
        <w:t xml:space="preserve">  = 0,75</w:t>
      </w:r>
    </w:p>
    <w:p w14:paraId="0532EFAF" w14:textId="703BB786" w:rsidR="00071170" w:rsidRDefault="00071170" w:rsidP="00071170">
      <w:pPr>
        <w:ind w:firstLine="720"/>
      </w:pPr>
      <w:r>
        <w:t>Jadi jarak interval skor dari 1,0 hingga 0.4 yaitu 0,75 Berikut adalah kriteria nilai skor terbesar internal yang dapat dilihat pada tabel dibawah ini.</w:t>
      </w:r>
    </w:p>
    <w:p w14:paraId="2936D488" w14:textId="39E92E47" w:rsidR="005F031C" w:rsidRPr="005F031C" w:rsidRDefault="005F031C" w:rsidP="005F031C">
      <w:pPr>
        <w:pStyle w:val="Caption"/>
        <w:keepNext/>
        <w:rPr>
          <w:lang w:val="en-US"/>
        </w:rPr>
      </w:pPr>
      <w:bookmarkStart w:id="3442" w:name="_Toc94361224"/>
      <w:bookmarkStart w:id="3443" w:name="_Toc94361645"/>
      <w:r>
        <w:t xml:space="preserve">Tabel 4. </w:t>
      </w:r>
      <w:r>
        <w:fldChar w:fldCharType="begin"/>
      </w:r>
      <w:r>
        <w:instrText xml:space="preserve"> SEQ Tabel_4. \* ARABIC </w:instrText>
      </w:r>
      <w:r>
        <w:fldChar w:fldCharType="separate"/>
      </w:r>
      <w:r>
        <w:rPr>
          <w:noProof/>
        </w:rPr>
        <w:t>54</w:t>
      </w:r>
      <w:r>
        <w:fldChar w:fldCharType="end"/>
      </w:r>
      <w:r>
        <w:rPr>
          <w:lang w:val="en-US"/>
        </w:rPr>
        <w:t xml:space="preserve"> </w:t>
      </w:r>
      <w:r>
        <w:rPr>
          <w:lang w:val="en-ID"/>
        </w:rPr>
        <w:t>Jarak Interval Nilai</w:t>
      </w:r>
      <w:bookmarkEnd w:id="3442"/>
      <w:bookmarkEnd w:id="3443"/>
    </w:p>
    <w:tbl>
      <w:tblPr>
        <w:tblStyle w:val="TableGrid"/>
        <w:tblW w:w="0" w:type="auto"/>
        <w:tblLook w:val="04A0" w:firstRow="1" w:lastRow="0" w:firstColumn="1" w:lastColumn="0" w:noHBand="0" w:noVBand="1"/>
      </w:tblPr>
      <w:tblGrid>
        <w:gridCol w:w="3963"/>
        <w:gridCol w:w="3964"/>
      </w:tblGrid>
      <w:tr w:rsidR="00071170" w14:paraId="453382E3" w14:textId="77777777" w:rsidTr="00A21002">
        <w:tc>
          <w:tcPr>
            <w:tcW w:w="3963" w:type="dxa"/>
          </w:tcPr>
          <w:p w14:paraId="3FDD804E" w14:textId="42B7F5CD" w:rsidR="00071170" w:rsidRPr="00711B2F" w:rsidRDefault="00071170" w:rsidP="00071170">
            <w:pPr>
              <w:jc w:val="center"/>
              <w:rPr>
                <w:b/>
              </w:rPr>
            </w:pPr>
            <w:r>
              <w:rPr>
                <w:b/>
              </w:rPr>
              <w:t>Keterangan</w:t>
            </w:r>
          </w:p>
        </w:tc>
        <w:tc>
          <w:tcPr>
            <w:tcW w:w="3964" w:type="dxa"/>
          </w:tcPr>
          <w:p w14:paraId="2F9012F1" w14:textId="43484915" w:rsidR="00071170" w:rsidRPr="00711B2F" w:rsidRDefault="00071170" w:rsidP="00A21002">
            <w:pPr>
              <w:jc w:val="center"/>
              <w:rPr>
                <w:b/>
              </w:rPr>
            </w:pPr>
            <w:r>
              <w:rPr>
                <w:b/>
              </w:rPr>
              <w:t>Skor</w:t>
            </w:r>
          </w:p>
        </w:tc>
      </w:tr>
      <w:tr w:rsidR="00071170" w14:paraId="04A7269D" w14:textId="77777777" w:rsidTr="00A21002">
        <w:tc>
          <w:tcPr>
            <w:tcW w:w="3963" w:type="dxa"/>
          </w:tcPr>
          <w:p w14:paraId="64312869" w14:textId="4218EDEF" w:rsidR="00071170" w:rsidRDefault="00071170" w:rsidP="00071170">
            <w:pPr>
              <w:jc w:val="center"/>
            </w:pPr>
            <w:r>
              <w:t>Sangat Setuju</w:t>
            </w:r>
          </w:p>
        </w:tc>
        <w:tc>
          <w:tcPr>
            <w:tcW w:w="3964" w:type="dxa"/>
          </w:tcPr>
          <w:p w14:paraId="4CE83E34" w14:textId="2767C6EF" w:rsidR="00071170" w:rsidRDefault="00071170" w:rsidP="00A21002">
            <w:pPr>
              <w:jc w:val="center"/>
            </w:pPr>
            <w:r>
              <w:t>3,25 – 4,0</w:t>
            </w:r>
          </w:p>
        </w:tc>
      </w:tr>
      <w:tr w:rsidR="00071170" w14:paraId="4D8EEE1A" w14:textId="77777777" w:rsidTr="00A21002">
        <w:tc>
          <w:tcPr>
            <w:tcW w:w="3963" w:type="dxa"/>
          </w:tcPr>
          <w:p w14:paraId="1B8100B9" w14:textId="6D2EA830" w:rsidR="00071170" w:rsidRDefault="00071170" w:rsidP="00071170">
            <w:pPr>
              <w:jc w:val="center"/>
            </w:pPr>
            <w:r>
              <w:t>Setuju</w:t>
            </w:r>
          </w:p>
        </w:tc>
        <w:tc>
          <w:tcPr>
            <w:tcW w:w="3964" w:type="dxa"/>
          </w:tcPr>
          <w:p w14:paraId="3F0568B6" w14:textId="5EC69BD3" w:rsidR="00071170" w:rsidRDefault="00071170" w:rsidP="00A21002">
            <w:pPr>
              <w:jc w:val="center"/>
            </w:pPr>
            <w:r>
              <w:t>2,5 – 2,24</w:t>
            </w:r>
          </w:p>
        </w:tc>
      </w:tr>
      <w:tr w:rsidR="00071170" w14:paraId="388FDC16" w14:textId="77777777" w:rsidTr="00A21002">
        <w:tc>
          <w:tcPr>
            <w:tcW w:w="3963" w:type="dxa"/>
          </w:tcPr>
          <w:p w14:paraId="7F512911" w14:textId="6FFE8D47" w:rsidR="00071170" w:rsidRDefault="00071170" w:rsidP="00A21002">
            <w:pPr>
              <w:jc w:val="center"/>
            </w:pPr>
            <w:r>
              <w:t>Tidak Setuju</w:t>
            </w:r>
          </w:p>
        </w:tc>
        <w:tc>
          <w:tcPr>
            <w:tcW w:w="3964" w:type="dxa"/>
          </w:tcPr>
          <w:p w14:paraId="67A17845" w14:textId="186ECA04" w:rsidR="00071170" w:rsidRDefault="00071170" w:rsidP="00A21002">
            <w:pPr>
              <w:jc w:val="center"/>
            </w:pPr>
            <w:r>
              <w:t>1,75 – 2,4</w:t>
            </w:r>
          </w:p>
        </w:tc>
      </w:tr>
      <w:tr w:rsidR="00071170" w14:paraId="09799C0C" w14:textId="77777777" w:rsidTr="00A21002">
        <w:tc>
          <w:tcPr>
            <w:tcW w:w="3963" w:type="dxa"/>
          </w:tcPr>
          <w:p w14:paraId="01FB1CDA" w14:textId="020875CF" w:rsidR="00071170" w:rsidRDefault="00071170" w:rsidP="00A21002">
            <w:pPr>
              <w:jc w:val="center"/>
            </w:pPr>
            <w:r>
              <w:t>Sangat Tidak Setuju</w:t>
            </w:r>
          </w:p>
        </w:tc>
        <w:tc>
          <w:tcPr>
            <w:tcW w:w="3964" w:type="dxa"/>
          </w:tcPr>
          <w:p w14:paraId="198E770B" w14:textId="659A3133" w:rsidR="00071170" w:rsidRDefault="00071170" w:rsidP="00A21002">
            <w:pPr>
              <w:jc w:val="center"/>
            </w:pPr>
            <w:r>
              <w:t>1,0 – 1,74</w:t>
            </w:r>
          </w:p>
        </w:tc>
      </w:tr>
    </w:tbl>
    <w:p w14:paraId="3DFC7343" w14:textId="77777777" w:rsidR="00071170" w:rsidRDefault="00071170" w:rsidP="00071170">
      <w:pPr>
        <w:ind w:firstLine="720"/>
      </w:pPr>
    </w:p>
    <w:p w14:paraId="09F5DA93" w14:textId="5C1F302D" w:rsidR="00711B2F" w:rsidRDefault="00711B2F" w:rsidP="00641FB6">
      <w:pPr>
        <w:pStyle w:val="ListParagraph"/>
        <w:numPr>
          <w:ilvl w:val="0"/>
          <w:numId w:val="91"/>
        </w:numPr>
        <w:tabs>
          <w:tab w:val="left" w:pos="720"/>
        </w:tabs>
        <w:spacing w:after="160" w:line="259" w:lineRule="auto"/>
        <w:ind w:hanging="720"/>
      </w:pPr>
      <w:r>
        <w:t>Jarak Interval Presentase</w:t>
      </w:r>
    </w:p>
    <w:p w14:paraId="675E6D28" w14:textId="6C31F06B" w:rsidR="00071170" w:rsidRDefault="00071170" w:rsidP="00071170">
      <w:pPr>
        <w:ind w:firstLine="720"/>
      </w:pPr>
      <w:r>
        <w:t>Jarak Interval Presentasi digunakan untuk menentukan jarak nilai presentasi 100%.</w:t>
      </w:r>
    </w:p>
    <w:p w14:paraId="4279F8B8" w14:textId="2EBC014F" w:rsidR="005F031C" w:rsidRPr="005F031C" w:rsidRDefault="005F031C" w:rsidP="005F031C">
      <w:pPr>
        <w:pStyle w:val="Caption"/>
        <w:keepNext/>
        <w:rPr>
          <w:lang w:val="en-US"/>
        </w:rPr>
      </w:pPr>
      <w:bookmarkStart w:id="3444" w:name="_Toc94361225"/>
      <w:bookmarkStart w:id="3445" w:name="_Toc94361646"/>
      <w:r>
        <w:t xml:space="preserve">Tabel 4. </w:t>
      </w:r>
      <w:r>
        <w:fldChar w:fldCharType="begin"/>
      </w:r>
      <w:r>
        <w:instrText xml:space="preserve"> SEQ Tabel_4. \* ARABIC </w:instrText>
      </w:r>
      <w:r>
        <w:fldChar w:fldCharType="separate"/>
      </w:r>
      <w:r>
        <w:rPr>
          <w:noProof/>
        </w:rPr>
        <w:t>55</w:t>
      </w:r>
      <w:r>
        <w:fldChar w:fldCharType="end"/>
      </w:r>
      <w:r>
        <w:rPr>
          <w:lang w:val="en-US"/>
        </w:rPr>
        <w:t xml:space="preserve"> </w:t>
      </w:r>
      <w:r>
        <w:rPr>
          <w:lang w:val="en-ID"/>
        </w:rPr>
        <w:t>Jarak Interval Presentase</w:t>
      </w:r>
      <w:bookmarkEnd w:id="3444"/>
      <w:bookmarkEnd w:id="3445"/>
    </w:p>
    <w:tbl>
      <w:tblPr>
        <w:tblStyle w:val="TableGrid"/>
        <w:tblW w:w="0" w:type="auto"/>
        <w:tblLook w:val="04A0" w:firstRow="1" w:lastRow="0" w:firstColumn="1" w:lastColumn="0" w:noHBand="0" w:noVBand="1"/>
      </w:tblPr>
      <w:tblGrid>
        <w:gridCol w:w="3963"/>
        <w:gridCol w:w="3964"/>
      </w:tblGrid>
      <w:tr w:rsidR="00071170" w14:paraId="6DC6AE2A" w14:textId="77777777" w:rsidTr="00A21002">
        <w:tc>
          <w:tcPr>
            <w:tcW w:w="3963" w:type="dxa"/>
          </w:tcPr>
          <w:p w14:paraId="25EAFFF9" w14:textId="77777777" w:rsidR="00071170" w:rsidRPr="00711B2F" w:rsidRDefault="00071170" w:rsidP="00A21002">
            <w:pPr>
              <w:jc w:val="center"/>
              <w:rPr>
                <w:b/>
              </w:rPr>
            </w:pPr>
            <w:r>
              <w:rPr>
                <w:b/>
              </w:rPr>
              <w:t>Keterangan</w:t>
            </w:r>
          </w:p>
        </w:tc>
        <w:tc>
          <w:tcPr>
            <w:tcW w:w="3964" w:type="dxa"/>
          </w:tcPr>
          <w:p w14:paraId="436AA848" w14:textId="750AD3EB" w:rsidR="00071170" w:rsidRPr="00711B2F" w:rsidRDefault="00071170" w:rsidP="00A21002">
            <w:pPr>
              <w:jc w:val="center"/>
              <w:rPr>
                <w:b/>
              </w:rPr>
            </w:pPr>
            <w:r>
              <w:rPr>
                <w:b/>
              </w:rPr>
              <w:t>Presentase</w:t>
            </w:r>
          </w:p>
        </w:tc>
      </w:tr>
      <w:tr w:rsidR="00071170" w14:paraId="4842C568" w14:textId="77777777" w:rsidTr="00A21002">
        <w:tc>
          <w:tcPr>
            <w:tcW w:w="3963" w:type="dxa"/>
          </w:tcPr>
          <w:p w14:paraId="7A14838E" w14:textId="0D032F25" w:rsidR="00071170" w:rsidRDefault="00071170" w:rsidP="00071170">
            <w:pPr>
              <w:jc w:val="center"/>
            </w:pPr>
            <w:r>
              <w:t>Sangat Setuju</w:t>
            </w:r>
          </w:p>
        </w:tc>
        <w:tc>
          <w:tcPr>
            <w:tcW w:w="3964" w:type="dxa"/>
          </w:tcPr>
          <w:p w14:paraId="0007D9FF" w14:textId="71336BDE" w:rsidR="00071170" w:rsidRDefault="00373E19" w:rsidP="00071170">
            <w:pPr>
              <w:jc w:val="center"/>
            </w:pPr>
            <w:r>
              <w:t>75% - 100%</w:t>
            </w:r>
          </w:p>
        </w:tc>
      </w:tr>
      <w:tr w:rsidR="00071170" w14:paraId="5CC618A9" w14:textId="77777777" w:rsidTr="00A21002">
        <w:tc>
          <w:tcPr>
            <w:tcW w:w="3963" w:type="dxa"/>
          </w:tcPr>
          <w:p w14:paraId="449C0258" w14:textId="4A903B03" w:rsidR="00071170" w:rsidRDefault="00071170" w:rsidP="00071170">
            <w:pPr>
              <w:jc w:val="center"/>
            </w:pPr>
            <w:r>
              <w:t>Setuju</w:t>
            </w:r>
          </w:p>
        </w:tc>
        <w:tc>
          <w:tcPr>
            <w:tcW w:w="3964" w:type="dxa"/>
          </w:tcPr>
          <w:p w14:paraId="3012D019" w14:textId="21D08439" w:rsidR="00071170" w:rsidRDefault="00373E19" w:rsidP="00373E19">
            <w:pPr>
              <w:jc w:val="center"/>
            </w:pPr>
            <w:r>
              <w:t>50% - 74%</w:t>
            </w:r>
          </w:p>
        </w:tc>
      </w:tr>
      <w:tr w:rsidR="00071170" w14:paraId="74D86C35" w14:textId="77777777" w:rsidTr="00A21002">
        <w:tc>
          <w:tcPr>
            <w:tcW w:w="3963" w:type="dxa"/>
          </w:tcPr>
          <w:p w14:paraId="36ACF379" w14:textId="7730E791" w:rsidR="00071170" w:rsidRDefault="00071170" w:rsidP="00071170">
            <w:pPr>
              <w:jc w:val="center"/>
            </w:pPr>
            <w:r>
              <w:t>Tidak Setuju</w:t>
            </w:r>
          </w:p>
        </w:tc>
        <w:tc>
          <w:tcPr>
            <w:tcW w:w="3964" w:type="dxa"/>
          </w:tcPr>
          <w:p w14:paraId="240527E6" w14:textId="550F9BD8" w:rsidR="00071170" w:rsidRDefault="00373E19" w:rsidP="00071170">
            <w:pPr>
              <w:jc w:val="center"/>
            </w:pPr>
            <w:r>
              <w:t>25% - 49%</w:t>
            </w:r>
          </w:p>
        </w:tc>
      </w:tr>
      <w:tr w:rsidR="00071170" w14:paraId="3A77A584" w14:textId="77777777" w:rsidTr="00A21002">
        <w:tc>
          <w:tcPr>
            <w:tcW w:w="3963" w:type="dxa"/>
          </w:tcPr>
          <w:p w14:paraId="2DBC1C4D" w14:textId="242AFF03" w:rsidR="00071170" w:rsidRDefault="00071170" w:rsidP="00071170">
            <w:pPr>
              <w:jc w:val="center"/>
            </w:pPr>
            <w:r>
              <w:t>Sangat Tidak Setuju</w:t>
            </w:r>
          </w:p>
        </w:tc>
        <w:tc>
          <w:tcPr>
            <w:tcW w:w="3964" w:type="dxa"/>
          </w:tcPr>
          <w:p w14:paraId="249670F1" w14:textId="3F7DF2AA" w:rsidR="00071170" w:rsidRDefault="00373E19" w:rsidP="00071170">
            <w:pPr>
              <w:jc w:val="center"/>
            </w:pPr>
            <w:r>
              <w:t>0% - 24%</w:t>
            </w:r>
          </w:p>
        </w:tc>
      </w:tr>
    </w:tbl>
    <w:p w14:paraId="396D79A8" w14:textId="77777777" w:rsidR="00E8211D" w:rsidRDefault="00E8211D" w:rsidP="00071170">
      <w:pPr>
        <w:ind w:firstLine="720"/>
      </w:pPr>
    </w:p>
    <w:p w14:paraId="4B8F5FFA" w14:textId="171FC8F7" w:rsidR="00071170" w:rsidRDefault="00E8211D" w:rsidP="00E8211D">
      <w:pPr>
        <w:ind w:firstLine="720"/>
      </w:pPr>
      <w:r>
        <w:t>Berdasarkan hasil dari perhitungan kuesioner dibawah ini diperoleh total rata-rata 36,5 dengan persentase 91,3 % hasil rangkuman kuesioner tersebut pada tabel dibawah ini.</w:t>
      </w:r>
    </w:p>
    <w:p w14:paraId="30986AC6" w14:textId="35767A09" w:rsidR="005F031C" w:rsidRPr="005F031C" w:rsidRDefault="005F031C" w:rsidP="005F031C">
      <w:pPr>
        <w:pStyle w:val="Caption"/>
        <w:keepNext/>
        <w:rPr>
          <w:lang w:val="en-US"/>
        </w:rPr>
      </w:pPr>
      <w:bookmarkStart w:id="3446" w:name="_Toc94361226"/>
      <w:bookmarkStart w:id="3447" w:name="_Toc94361647"/>
      <w:r>
        <w:t xml:space="preserve">Tabel 4. </w:t>
      </w:r>
      <w:r>
        <w:fldChar w:fldCharType="begin"/>
      </w:r>
      <w:r>
        <w:instrText xml:space="preserve"> SEQ Tabel_4. \* ARABIC </w:instrText>
      </w:r>
      <w:r>
        <w:fldChar w:fldCharType="separate"/>
      </w:r>
      <w:r>
        <w:rPr>
          <w:noProof/>
        </w:rPr>
        <w:t>56</w:t>
      </w:r>
      <w:r>
        <w:fldChar w:fldCharType="end"/>
      </w:r>
      <w:r>
        <w:rPr>
          <w:lang w:val="en-US"/>
        </w:rPr>
        <w:t xml:space="preserve"> </w:t>
      </w:r>
      <w:r>
        <w:rPr>
          <w:lang w:val="en-ID"/>
        </w:rPr>
        <w:t>Hasil Rangkuman Pengujian Kuisioner</w:t>
      </w:r>
      <w:bookmarkEnd w:id="3446"/>
      <w:bookmarkEnd w:id="3447"/>
    </w:p>
    <w:tbl>
      <w:tblPr>
        <w:tblStyle w:val="TableGrid"/>
        <w:tblW w:w="0" w:type="auto"/>
        <w:tblLook w:val="04A0" w:firstRow="1" w:lastRow="0" w:firstColumn="1" w:lastColumn="0" w:noHBand="0" w:noVBand="1"/>
      </w:tblPr>
      <w:tblGrid>
        <w:gridCol w:w="1664"/>
        <w:gridCol w:w="417"/>
        <w:gridCol w:w="418"/>
        <w:gridCol w:w="418"/>
        <w:gridCol w:w="418"/>
        <w:gridCol w:w="418"/>
        <w:gridCol w:w="418"/>
        <w:gridCol w:w="418"/>
        <w:gridCol w:w="463"/>
        <w:gridCol w:w="530"/>
        <w:gridCol w:w="635"/>
        <w:gridCol w:w="796"/>
        <w:gridCol w:w="914"/>
      </w:tblGrid>
      <w:tr w:rsidR="00913902" w14:paraId="6863542F" w14:textId="5A42C8D1" w:rsidTr="005F031C">
        <w:trPr>
          <w:trHeight w:val="579"/>
        </w:trPr>
        <w:tc>
          <w:tcPr>
            <w:tcW w:w="1664" w:type="dxa"/>
            <w:vMerge w:val="restart"/>
          </w:tcPr>
          <w:p w14:paraId="313BF608" w14:textId="53498585" w:rsidR="00913902" w:rsidRPr="000343C4" w:rsidRDefault="00913902" w:rsidP="000343C4">
            <w:pPr>
              <w:tabs>
                <w:tab w:val="left" w:pos="2762"/>
              </w:tabs>
              <w:spacing w:after="160" w:line="259" w:lineRule="auto"/>
              <w:jc w:val="center"/>
              <w:rPr>
                <w:rFonts w:cs="Arial"/>
                <w:b/>
                <w:lang w:val="en-ID"/>
              </w:rPr>
            </w:pPr>
            <w:r w:rsidRPr="000343C4">
              <w:rPr>
                <w:rFonts w:cs="Arial"/>
                <w:b/>
                <w:lang w:val="en-ID"/>
              </w:rPr>
              <w:t>Responden</w:t>
            </w:r>
          </w:p>
        </w:tc>
        <w:tc>
          <w:tcPr>
            <w:tcW w:w="4553" w:type="dxa"/>
            <w:gridSpan w:val="10"/>
          </w:tcPr>
          <w:p w14:paraId="08C94FAE" w14:textId="581C38F8" w:rsidR="00913902" w:rsidRPr="000343C4" w:rsidRDefault="00913902" w:rsidP="000343C4">
            <w:pPr>
              <w:tabs>
                <w:tab w:val="left" w:pos="2762"/>
              </w:tabs>
              <w:spacing w:after="160" w:line="259" w:lineRule="auto"/>
              <w:jc w:val="center"/>
              <w:rPr>
                <w:rFonts w:cs="Arial"/>
                <w:b/>
                <w:lang w:val="en-ID"/>
              </w:rPr>
            </w:pPr>
            <w:r w:rsidRPr="000343C4">
              <w:rPr>
                <w:rFonts w:cs="Arial"/>
                <w:b/>
                <w:lang w:val="en-ID"/>
              </w:rPr>
              <w:t>Nomor Pertanyaan dan Bobot Nilai</w:t>
            </w:r>
          </w:p>
        </w:tc>
        <w:tc>
          <w:tcPr>
            <w:tcW w:w="796" w:type="dxa"/>
            <w:vMerge w:val="restart"/>
          </w:tcPr>
          <w:p w14:paraId="7C872A01" w14:textId="327D3790" w:rsidR="00913902" w:rsidRPr="000343C4" w:rsidRDefault="00913902" w:rsidP="000343C4">
            <w:pPr>
              <w:tabs>
                <w:tab w:val="left" w:pos="2762"/>
              </w:tabs>
              <w:spacing w:after="160" w:line="259" w:lineRule="auto"/>
              <w:jc w:val="center"/>
              <w:rPr>
                <w:rFonts w:cs="Arial"/>
                <w:b/>
                <w:lang w:val="en-ID"/>
              </w:rPr>
            </w:pPr>
            <w:r w:rsidRPr="000343C4">
              <w:rPr>
                <w:rFonts w:cs="Arial"/>
                <w:b/>
                <w:lang w:val="en-ID"/>
              </w:rPr>
              <w:t>Total Nilai</w:t>
            </w:r>
          </w:p>
        </w:tc>
        <w:tc>
          <w:tcPr>
            <w:tcW w:w="914" w:type="dxa"/>
            <w:vMerge w:val="restart"/>
          </w:tcPr>
          <w:p w14:paraId="4F1EDB1B" w14:textId="47FC9578" w:rsidR="00913902" w:rsidRPr="000343C4" w:rsidRDefault="00913902" w:rsidP="000343C4">
            <w:pPr>
              <w:tabs>
                <w:tab w:val="left" w:pos="2762"/>
              </w:tabs>
              <w:spacing w:after="160" w:line="259" w:lineRule="auto"/>
              <w:jc w:val="center"/>
              <w:rPr>
                <w:rFonts w:cs="Arial"/>
                <w:b/>
                <w:lang w:val="en-ID"/>
              </w:rPr>
            </w:pPr>
            <w:r w:rsidRPr="000343C4">
              <w:rPr>
                <w:rFonts w:cs="Arial"/>
                <w:b/>
                <w:lang w:val="en-ID"/>
              </w:rPr>
              <w:t>Rata-rata Nilai</w:t>
            </w:r>
          </w:p>
        </w:tc>
      </w:tr>
      <w:tr w:rsidR="00913902" w14:paraId="7951D0EB" w14:textId="77777777" w:rsidTr="005F031C">
        <w:trPr>
          <w:trHeight w:val="314"/>
        </w:trPr>
        <w:tc>
          <w:tcPr>
            <w:tcW w:w="1664" w:type="dxa"/>
            <w:vMerge/>
          </w:tcPr>
          <w:p w14:paraId="57A670EE" w14:textId="77777777" w:rsidR="00913902" w:rsidRPr="000343C4" w:rsidRDefault="00913902" w:rsidP="000343C4">
            <w:pPr>
              <w:tabs>
                <w:tab w:val="left" w:pos="2762"/>
              </w:tabs>
              <w:spacing w:after="160" w:line="259" w:lineRule="auto"/>
              <w:jc w:val="center"/>
              <w:rPr>
                <w:rFonts w:cs="Arial"/>
                <w:b/>
                <w:lang w:val="en-ID"/>
              </w:rPr>
            </w:pPr>
          </w:p>
        </w:tc>
        <w:tc>
          <w:tcPr>
            <w:tcW w:w="417" w:type="dxa"/>
            <w:vAlign w:val="center"/>
          </w:tcPr>
          <w:p w14:paraId="4C6763DD" w14:textId="3AB40564" w:rsidR="00913902" w:rsidRPr="000343C4" w:rsidRDefault="00913902" w:rsidP="000343C4">
            <w:pPr>
              <w:tabs>
                <w:tab w:val="left" w:pos="2762"/>
              </w:tabs>
              <w:spacing w:after="160" w:line="259" w:lineRule="auto"/>
              <w:jc w:val="center"/>
              <w:rPr>
                <w:rFonts w:cs="Arial"/>
                <w:b/>
                <w:lang w:val="en-ID"/>
              </w:rPr>
            </w:pPr>
            <w:r>
              <w:rPr>
                <w:rFonts w:cs="Arial"/>
                <w:b/>
                <w:lang w:val="en-ID"/>
              </w:rPr>
              <w:t>1</w:t>
            </w:r>
          </w:p>
        </w:tc>
        <w:tc>
          <w:tcPr>
            <w:tcW w:w="418" w:type="dxa"/>
            <w:vAlign w:val="center"/>
          </w:tcPr>
          <w:p w14:paraId="356EEDA0" w14:textId="273FAF7C" w:rsidR="00913902" w:rsidRPr="000343C4" w:rsidRDefault="00913902" w:rsidP="000343C4">
            <w:pPr>
              <w:tabs>
                <w:tab w:val="left" w:pos="2762"/>
              </w:tabs>
              <w:spacing w:after="160" w:line="259" w:lineRule="auto"/>
              <w:jc w:val="center"/>
              <w:rPr>
                <w:rFonts w:cs="Arial"/>
                <w:b/>
                <w:lang w:val="en-ID"/>
              </w:rPr>
            </w:pPr>
            <w:r>
              <w:rPr>
                <w:rFonts w:cs="Arial"/>
                <w:b/>
                <w:lang w:val="en-ID"/>
              </w:rPr>
              <w:t>2</w:t>
            </w:r>
          </w:p>
        </w:tc>
        <w:tc>
          <w:tcPr>
            <w:tcW w:w="418" w:type="dxa"/>
            <w:vAlign w:val="center"/>
          </w:tcPr>
          <w:p w14:paraId="7B9EF2E1" w14:textId="513BFFF0" w:rsidR="00913902" w:rsidRPr="000343C4" w:rsidRDefault="00913902" w:rsidP="000343C4">
            <w:pPr>
              <w:tabs>
                <w:tab w:val="left" w:pos="2762"/>
              </w:tabs>
              <w:spacing w:after="160" w:line="259" w:lineRule="auto"/>
              <w:jc w:val="center"/>
              <w:rPr>
                <w:rFonts w:cs="Arial"/>
                <w:b/>
                <w:lang w:val="en-ID"/>
              </w:rPr>
            </w:pPr>
            <w:r>
              <w:rPr>
                <w:rFonts w:cs="Arial"/>
                <w:b/>
                <w:lang w:val="en-ID"/>
              </w:rPr>
              <w:t>3</w:t>
            </w:r>
          </w:p>
        </w:tc>
        <w:tc>
          <w:tcPr>
            <w:tcW w:w="418" w:type="dxa"/>
            <w:vAlign w:val="center"/>
          </w:tcPr>
          <w:p w14:paraId="1BD8A730" w14:textId="05D67681" w:rsidR="00913902" w:rsidRPr="000343C4" w:rsidRDefault="00913902" w:rsidP="000343C4">
            <w:pPr>
              <w:tabs>
                <w:tab w:val="left" w:pos="2762"/>
              </w:tabs>
              <w:spacing w:after="160" w:line="259" w:lineRule="auto"/>
              <w:jc w:val="center"/>
              <w:rPr>
                <w:rFonts w:cs="Arial"/>
                <w:b/>
                <w:lang w:val="en-ID"/>
              </w:rPr>
            </w:pPr>
            <w:r>
              <w:rPr>
                <w:rFonts w:cs="Arial"/>
                <w:b/>
                <w:lang w:val="en-ID"/>
              </w:rPr>
              <w:t>4</w:t>
            </w:r>
          </w:p>
        </w:tc>
        <w:tc>
          <w:tcPr>
            <w:tcW w:w="418" w:type="dxa"/>
            <w:vAlign w:val="center"/>
          </w:tcPr>
          <w:p w14:paraId="6192A33E" w14:textId="0F8CDDF3" w:rsidR="00913902" w:rsidRPr="000343C4" w:rsidRDefault="00913902" w:rsidP="000343C4">
            <w:pPr>
              <w:tabs>
                <w:tab w:val="left" w:pos="2762"/>
              </w:tabs>
              <w:spacing w:after="160" w:line="259" w:lineRule="auto"/>
              <w:jc w:val="center"/>
              <w:rPr>
                <w:rFonts w:cs="Arial"/>
                <w:b/>
                <w:lang w:val="en-ID"/>
              </w:rPr>
            </w:pPr>
            <w:r>
              <w:rPr>
                <w:rFonts w:cs="Arial"/>
                <w:b/>
                <w:lang w:val="en-ID"/>
              </w:rPr>
              <w:t>5</w:t>
            </w:r>
          </w:p>
        </w:tc>
        <w:tc>
          <w:tcPr>
            <w:tcW w:w="418" w:type="dxa"/>
            <w:vAlign w:val="center"/>
          </w:tcPr>
          <w:p w14:paraId="518D7450" w14:textId="2A2B77C3" w:rsidR="00913902" w:rsidRPr="000343C4" w:rsidRDefault="00913902" w:rsidP="000343C4">
            <w:pPr>
              <w:tabs>
                <w:tab w:val="left" w:pos="2762"/>
              </w:tabs>
              <w:spacing w:after="160" w:line="259" w:lineRule="auto"/>
              <w:jc w:val="center"/>
              <w:rPr>
                <w:rFonts w:cs="Arial"/>
                <w:b/>
                <w:lang w:val="en-ID"/>
              </w:rPr>
            </w:pPr>
            <w:r>
              <w:rPr>
                <w:rFonts w:cs="Arial"/>
                <w:b/>
                <w:lang w:val="en-ID"/>
              </w:rPr>
              <w:t>6</w:t>
            </w:r>
          </w:p>
        </w:tc>
        <w:tc>
          <w:tcPr>
            <w:tcW w:w="418" w:type="dxa"/>
            <w:vAlign w:val="center"/>
          </w:tcPr>
          <w:p w14:paraId="274742FD" w14:textId="609E4E6D" w:rsidR="00913902" w:rsidRPr="000343C4" w:rsidRDefault="00913902" w:rsidP="000343C4">
            <w:pPr>
              <w:tabs>
                <w:tab w:val="left" w:pos="2762"/>
              </w:tabs>
              <w:spacing w:after="160" w:line="259" w:lineRule="auto"/>
              <w:jc w:val="center"/>
              <w:rPr>
                <w:rFonts w:cs="Arial"/>
                <w:b/>
                <w:lang w:val="en-ID"/>
              </w:rPr>
            </w:pPr>
            <w:r>
              <w:rPr>
                <w:rFonts w:cs="Arial"/>
                <w:b/>
                <w:lang w:val="en-ID"/>
              </w:rPr>
              <w:t>7</w:t>
            </w:r>
          </w:p>
        </w:tc>
        <w:tc>
          <w:tcPr>
            <w:tcW w:w="463" w:type="dxa"/>
          </w:tcPr>
          <w:p w14:paraId="61F76253" w14:textId="4DC265E6" w:rsidR="00913902" w:rsidRPr="000343C4" w:rsidRDefault="00913902" w:rsidP="000343C4">
            <w:pPr>
              <w:tabs>
                <w:tab w:val="left" w:pos="2762"/>
              </w:tabs>
              <w:spacing w:after="160" w:line="259" w:lineRule="auto"/>
              <w:jc w:val="center"/>
              <w:rPr>
                <w:rFonts w:cs="Arial"/>
                <w:b/>
                <w:lang w:val="en-ID"/>
              </w:rPr>
            </w:pPr>
            <w:r>
              <w:rPr>
                <w:rFonts w:cs="Arial"/>
                <w:b/>
                <w:lang w:val="en-ID"/>
              </w:rPr>
              <w:t>8</w:t>
            </w:r>
          </w:p>
        </w:tc>
        <w:tc>
          <w:tcPr>
            <w:tcW w:w="530" w:type="dxa"/>
          </w:tcPr>
          <w:p w14:paraId="16CC4351" w14:textId="35CC004C" w:rsidR="00913902" w:rsidRPr="000343C4" w:rsidRDefault="00913902" w:rsidP="000343C4">
            <w:pPr>
              <w:tabs>
                <w:tab w:val="left" w:pos="2762"/>
              </w:tabs>
              <w:spacing w:after="160" w:line="259" w:lineRule="auto"/>
              <w:jc w:val="center"/>
              <w:rPr>
                <w:rFonts w:cs="Arial"/>
                <w:b/>
                <w:lang w:val="en-ID"/>
              </w:rPr>
            </w:pPr>
            <w:r>
              <w:rPr>
                <w:rFonts w:cs="Arial"/>
                <w:b/>
                <w:lang w:val="en-ID"/>
              </w:rPr>
              <w:t>9</w:t>
            </w:r>
          </w:p>
        </w:tc>
        <w:tc>
          <w:tcPr>
            <w:tcW w:w="635" w:type="dxa"/>
          </w:tcPr>
          <w:p w14:paraId="302E44AC" w14:textId="6E3431FB" w:rsidR="00913902" w:rsidRPr="000343C4" w:rsidRDefault="00913902" w:rsidP="000343C4">
            <w:pPr>
              <w:tabs>
                <w:tab w:val="left" w:pos="2762"/>
              </w:tabs>
              <w:spacing w:after="160" w:line="259" w:lineRule="auto"/>
              <w:jc w:val="center"/>
              <w:rPr>
                <w:rFonts w:cs="Arial"/>
                <w:b/>
                <w:lang w:val="en-ID"/>
              </w:rPr>
            </w:pPr>
            <w:r>
              <w:rPr>
                <w:rFonts w:cs="Arial"/>
                <w:b/>
                <w:lang w:val="en-ID"/>
              </w:rPr>
              <w:t>10</w:t>
            </w:r>
          </w:p>
        </w:tc>
        <w:tc>
          <w:tcPr>
            <w:tcW w:w="796" w:type="dxa"/>
            <w:vMerge/>
          </w:tcPr>
          <w:p w14:paraId="73E1A64B" w14:textId="2E027AD0" w:rsidR="00913902" w:rsidRPr="000343C4" w:rsidRDefault="00913902" w:rsidP="000343C4">
            <w:pPr>
              <w:tabs>
                <w:tab w:val="left" w:pos="2762"/>
              </w:tabs>
              <w:spacing w:after="160" w:line="259" w:lineRule="auto"/>
              <w:jc w:val="center"/>
              <w:rPr>
                <w:rFonts w:cs="Arial"/>
                <w:b/>
                <w:lang w:val="en-ID"/>
              </w:rPr>
            </w:pPr>
          </w:p>
        </w:tc>
        <w:tc>
          <w:tcPr>
            <w:tcW w:w="914" w:type="dxa"/>
            <w:vMerge/>
          </w:tcPr>
          <w:p w14:paraId="32B588E7" w14:textId="77777777" w:rsidR="00913902" w:rsidRPr="000343C4" w:rsidRDefault="00913902" w:rsidP="000343C4">
            <w:pPr>
              <w:tabs>
                <w:tab w:val="left" w:pos="2762"/>
              </w:tabs>
              <w:spacing w:after="160" w:line="259" w:lineRule="auto"/>
              <w:jc w:val="center"/>
              <w:rPr>
                <w:rFonts w:cs="Arial"/>
                <w:b/>
                <w:lang w:val="en-ID"/>
              </w:rPr>
            </w:pPr>
          </w:p>
        </w:tc>
      </w:tr>
      <w:tr w:rsidR="00913902" w14:paraId="43967FEA" w14:textId="6DC88B33" w:rsidTr="005F031C">
        <w:tc>
          <w:tcPr>
            <w:tcW w:w="1664" w:type="dxa"/>
          </w:tcPr>
          <w:p w14:paraId="45A17799" w14:textId="77AA46F4" w:rsidR="00913902" w:rsidRDefault="00913902" w:rsidP="00641FB6">
            <w:pPr>
              <w:tabs>
                <w:tab w:val="left" w:pos="2762"/>
              </w:tabs>
              <w:spacing w:after="160" w:line="259" w:lineRule="auto"/>
              <w:rPr>
                <w:rFonts w:cs="Arial"/>
                <w:lang w:val="en-ID"/>
              </w:rPr>
            </w:pPr>
            <w:r>
              <w:rPr>
                <w:rFonts w:cs="Arial"/>
                <w:lang w:val="en-ID"/>
              </w:rPr>
              <w:t>Responden 1</w:t>
            </w:r>
          </w:p>
        </w:tc>
        <w:tc>
          <w:tcPr>
            <w:tcW w:w="417" w:type="dxa"/>
          </w:tcPr>
          <w:p w14:paraId="0ECAD482" w14:textId="48964632" w:rsidR="00913902" w:rsidRDefault="00913902" w:rsidP="00641FB6">
            <w:pPr>
              <w:tabs>
                <w:tab w:val="left" w:pos="2762"/>
              </w:tabs>
              <w:spacing w:after="160" w:line="259" w:lineRule="auto"/>
              <w:rPr>
                <w:rFonts w:cs="Arial"/>
                <w:lang w:val="en-ID"/>
              </w:rPr>
            </w:pPr>
            <w:r>
              <w:rPr>
                <w:rFonts w:cs="Arial"/>
                <w:lang w:val="en-ID"/>
              </w:rPr>
              <w:t>4</w:t>
            </w:r>
          </w:p>
        </w:tc>
        <w:tc>
          <w:tcPr>
            <w:tcW w:w="418" w:type="dxa"/>
          </w:tcPr>
          <w:p w14:paraId="1647431D" w14:textId="480FBA2A" w:rsidR="00913902" w:rsidRDefault="00913902" w:rsidP="00641FB6">
            <w:pPr>
              <w:tabs>
                <w:tab w:val="left" w:pos="2762"/>
              </w:tabs>
              <w:spacing w:after="160" w:line="259" w:lineRule="auto"/>
              <w:rPr>
                <w:rFonts w:cs="Arial"/>
                <w:lang w:val="en-ID"/>
              </w:rPr>
            </w:pPr>
            <w:r>
              <w:rPr>
                <w:rFonts w:cs="Arial"/>
                <w:lang w:val="en-ID"/>
              </w:rPr>
              <w:t>3</w:t>
            </w:r>
          </w:p>
        </w:tc>
        <w:tc>
          <w:tcPr>
            <w:tcW w:w="418" w:type="dxa"/>
          </w:tcPr>
          <w:p w14:paraId="46E678BD" w14:textId="1E65BA79" w:rsidR="00913902" w:rsidRDefault="00913902" w:rsidP="00641FB6">
            <w:pPr>
              <w:tabs>
                <w:tab w:val="left" w:pos="2762"/>
              </w:tabs>
              <w:spacing w:after="160" w:line="259" w:lineRule="auto"/>
              <w:rPr>
                <w:rFonts w:cs="Arial"/>
                <w:lang w:val="en-ID"/>
              </w:rPr>
            </w:pPr>
            <w:r>
              <w:rPr>
                <w:rFonts w:cs="Arial"/>
                <w:lang w:val="en-ID"/>
              </w:rPr>
              <w:t>3</w:t>
            </w:r>
          </w:p>
        </w:tc>
        <w:tc>
          <w:tcPr>
            <w:tcW w:w="418" w:type="dxa"/>
          </w:tcPr>
          <w:p w14:paraId="12B2D643" w14:textId="3FAF65EF" w:rsidR="00913902" w:rsidRDefault="00913902" w:rsidP="00641FB6">
            <w:pPr>
              <w:tabs>
                <w:tab w:val="left" w:pos="2762"/>
              </w:tabs>
              <w:spacing w:after="160" w:line="259" w:lineRule="auto"/>
              <w:rPr>
                <w:rFonts w:cs="Arial"/>
                <w:lang w:val="en-ID"/>
              </w:rPr>
            </w:pPr>
            <w:r>
              <w:rPr>
                <w:rFonts w:cs="Arial"/>
                <w:lang w:val="en-ID"/>
              </w:rPr>
              <w:t>3</w:t>
            </w:r>
          </w:p>
        </w:tc>
        <w:tc>
          <w:tcPr>
            <w:tcW w:w="418" w:type="dxa"/>
          </w:tcPr>
          <w:p w14:paraId="71D27585" w14:textId="46E66195" w:rsidR="00913902" w:rsidRDefault="00913902" w:rsidP="00641FB6">
            <w:pPr>
              <w:tabs>
                <w:tab w:val="left" w:pos="2762"/>
              </w:tabs>
              <w:spacing w:after="160" w:line="259" w:lineRule="auto"/>
              <w:rPr>
                <w:rFonts w:cs="Arial"/>
                <w:lang w:val="en-ID"/>
              </w:rPr>
            </w:pPr>
            <w:r>
              <w:rPr>
                <w:rFonts w:cs="Arial"/>
                <w:lang w:val="en-ID"/>
              </w:rPr>
              <w:t>4</w:t>
            </w:r>
          </w:p>
        </w:tc>
        <w:tc>
          <w:tcPr>
            <w:tcW w:w="418" w:type="dxa"/>
          </w:tcPr>
          <w:p w14:paraId="31F35D76" w14:textId="0F3A7037" w:rsidR="00913902" w:rsidRDefault="00913902" w:rsidP="00641FB6">
            <w:pPr>
              <w:tabs>
                <w:tab w:val="left" w:pos="2762"/>
              </w:tabs>
              <w:spacing w:after="160" w:line="259" w:lineRule="auto"/>
              <w:rPr>
                <w:rFonts w:cs="Arial"/>
                <w:lang w:val="en-ID"/>
              </w:rPr>
            </w:pPr>
            <w:r>
              <w:rPr>
                <w:rFonts w:cs="Arial"/>
                <w:lang w:val="en-ID"/>
              </w:rPr>
              <w:t>4</w:t>
            </w:r>
          </w:p>
        </w:tc>
        <w:tc>
          <w:tcPr>
            <w:tcW w:w="418" w:type="dxa"/>
          </w:tcPr>
          <w:p w14:paraId="5E761155" w14:textId="4FEFB4B6" w:rsidR="00913902" w:rsidRDefault="00913902" w:rsidP="00641FB6">
            <w:pPr>
              <w:tabs>
                <w:tab w:val="left" w:pos="2762"/>
              </w:tabs>
              <w:spacing w:after="160" w:line="259" w:lineRule="auto"/>
              <w:rPr>
                <w:rFonts w:cs="Arial"/>
                <w:lang w:val="en-ID"/>
              </w:rPr>
            </w:pPr>
            <w:r>
              <w:rPr>
                <w:rFonts w:cs="Arial"/>
                <w:lang w:val="en-ID"/>
              </w:rPr>
              <w:t>3</w:t>
            </w:r>
          </w:p>
        </w:tc>
        <w:tc>
          <w:tcPr>
            <w:tcW w:w="463" w:type="dxa"/>
          </w:tcPr>
          <w:p w14:paraId="6274E5EF" w14:textId="636E6A3C" w:rsidR="00913902" w:rsidRDefault="00913902" w:rsidP="00641FB6">
            <w:pPr>
              <w:tabs>
                <w:tab w:val="left" w:pos="2762"/>
              </w:tabs>
              <w:spacing w:after="160" w:line="259" w:lineRule="auto"/>
              <w:rPr>
                <w:rFonts w:cs="Arial"/>
                <w:lang w:val="en-ID"/>
              </w:rPr>
            </w:pPr>
            <w:r>
              <w:rPr>
                <w:rFonts w:cs="Arial"/>
                <w:lang w:val="en-ID"/>
              </w:rPr>
              <w:t>3</w:t>
            </w:r>
          </w:p>
        </w:tc>
        <w:tc>
          <w:tcPr>
            <w:tcW w:w="530" w:type="dxa"/>
          </w:tcPr>
          <w:p w14:paraId="53103141" w14:textId="1DEE69F9" w:rsidR="00913902" w:rsidRDefault="00913902" w:rsidP="00641FB6">
            <w:pPr>
              <w:tabs>
                <w:tab w:val="left" w:pos="2762"/>
              </w:tabs>
              <w:spacing w:after="160" w:line="259" w:lineRule="auto"/>
              <w:rPr>
                <w:rFonts w:cs="Arial"/>
                <w:lang w:val="en-ID"/>
              </w:rPr>
            </w:pPr>
            <w:r>
              <w:rPr>
                <w:rFonts w:cs="Arial"/>
                <w:lang w:val="en-ID"/>
              </w:rPr>
              <w:t>3</w:t>
            </w:r>
          </w:p>
        </w:tc>
        <w:tc>
          <w:tcPr>
            <w:tcW w:w="635" w:type="dxa"/>
          </w:tcPr>
          <w:p w14:paraId="68D3CF14" w14:textId="5E6437B1" w:rsidR="00913902" w:rsidRDefault="00913902" w:rsidP="00641FB6">
            <w:pPr>
              <w:tabs>
                <w:tab w:val="left" w:pos="2762"/>
              </w:tabs>
              <w:spacing w:after="160" w:line="259" w:lineRule="auto"/>
              <w:rPr>
                <w:rFonts w:cs="Arial"/>
                <w:lang w:val="en-ID"/>
              </w:rPr>
            </w:pPr>
            <w:r>
              <w:rPr>
                <w:rFonts w:cs="Arial"/>
                <w:lang w:val="en-ID"/>
              </w:rPr>
              <w:t>3</w:t>
            </w:r>
          </w:p>
        </w:tc>
        <w:tc>
          <w:tcPr>
            <w:tcW w:w="796" w:type="dxa"/>
          </w:tcPr>
          <w:p w14:paraId="7283C12B" w14:textId="25F5DD3E" w:rsidR="00913902" w:rsidRDefault="00457354" w:rsidP="00641FB6">
            <w:pPr>
              <w:tabs>
                <w:tab w:val="left" w:pos="2762"/>
              </w:tabs>
              <w:spacing w:after="160" w:line="259" w:lineRule="auto"/>
              <w:rPr>
                <w:rFonts w:cs="Arial"/>
                <w:lang w:val="en-ID"/>
              </w:rPr>
            </w:pPr>
            <w:r>
              <w:rPr>
                <w:rFonts w:cs="Arial"/>
                <w:lang w:val="en-ID"/>
              </w:rPr>
              <w:t>33</w:t>
            </w:r>
          </w:p>
        </w:tc>
        <w:tc>
          <w:tcPr>
            <w:tcW w:w="914" w:type="dxa"/>
          </w:tcPr>
          <w:p w14:paraId="41910F0D" w14:textId="42F4D696" w:rsidR="00913902" w:rsidRDefault="00457354" w:rsidP="00641FB6">
            <w:pPr>
              <w:tabs>
                <w:tab w:val="left" w:pos="2762"/>
              </w:tabs>
              <w:spacing w:after="160" w:line="259" w:lineRule="auto"/>
              <w:rPr>
                <w:rFonts w:cs="Arial"/>
                <w:lang w:val="en-ID"/>
              </w:rPr>
            </w:pPr>
            <w:r>
              <w:rPr>
                <w:rFonts w:cs="Arial"/>
                <w:lang w:val="en-ID"/>
              </w:rPr>
              <w:t>3,3</w:t>
            </w:r>
          </w:p>
        </w:tc>
      </w:tr>
      <w:tr w:rsidR="00913902" w14:paraId="15664CB4" w14:textId="77777777" w:rsidTr="005F031C">
        <w:tc>
          <w:tcPr>
            <w:tcW w:w="1664" w:type="dxa"/>
          </w:tcPr>
          <w:p w14:paraId="0CBD85EA" w14:textId="0400A68B" w:rsidR="00913902" w:rsidRDefault="00913902" w:rsidP="000343C4">
            <w:pPr>
              <w:tabs>
                <w:tab w:val="left" w:pos="2762"/>
              </w:tabs>
              <w:spacing w:after="160" w:line="259" w:lineRule="auto"/>
              <w:rPr>
                <w:rFonts w:cs="Arial"/>
                <w:lang w:val="en-ID"/>
              </w:rPr>
            </w:pPr>
            <w:r>
              <w:rPr>
                <w:rFonts w:cs="Arial"/>
                <w:lang w:val="en-ID"/>
              </w:rPr>
              <w:lastRenderedPageBreak/>
              <w:t>Responden 2</w:t>
            </w:r>
          </w:p>
        </w:tc>
        <w:tc>
          <w:tcPr>
            <w:tcW w:w="417" w:type="dxa"/>
          </w:tcPr>
          <w:p w14:paraId="75919CD2" w14:textId="45B97105" w:rsidR="00913902" w:rsidRDefault="00913902" w:rsidP="000343C4">
            <w:pPr>
              <w:tabs>
                <w:tab w:val="left" w:pos="2762"/>
              </w:tabs>
              <w:spacing w:after="160" w:line="259" w:lineRule="auto"/>
              <w:rPr>
                <w:rFonts w:cs="Arial"/>
                <w:lang w:val="en-ID"/>
              </w:rPr>
            </w:pPr>
            <w:r>
              <w:rPr>
                <w:rFonts w:cs="Arial"/>
                <w:lang w:val="en-ID"/>
              </w:rPr>
              <w:t>3</w:t>
            </w:r>
          </w:p>
        </w:tc>
        <w:tc>
          <w:tcPr>
            <w:tcW w:w="418" w:type="dxa"/>
          </w:tcPr>
          <w:p w14:paraId="6E3A1428" w14:textId="76319FFC" w:rsidR="00913902" w:rsidRDefault="00913902" w:rsidP="000343C4">
            <w:pPr>
              <w:tabs>
                <w:tab w:val="left" w:pos="2762"/>
              </w:tabs>
              <w:spacing w:after="160" w:line="259" w:lineRule="auto"/>
              <w:rPr>
                <w:rFonts w:cs="Arial"/>
                <w:lang w:val="en-ID"/>
              </w:rPr>
            </w:pPr>
            <w:r>
              <w:rPr>
                <w:rFonts w:cs="Arial"/>
                <w:lang w:val="en-ID"/>
              </w:rPr>
              <w:t>3</w:t>
            </w:r>
          </w:p>
        </w:tc>
        <w:tc>
          <w:tcPr>
            <w:tcW w:w="418" w:type="dxa"/>
          </w:tcPr>
          <w:p w14:paraId="452423B7" w14:textId="68D37836"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167AED96" w14:textId="13B79E97" w:rsidR="00913902" w:rsidRDefault="00913902" w:rsidP="000343C4">
            <w:pPr>
              <w:tabs>
                <w:tab w:val="left" w:pos="2762"/>
              </w:tabs>
              <w:spacing w:after="160" w:line="259" w:lineRule="auto"/>
              <w:rPr>
                <w:rFonts w:cs="Arial"/>
                <w:lang w:val="en-ID"/>
              </w:rPr>
            </w:pPr>
            <w:r>
              <w:rPr>
                <w:rFonts w:cs="Arial"/>
                <w:lang w:val="en-ID"/>
              </w:rPr>
              <w:t>3</w:t>
            </w:r>
          </w:p>
        </w:tc>
        <w:tc>
          <w:tcPr>
            <w:tcW w:w="418" w:type="dxa"/>
          </w:tcPr>
          <w:p w14:paraId="04F95FA0" w14:textId="064BBAB6" w:rsidR="00913902" w:rsidRDefault="00913902" w:rsidP="000343C4">
            <w:pPr>
              <w:tabs>
                <w:tab w:val="left" w:pos="2762"/>
              </w:tabs>
              <w:spacing w:after="160" w:line="259" w:lineRule="auto"/>
              <w:rPr>
                <w:rFonts w:cs="Arial"/>
                <w:lang w:val="en-ID"/>
              </w:rPr>
            </w:pPr>
            <w:r>
              <w:rPr>
                <w:rFonts w:cs="Arial"/>
                <w:lang w:val="en-ID"/>
              </w:rPr>
              <w:t>2</w:t>
            </w:r>
          </w:p>
        </w:tc>
        <w:tc>
          <w:tcPr>
            <w:tcW w:w="418" w:type="dxa"/>
          </w:tcPr>
          <w:p w14:paraId="6DD61F37" w14:textId="22467FE8" w:rsidR="00913902" w:rsidRDefault="00913902" w:rsidP="000343C4">
            <w:pPr>
              <w:tabs>
                <w:tab w:val="left" w:pos="2762"/>
              </w:tabs>
              <w:spacing w:after="160" w:line="259" w:lineRule="auto"/>
              <w:rPr>
                <w:rFonts w:cs="Arial"/>
                <w:lang w:val="en-ID"/>
              </w:rPr>
            </w:pPr>
            <w:r>
              <w:rPr>
                <w:rFonts w:cs="Arial"/>
                <w:lang w:val="en-ID"/>
              </w:rPr>
              <w:t>3</w:t>
            </w:r>
          </w:p>
        </w:tc>
        <w:tc>
          <w:tcPr>
            <w:tcW w:w="418" w:type="dxa"/>
          </w:tcPr>
          <w:p w14:paraId="5DC71794" w14:textId="05A5AC12" w:rsidR="00913902" w:rsidRDefault="00913902" w:rsidP="000343C4">
            <w:pPr>
              <w:tabs>
                <w:tab w:val="left" w:pos="2762"/>
              </w:tabs>
              <w:spacing w:after="160" w:line="259" w:lineRule="auto"/>
              <w:rPr>
                <w:rFonts w:cs="Arial"/>
                <w:lang w:val="en-ID"/>
              </w:rPr>
            </w:pPr>
            <w:r>
              <w:rPr>
                <w:rFonts w:cs="Arial"/>
                <w:lang w:val="en-ID"/>
              </w:rPr>
              <w:t>4</w:t>
            </w:r>
          </w:p>
        </w:tc>
        <w:tc>
          <w:tcPr>
            <w:tcW w:w="463" w:type="dxa"/>
          </w:tcPr>
          <w:p w14:paraId="2C0B2D5F" w14:textId="3FC6D846" w:rsidR="00913902" w:rsidRDefault="00913902" w:rsidP="000343C4">
            <w:pPr>
              <w:tabs>
                <w:tab w:val="left" w:pos="2762"/>
              </w:tabs>
              <w:spacing w:after="160" w:line="259" w:lineRule="auto"/>
              <w:rPr>
                <w:rFonts w:cs="Arial"/>
                <w:lang w:val="en-ID"/>
              </w:rPr>
            </w:pPr>
            <w:r>
              <w:rPr>
                <w:rFonts w:cs="Arial"/>
                <w:lang w:val="en-ID"/>
              </w:rPr>
              <w:t>3</w:t>
            </w:r>
          </w:p>
        </w:tc>
        <w:tc>
          <w:tcPr>
            <w:tcW w:w="530" w:type="dxa"/>
          </w:tcPr>
          <w:p w14:paraId="08B19B88" w14:textId="4A63D5F0" w:rsidR="00913902" w:rsidRDefault="00913902" w:rsidP="000343C4">
            <w:pPr>
              <w:tabs>
                <w:tab w:val="left" w:pos="2762"/>
              </w:tabs>
              <w:spacing w:after="160" w:line="259" w:lineRule="auto"/>
              <w:rPr>
                <w:rFonts w:cs="Arial"/>
                <w:lang w:val="en-ID"/>
              </w:rPr>
            </w:pPr>
            <w:r>
              <w:rPr>
                <w:rFonts w:cs="Arial"/>
                <w:lang w:val="en-ID"/>
              </w:rPr>
              <w:t>3</w:t>
            </w:r>
          </w:p>
        </w:tc>
        <w:tc>
          <w:tcPr>
            <w:tcW w:w="635" w:type="dxa"/>
          </w:tcPr>
          <w:p w14:paraId="6AA4A868" w14:textId="7313303A" w:rsidR="00913902" w:rsidRDefault="00913902" w:rsidP="000343C4">
            <w:pPr>
              <w:tabs>
                <w:tab w:val="left" w:pos="2762"/>
              </w:tabs>
              <w:spacing w:after="160" w:line="259" w:lineRule="auto"/>
              <w:rPr>
                <w:rFonts w:cs="Arial"/>
                <w:lang w:val="en-ID"/>
              </w:rPr>
            </w:pPr>
            <w:r>
              <w:rPr>
                <w:rFonts w:cs="Arial"/>
                <w:lang w:val="en-ID"/>
              </w:rPr>
              <w:t>3</w:t>
            </w:r>
          </w:p>
        </w:tc>
        <w:tc>
          <w:tcPr>
            <w:tcW w:w="796" w:type="dxa"/>
          </w:tcPr>
          <w:p w14:paraId="39E08419" w14:textId="64354E57" w:rsidR="00913902" w:rsidRDefault="00457354" w:rsidP="000343C4">
            <w:pPr>
              <w:tabs>
                <w:tab w:val="left" w:pos="2762"/>
              </w:tabs>
              <w:spacing w:after="160" w:line="259" w:lineRule="auto"/>
              <w:rPr>
                <w:rFonts w:cs="Arial"/>
                <w:lang w:val="en-ID"/>
              </w:rPr>
            </w:pPr>
            <w:r>
              <w:rPr>
                <w:rFonts w:cs="Arial"/>
                <w:lang w:val="en-ID"/>
              </w:rPr>
              <w:t>31</w:t>
            </w:r>
          </w:p>
        </w:tc>
        <w:tc>
          <w:tcPr>
            <w:tcW w:w="914" w:type="dxa"/>
          </w:tcPr>
          <w:p w14:paraId="75388C2B" w14:textId="45D90A3D" w:rsidR="00913902" w:rsidRDefault="00457354" w:rsidP="000343C4">
            <w:pPr>
              <w:tabs>
                <w:tab w:val="left" w:pos="2762"/>
              </w:tabs>
              <w:spacing w:after="160" w:line="259" w:lineRule="auto"/>
              <w:rPr>
                <w:rFonts w:cs="Arial"/>
                <w:lang w:val="en-ID"/>
              </w:rPr>
            </w:pPr>
            <w:r>
              <w:rPr>
                <w:rFonts w:cs="Arial"/>
                <w:lang w:val="en-ID"/>
              </w:rPr>
              <w:t>3,1</w:t>
            </w:r>
          </w:p>
        </w:tc>
      </w:tr>
      <w:tr w:rsidR="00913902" w14:paraId="7632BCA4" w14:textId="77777777" w:rsidTr="005F031C">
        <w:tc>
          <w:tcPr>
            <w:tcW w:w="1664" w:type="dxa"/>
          </w:tcPr>
          <w:p w14:paraId="7DBE4849" w14:textId="6C15651F" w:rsidR="00913902" w:rsidRDefault="00913902" w:rsidP="000343C4">
            <w:pPr>
              <w:tabs>
                <w:tab w:val="left" w:pos="2762"/>
              </w:tabs>
              <w:spacing w:after="160" w:line="259" w:lineRule="auto"/>
              <w:rPr>
                <w:rFonts w:cs="Arial"/>
                <w:lang w:val="en-ID"/>
              </w:rPr>
            </w:pPr>
            <w:r>
              <w:rPr>
                <w:rFonts w:cs="Arial"/>
                <w:lang w:val="en-ID"/>
              </w:rPr>
              <w:t>Responden 3</w:t>
            </w:r>
          </w:p>
        </w:tc>
        <w:tc>
          <w:tcPr>
            <w:tcW w:w="417" w:type="dxa"/>
          </w:tcPr>
          <w:p w14:paraId="67B07230" w14:textId="422E0B52"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77197FB0" w14:textId="7B751224"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2844847E" w14:textId="5545E89C"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679B8B7F" w14:textId="75F99A7C"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55436A0B" w14:textId="03A883E2"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1647F8D9" w14:textId="72D819E3"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07E8083E" w14:textId="676620C9" w:rsidR="00913902" w:rsidRDefault="00913902" w:rsidP="000343C4">
            <w:pPr>
              <w:tabs>
                <w:tab w:val="left" w:pos="2762"/>
              </w:tabs>
              <w:spacing w:after="160" w:line="259" w:lineRule="auto"/>
              <w:rPr>
                <w:rFonts w:cs="Arial"/>
                <w:lang w:val="en-ID"/>
              </w:rPr>
            </w:pPr>
            <w:r>
              <w:rPr>
                <w:rFonts w:cs="Arial"/>
                <w:lang w:val="en-ID"/>
              </w:rPr>
              <w:t>4</w:t>
            </w:r>
          </w:p>
        </w:tc>
        <w:tc>
          <w:tcPr>
            <w:tcW w:w="463" w:type="dxa"/>
          </w:tcPr>
          <w:p w14:paraId="5C40FA66" w14:textId="54049AA8" w:rsidR="00913902" w:rsidRDefault="00913902" w:rsidP="000343C4">
            <w:pPr>
              <w:tabs>
                <w:tab w:val="left" w:pos="2762"/>
              </w:tabs>
              <w:spacing w:after="160" w:line="259" w:lineRule="auto"/>
              <w:rPr>
                <w:rFonts w:cs="Arial"/>
                <w:lang w:val="en-ID"/>
              </w:rPr>
            </w:pPr>
            <w:r>
              <w:rPr>
                <w:rFonts w:cs="Arial"/>
                <w:lang w:val="en-ID"/>
              </w:rPr>
              <w:t>4</w:t>
            </w:r>
          </w:p>
        </w:tc>
        <w:tc>
          <w:tcPr>
            <w:tcW w:w="530" w:type="dxa"/>
          </w:tcPr>
          <w:p w14:paraId="75CD9520" w14:textId="4FADFE7D" w:rsidR="00913902" w:rsidRDefault="00913902" w:rsidP="000343C4">
            <w:pPr>
              <w:tabs>
                <w:tab w:val="left" w:pos="2762"/>
              </w:tabs>
              <w:spacing w:after="160" w:line="259" w:lineRule="auto"/>
              <w:rPr>
                <w:rFonts w:cs="Arial"/>
                <w:lang w:val="en-ID"/>
              </w:rPr>
            </w:pPr>
            <w:r>
              <w:rPr>
                <w:rFonts w:cs="Arial"/>
                <w:lang w:val="en-ID"/>
              </w:rPr>
              <w:t>4</w:t>
            </w:r>
          </w:p>
        </w:tc>
        <w:tc>
          <w:tcPr>
            <w:tcW w:w="635" w:type="dxa"/>
          </w:tcPr>
          <w:p w14:paraId="54E8EAE4" w14:textId="6108EAFC" w:rsidR="00913902" w:rsidRDefault="00913902" w:rsidP="000343C4">
            <w:pPr>
              <w:tabs>
                <w:tab w:val="left" w:pos="2762"/>
              </w:tabs>
              <w:spacing w:after="160" w:line="259" w:lineRule="auto"/>
              <w:rPr>
                <w:rFonts w:cs="Arial"/>
                <w:lang w:val="en-ID"/>
              </w:rPr>
            </w:pPr>
            <w:r>
              <w:rPr>
                <w:rFonts w:cs="Arial"/>
                <w:lang w:val="en-ID"/>
              </w:rPr>
              <w:t>4</w:t>
            </w:r>
          </w:p>
        </w:tc>
        <w:tc>
          <w:tcPr>
            <w:tcW w:w="796" w:type="dxa"/>
          </w:tcPr>
          <w:p w14:paraId="6B90DF67" w14:textId="6C0B4FFF" w:rsidR="00913902" w:rsidRDefault="00457354" w:rsidP="000343C4">
            <w:pPr>
              <w:tabs>
                <w:tab w:val="left" w:pos="2762"/>
              </w:tabs>
              <w:spacing w:after="160" w:line="259" w:lineRule="auto"/>
              <w:rPr>
                <w:rFonts w:cs="Arial"/>
                <w:lang w:val="en-ID"/>
              </w:rPr>
            </w:pPr>
            <w:r>
              <w:rPr>
                <w:rFonts w:cs="Arial"/>
                <w:lang w:val="en-ID"/>
              </w:rPr>
              <w:t>40</w:t>
            </w:r>
          </w:p>
        </w:tc>
        <w:tc>
          <w:tcPr>
            <w:tcW w:w="914" w:type="dxa"/>
          </w:tcPr>
          <w:p w14:paraId="2FD76B0E" w14:textId="326AA685" w:rsidR="00913902" w:rsidRDefault="00457354" w:rsidP="000343C4">
            <w:pPr>
              <w:tabs>
                <w:tab w:val="left" w:pos="2762"/>
              </w:tabs>
              <w:spacing w:after="160" w:line="259" w:lineRule="auto"/>
              <w:rPr>
                <w:rFonts w:cs="Arial"/>
                <w:lang w:val="en-ID"/>
              </w:rPr>
            </w:pPr>
            <w:r>
              <w:rPr>
                <w:rFonts w:cs="Arial"/>
                <w:lang w:val="en-ID"/>
              </w:rPr>
              <w:t>4,0</w:t>
            </w:r>
          </w:p>
        </w:tc>
      </w:tr>
      <w:tr w:rsidR="00913902" w14:paraId="41B11A24" w14:textId="77777777" w:rsidTr="005F031C">
        <w:tc>
          <w:tcPr>
            <w:tcW w:w="1664" w:type="dxa"/>
          </w:tcPr>
          <w:p w14:paraId="49A295D6" w14:textId="12C4A095" w:rsidR="00913902" w:rsidRDefault="00913902" w:rsidP="000343C4">
            <w:pPr>
              <w:tabs>
                <w:tab w:val="left" w:pos="2762"/>
              </w:tabs>
              <w:spacing w:after="160" w:line="259" w:lineRule="auto"/>
              <w:rPr>
                <w:rFonts w:cs="Arial"/>
                <w:lang w:val="en-ID"/>
              </w:rPr>
            </w:pPr>
            <w:r>
              <w:rPr>
                <w:rFonts w:cs="Arial"/>
                <w:lang w:val="en-ID"/>
              </w:rPr>
              <w:t>Responden 4</w:t>
            </w:r>
          </w:p>
        </w:tc>
        <w:tc>
          <w:tcPr>
            <w:tcW w:w="417" w:type="dxa"/>
          </w:tcPr>
          <w:p w14:paraId="15FB852F" w14:textId="2E2B9CC4"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6D31293F" w14:textId="5A29CF29"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1208598A" w14:textId="10FD4E6F" w:rsidR="00913902" w:rsidRDefault="00913902" w:rsidP="000343C4">
            <w:pPr>
              <w:tabs>
                <w:tab w:val="left" w:pos="2762"/>
              </w:tabs>
              <w:spacing w:after="160" w:line="259" w:lineRule="auto"/>
              <w:rPr>
                <w:rFonts w:cs="Arial"/>
                <w:lang w:val="en-ID"/>
              </w:rPr>
            </w:pPr>
            <w:r>
              <w:rPr>
                <w:rFonts w:cs="Arial"/>
                <w:lang w:val="en-ID"/>
              </w:rPr>
              <w:t>3</w:t>
            </w:r>
          </w:p>
        </w:tc>
        <w:tc>
          <w:tcPr>
            <w:tcW w:w="418" w:type="dxa"/>
          </w:tcPr>
          <w:p w14:paraId="655FBC27" w14:textId="60B6B96F"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24C206C7" w14:textId="5CF4D19B" w:rsidR="00913902" w:rsidRDefault="00913902" w:rsidP="000343C4">
            <w:pPr>
              <w:tabs>
                <w:tab w:val="left" w:pos="2762"/>
              </w:tabs>
              <w:spacing w:after="160" w:line="259" w:lineRule="auto"/>
              <w:rPr>
                <w:rFonts w:cs="Arial"/>
                <w:lang w:val="en-ID"/>
              </w:rPr>
            </w:pPr>
            <w:r>
              <w:rPr>
                <w:rFonts w:cs="Arial"/>
                <w:lang w:val="en-ID"/>
              </w:rPr>
              <w:t>3</w:t>
            </w:r>
          </w:p>
        </w:tc>
        <w:tc>
          <w:tcPr>
            <w:tcW w:w="418" w:type="dxa"/>
          </w:tcPr>
          <w:p w14:paraId="428AB544" w14:textId="371A11EF"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7D5B0995" w14:textId="7E2EC381" w:rsidR="00913902" w:rsidRDefault="00913902" w:rsidP="000343C4">
            <w:pPr>
              <w:tabs>
                <w:tab w:val="left" w:pos="2762"/>
              </w:tabs>
              <w:spacing w:after="160" w:line="259" w:lineRule="auto"/>
              <w:rPr>
                <w:rFonts w:cs="Arial"/>
                <w:lang w:val="en-ID"/>
              </w:rPr>
            </w:pPr>
            <w:r>
              <w:rPr>
                <w:rFonts w:cs="Arial"/>
                <w:lang w:val="en-ID"/>
              </w:rPr>
              <w:t>3</w:t>
            </w:r>
          </w:p>
        </w:tc>
        <w:tc>
          <w:tcPr>
            <w:tcW w:w="463" w:type="dxa"/>
          </w:tcPr>
          <w:p w14:paraId="111D8EF1" w14:textId="630F2937" w:rsidR="00913902" w:rsidRDefault="00913902" w:rsidP="000343C4">
            <w:pPr>
              <w:tabs>
                <w:tab w:val="left" w:pos="2762"/>
              </w:tabs>
              <w:spacing w:after="160" w:line="259" w:lineRule="auto"/>
              <w:rPr>
                <w:rFonts w:cs="Arial"/>
                <w:lang w:val="en-ID"/>
              </w:rPr>
            </w:pPr>
            <w:r>
              <w:rPr>
                <w:rFonts w:cs="Arial"/>
                <w:lang w:val="en-ID"/>
              </w:rPr>
              <w:t>4</w:t>
            </w:r>
          </w:p>
        </w:tc>
        <w:tc>
          <w:tcPr>
            <w:tcW w:w="530" w:type="dxa"/>
          </w:tcPr>
          <w:p w14:paraId="04AEF8A9" w14:textId="57AD1ED6" w:rsidR="00913902" w:rsidRDefault="00913902" w:rsidP="000343C4">
            <w:pPr>
              <w:tabs>
                <w:tab w:val="left" w:pos="2762"/>
              </w:tabs>
              <w:spacing w:after="160" w:line="259" w:lineRule="auto"/>
              <w:rPr>
                <w:rFonts w:cs="Arial"/>
                <w:lang w:val="en-ID"/>
              </w:rPr>
            </w:pPr>
            <w:r>
              <w:rPr>
                <w:rFonts w:cs="Arial"/>
                <w:lang w:val="en-ID"/>
              </w:rPr>
              <w:t>3</w:t>
            </w:r>
          </w:p>
        </w:tc>
        <w:tc>
          <w:tcPr>
            <w:tcW w:w="635" w:type="dxa"/>
          </w:tcPr>
          <w:p w14:paraId="2E6B7DA7" w14:textId="2784DB40" w:rsidR="00913902" w:rsidRDefault="00913902" w:rsidP="000343C4">
            <w:pPr>
              <w:tabs>
                <w:tab w:val="left" w:pos="2762"/>
              </w:tabs>
              <w:spacing w:after="160" w:line="259" w:lineRule="auto"/>
              <w:rPr>
                <w:rFonts w:cs="Arial"/>
                <w:lang w:val="en-ID"/>
              </w:rPr>
            </w:pPr>
            <w:r>
              <w:rPr>
                <w:rFonts w:cs="Arial"/>
                <w:lang w:val="en-ID"/>
              </w:rPr>
              <w:t>4</w:t>
            </w:r>
          </w:p>
        </w:tc>
        <w:tc>
          <w:tcPr>
            <w:tcW w:w="796" w:type="dxa"/>
          </w:tcPr>
          <w:p w14:paraId="288B86FA" w14:textId="0908D52A" w:rsidR="00913902" w:rsidRDefault="00457354" w:rsidP="000343C4">
            <w:pPr>
              <w:tabs>
                <w:tab w:val="left" w:pos="2762"/>
              </w:tabs>
              <w:spacing w:after="160" w:line="259" w:lineRule="auto"/>
              <w:rPr>
                <w:rFonts w:cs="Arial"/>
                <w:lang w:val="en-ID"/>
              </w:rPr>
            </w:pPr>
            <w:r>
              <w:rPr>
                <w:rFonts w:cs="Arial"/>
                <w:lang w:val="en-ID"/>
              </w:rPr>
              <w:t>36</w:t>
            </w:r>
          </w:p>
        </w:tc>
        <w:tc>
          <w:tcPr>
            <w:tcW w:w="914" w:type="dxa"/>
          </w:tcPr>
          <w:p w14:paraId="0BC5E364" w14:textId="4083066C" w:rsidR="00913902" w:rsidRDefault="00457354" w:rsidP="000343C4">
            <w:pPr>
              <w:tabs>
                <w:tab w:val="left" w:pos="2762"/>
              </w:tabs>
              <w:spacing w:after="160" w:line="259" w:lineRule="auto"/>
              <w:rPr>
                <w:rFonts w:cs="Arial"/>
                <w:lang w:val="en-ID"/>
              </w:rPr>
            </w:pPr>
            <w:r>
              <w:rPr>
                <w:rFonts w:cs="Arial"/>
                <w:lang w:val="en-ID"/>
              </w:rPr>
              <w:t>3,6</w:t>
            </w:r>
          </w:p>
        </w:tc>
      </w:tr>
      <w:tr w:rsidR="00913902" w14:paraId="5BA1D4E1" w14:textId="77777777" w:rsidTr="005F031C">
        <w:tc>
          <w:tcPr>
            <w:tcW w:w="1664" w:type="dxa"/>
          </w:tcPr>
          <w:p w14:paraId="7258831A" w14:textId="7362F4B5" w:rsidR="00913902" w:rsidRDefault="00913902" w:rsidP="000343C4">
            <w:pPr>
              <w:tabs>
                <w:tab w:val="left" w:pos="2762"/>
              </w:tabs>
              <w:spacing w:after="160" w:line="259" w:lineRule="auto"/>
              <w:rPr>
                <w:rFonts w:cs="Arial"/>
                <w:lang w:val="en-ID"/>
              </w:rPr>
            </w:pPr>
            <w:r>
              <w:rPr>
                <w:rFonts w:cs="Arial"/>
                <w:lang w:val="en-ID"/>
              </w:rPr>
              <w:t>Responden 5</w:t>
            </w:r>
          </w:p>
        </w:tc>
        <w:tc>
          <w:tcPr>
            <w:tcW w:w="417" w:type="dxa"/>
          </w:tcPr>
          <w:p w14:paraId="5C66A992" w14:textId="2EDBE21E"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69843A07" w14:textId="447E77C2" w:rsidR="00913902" w:rsidRDefault="00913902" w:rsidP="000343C4">
            <w:pPr>
              <w:tabs>
                <w:tab w:val="left" w:pos="2762"/>
              </w:tabs>
              <w:spacing w:after="160" w:line="259" w:lineRule="auto"/>
              <w:rPr>
                <w:rFonts w:cs="Arial"/>
                <w:lang w:val="en-ID"/>
              </w:rPr>
            </w:pPr>
            <w:r>
              <w:rPr>
                <w:rFonts w:cs="Arial"/>
                <w:lang w:val="en-ID"/>
              </w:rPr>
              <w:t>3</w:t>
            </w:r>
          </w:p>
        </w:tc>
        <w:tc>
          <w:tcPr>
            <w:tcW w:w="418" w:type="dxa"/>
          </w:tcPr>
          <w:p w14:paraId="10B2FF47" w14:textId="42C525AB" w:rsidR="00913902" w:rsidRDefault="00913902" w:rsidP="000343C4">
            <w:pPr>
              <w:tabs>
                <w:tab w:val="left" w:pos="2762"/>
              </w:tabs>
              <w:spacing w:after="160" w:line="259" w:lineRule="auto"/>
              <w:rPr>
                <w:rFonts w:cs="Arial"/>
                <w:lang w:val="en-ID"/>
              </w:rPr>
            </w:pPr>
            <w:r>
              <w:rPr>
                <w:rFonts w:cs="Arial"/>
                <w:lang w:val="en-ID"/>
              </w:rPr>
              <w:t>3</w:t>
            </w:r>
          </w:p>
        </w:tc>
        <w:tc>
          <w:tcPr>
            <w:tcW w:w="418" w:type="dxa"/>
          </w:tcPr>
          <w:p w14:paraId="3DF80D60" w14:textId="2042E2F2"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7025F9C2" w14:textId="41091EE1" w:rsidR="00913902" w:rsidRDefault="00913902" w:rsidP="000343C4">
            <w:pPr>
              <w:tabs>
                <w:tab w:val="left" w:pos="2762"/>
              </w:tabs>
              <w:spacing w:after="160" w:line="259" w:lineRule="auto"/>
              <w:rPr>
                <w:rFonts w:cs="Arial"/>
                <w:lang w:val="en-ID"/>
              </w:rPr>
            </w:pPr>
            <w:r>
              <w:rPr>
                <w:rFonts w:cs="Arial"/>
                <w:lang w:val="en-ID"/>
              </w:rPr>
              <w:t>3</w:t>
            </w:r>
          </w:p>
        </w:tc>
        <w:tc>
          <w:tcPr>
            <w:tcW w:w="418" w:type="dxa"/>
          </w:tcPr>
          <w:p w14:paraId="7BEB782A" w14:textId="15F263B9" w:rsidR="00913902" w:rsidRDefault="00913902" w:rsidP="000343C4">
            <w:pPr>
              <w:tabs>
                <w:tab w:val="left" w:pos="2762"/>
              </w:tabs>
              <w:spacing w:after="160" w:line="259" w:lineRule="auto"/>
              <w:rPr>
                <w:rFonts w:cs="Arial"/>
                <w:lang w:val="en-ID"/>
              </w:rPr>
            </w:pPr>
            <w:r>
              <w:rPr>
                <w:rFonts w:cs="Arial"/>
                <w:lang w:val="en-ID"/>
              </w:rPr>
              <w:t>2</w:t>
            </w:r>
          </w:p>
        </w:tc>
        <w:tc>
          <w:tcPr>
            <w:tcW w:w="418" w:type="dxa"/>
          </w:tcPr>
          <w:p w14:paraId="48AA6AF7" w14:textId="0EE87CB6" w:rsidR="00913902" w:rsidRDefault="00913902" w:rsidP="000343C4">
            <w:pPr>
              <w:tabs>
                <w:tab w:val="left" w:pos="2762"/>
              </w:tabs>
              <w:spacing w:after="160" w:line="259" w:lineRule="auto"/>
              <w:rPr>
                <w:rFonts w:cs="Arial"/>
                <w:lang w:val="en-ID"/>
              </w:rPr>
            </w:pPr>
            <w:r>
              <w:rPr>
                <w:rFonts w:cs="Arial"/>
                <w:lang w:val="en-ID"/>
              </w:rPr>
              <w:t>3</w:t>
            </w:r>
          </w:p>
        </w:tc>
        <w:tc>
          <w:tcPr>
            <w:tcW w:w="463" w:type="dxa"/>
          </w:tcPr>
          <w:p w14:paraId="6F83E195" w14:textId="0805170E" w:rsidR="00913902" w:rsidRDefault="00913902" w:rsidP="000343C4">
            <w:pPr>
              <w:tabs>
                <w:tab w:val="left" w:pos="2762"/>
              </w:tabs>
              <w:spacing w:after="160" w:line="259" w:lineRule="auto"/>
              <w:rPr>
                <w:rFonts w:cs="Arial"/>
                <w:lang w:val="en-ID"/>
              </w:rPr>
            </w:pPr>
            <w:r>
              <w:rPr>
                <w:rFonts w:cs="Arial"/>
                <w:lang w:val="en-ID"/>
              </w:rPr>
              <w:t>4</w:t>
            </w:r>
          </w:p>
        </w:tc>
        <w:tc>
          <w:tcPr>
            <w:tcW w:w="530" w:type="dxa"/>
          </w:tcPr>
          <w:p w14:paraId="006F1646" w14:textId="46522BC2" w:rsidR="00913902" w:rsidRDefault="00913902" w:rsidP="000343C4">
            <w:pPr>
              <w:tabs>
                <w:tab w:val="left" w:pos="2762"/>
              </w:tabs>
              <w:spacing w:after="160" w:line="259" w:lineRule="auto"/>
              <w:rPr>
                <w:rFonts w:cs="Arial"/>
                <w:lang w:val="en-ID"/>
              </w:rPr>
            </w:pPr>
            <w:r>
              <w:rPr>
                <w:rFonts w:cs="Arial"/>
                <w:lang w:val="en-ID"/>
              </w:rPr>
              <w:t>4</w:t>
            </w:r>
          </w:p>
        </w:tc>
        <w:tc>
          <w:tcPr>
            <w:tcW w:w="635" w:type="dxa"/>
          </w:tcPr>
          <w:p w14:paraId="25AEAA79" w14:textId="596589BE" w:rsidR="00913902" w:rsidRDefault="00913902" w:rsidP="000343C4">
            <w:pPr>
              <w:tabs>
                <w:tab w:val="left" w:pos="2762"/>
              </w:tabs>
              <w:spacing w:after="160" w:line="259" w:lineRule="auto"/>
              <w:rPr>
                <w:rFonts w:cs="Arial"/>
                <w:lang w:val="en-ID"/>
              </w:rPr>
            </w:pPr>
            <w:r>
              <w:rPr>
                <w:rFonts w:cs="Arial"/>
                <w:lang w:val="en-ID"/>
              </w:rPr>
              <w:t>4</w:t>
            </w:r>
          </w:p>
        </w:tc>
        <w:tc>
          <w:tcPr>
            <w:tcW w:w="796" w:type="dxa"/>
          </w:tcPr>
          <w:p w14:paraId="4CD65C92" w14:textId="32E6528C" w:rsidR="00913902" w:rsidRDefault="00457354" w:rsidP="000343C4">
            <w:pPr>
              <w:tabs>
                <w:tab w:val="left" w:pos="2762"/>
              </w:tabs>
              <w:spacing w:after="160" w:line="259" w:lineRule="auto"/>
              <w:rPr>
                <w:rFonts w:cs="Arial"/>
                <w:lang w:val="en-ID"/>
              </w:rPr>
            </w:pPr>
            <w:r>
              <w:rPr>
                <w:rFonts w:cs="Arial"/>
                <w:lang w:val="en-ID"/>
              </w:rPr>
              <w:t>34</w:t>
            </w:r>
          </w:p>
        </w:tc>
        <w:tc>
          <w:tcPr>
            <w:tcW w:w="914" w:type="dxa"/>
          </w:tcPr>
          <w:p w14:paraId="56AA3AE2" w14:textId="7D9A295C" w:rsidR="00913902" w:rsidRDefault="00457354" w:rsidP="000343C4">
            <w:pPr>
              <w:tabs>
                <w:tab w:val="left" w:pos="2762"/>
              </w:tabs>
              <w:spacing w:after="160" w:line="259" w:lineRule="auto"/>
              <w:rPr>
                <w:rFonts w:cs="Arial"/>
                <w:lang w:val="en-ID"/>
              </w:rPr>
            </w:pPr>
            <w:r>
              <w:rPr>
                <w:rFonts w:cs="Arial"/>
                <w:lang w:val="en-ID"/>
              </w:rPr>
              <w:t>3,4</w:t>
            </w:r>
          </w:p>
        </w:tc>
      </w:tr>
      <w:tr w:rsidR="00913902" w14:paraId="78BA886E" w14:textId="77777777" w:rsidTr="005F031C">
        <w:tc>
          <w:tcPr>
            <w:tcW w:w="1664" w:type="dxa"/>
          </w:tcPr>
          <w:p w14:paraId="043924E5" w14:textId="1D741F83" w:rsidR="00913902" w:rsidRDefault="00913902" w:rsidP="000343C4">
            <w:pPr>
              <w:tabs>
                <w:tab w:val="left" w:pos="2762"/>
              </w:tabs>
              <w:spacing w:after="160" w:line="259" w:lineRule="auto"/>
              <w:rPr>
                <w:rFonts w:cs="Arial"/>
                <w:lang w:val="en-ID"/>
              </w:rPr>
            </w:pPr>
            <w:r>
              <w:rPr>
                <w:rFonts w:cs="Arial"/>
                <w:lang w:val="en-ID"/>
              </w:rPr>
              <w:t>Responden 6</w:t>
            </w:r>
          </w:p>
        </w:tc>
        <w:tc>
          <w:tcPr>
            <w:tcW w:w="417" w:type="dxa"/>
          </w:tcPr>
          <w:p w14:paraId="26DCF36B" w14:textId="276216D1" w:rsidR="00913902" w:rsidRDefault="00913902" w:rsidP="000343C4">
            <w:pPr>
              <w:tabs>
                <w:tab w:val="left" w:pos="2762"/>
              </w:tabs>
              <w:spacing w:after="160" w:line="259" w:lineRule="auto"/>
              <w:rPr>
                <w:rFonts w:cs="Arial"/>
                <w:lang w:val="en-ID"/>
              </w:rPr>
            </w:pPr>
            <w:r>
              <w:rPr>
                <w:rFonts w:cs="Arial"/>
                <w:lang w:val="en-ID"/>
              </w:rPr>
              <w:t>3</w:t>
            </w:r>
          </w:p>
        </w:tc>
        <w:tc>
          <w:tcPr>
            <w:tcW w:w="418" w:type="dxa"/>
          </w:tcPr>
          <w:p w14:paraId="057310FD" w14:textId="79120CC4" w:rsidR="00913902" w:rsidRDefault="00913902" w:rsidP="000343C4">
            <w:pPr>
              <w:tabs>
                <w:tab w:val="left" w:pos="2762"/>
              </w:tabs>
              <w:spacing w:after="160" w:line="259" w:lineRule="auto"/>
              <w:rPr>
                <w:rFonts w:cs="Arial"/>
                <w:lang w:val="en-ID"/>
              </w:rPr>
            </w:pPr>
            <w:r>
              <w:rPr>
                <w:rFonts w:cs="Arial"/>
                <w:lang w:val="en-ID"/>
              </w:rPr>
              <w:t>2</w:t>
            </w:r>
          </w:p>
        </w:tc>
        <w:tc>
          <w:tcPr>
            <w:tcW w:w="418" w:type="dxa"/>
          </w:tcPr>
          <w:p w14:paraId="2A5F6778" w14:textId="4480A7ED" w:rsidR="00913902" w:rsidRDefault="00913902" w:rsidP="000343C4">
            <w:pPr>
              <w:tabs>
                <w:tab w:val="left" w:pos="2762"/>
              </w:tabs>
              <w:spacing w:after="160" w:line="259" w:lineRule="auto"/>
              <w:rPr>
                <w:rFonts w:cs="Arial"/>
                <w:lang w:val="en-ID"/>
              </w:rPr>
            </w:pPr>
            <w:r>
              <w:rPr>
                <w:rFonts w:cs="Arial"/>
                <w:lang w:val="en-ID"/>
              </w:rPr>
              <w:t>3</w:t>
            </w:r>
          </w:p>
        </w:tc>
        <w:tc>
          <w:tcPr>
            <w:tcW w:w="418" w:type="dxa"/>
          </w:tcPr>
          <w:p w14:paraId="29112ADB" w14:textId="16B6F828"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12A5D93F" w14:textId="045ACDD5" w:rsidR="00913902" w:rsidRDefault="00913902" w:rsidP="000343C4">
            <w:pPr>
              <w:tabs>
                <w:tab w:val="left" w:pos="2762"/>
              </w:tabs>
              <w:spacing w:after="160" w:line="259" w:lineRule="auto"/>
              <w:rPr>
                <w:rFonts w:cs="Arial"/>
                <w:lang w:val="en-ID"/>
              </w:rPr>
            </w:pPr>
            <w:r>
              <w:rPr>
                <w:rFonts w:cs="Arial"/>
                <w:lang w:val="en-ID"/>
              </w:rPr>
              <w:t>3</w:t>
            </w:r>
          </w:p>
        </w:tc>
        <w:tc>
          <w:tcPr>
            <w:tcW w:w="418" w:type="dxa"/>
          </w:tcPr>
          <w:p w14:paraId="7F8BF683" w14:textId="2A9719CE"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1F49105A" w14:textId="01C5BADF" w:rsidR="00913902" w:rsidRDefault="00913902" w:rsidP="000343C4">
            <w:pPr>
              <w:tabs>
                <w:tab w:val="left" w:pos="2762"/>
              </w:tabs>
              <w:spacing w:after="160" w:line="259" w:lineRule="auto"/>
              <w:rPr>
                <w:rFonts w:cs="Arial"/>
                <w:lang w:val="en-ID"/>
              </w:rPr>
            </w:pPr>
            <w:r>
              <w:rPr>
                <w:rFonts w:cs="Arial"/>
                <w:lang w:val="en-ID"/>
              </w:rPr>
              <w:t>4</w:t>
            </w:r>
          </w:p>
        </w:tc>
        <w:tc>
          <w:tcPr>
            <w:tcW w:w="463" w:type="dxa"/>
          </w:tcPr>
          <w:p w14:paraId="7E0D32B2" w14:textId="199EB7FC" w:rsidR="00913902" w:rsidRDefault="00913902" w:rsidP="000343C4">
            <w:pPr>
              <w:tabs>
                <w:tab w:val="left" w:pos="2762"/>
              </w:tabs>
              <w:spacing w:after="160" w:line="259" w:lineRule="auto"/>
              <w:rPr>
                <w:rFonts w:cs="Arial"/>
                <w:lang w:val="en-ID"/>
              </w:rPr>
            </w:pPr>
            <w:r>
              <w:rPr>
                <w:rFonts w:cs="Arial"/>
                <w:lang w:val="en-ID"/>
              </w:rPr>
              <w:t>3</w:t>
            </w:r>
          </w:p>
        </w:tc>
        <w:tc>
          <w:tcPr>
            <w:tcW w:w="530" w:type="dxa"/>
          </w:tcPr>
          <w:p w14:paraId="2655216D" w14:textId="7904F026" w:rsidR="00913902" w:rsidRDefault="00913902" w:rsidP="000343C4">
            <w:pPr>
              <w:tabs>
                <w:tab w:val="left" w:pos="2762"/>
              </w:tabs>
              <w:spacing w:after="160" w:line="259" w:lineRule="auto"/>
              <w:rPr>
                <w:rFonts w:cs="Arial"/>
                <w:lang w:val="en-ID"/>
              </w:rPr>
            </w:pPr>
            <w:r>
              <w:rPr>
                <w:rFonts w:cs="Arial"/>
                <w:lang w:val="en-ID"/>
              </w:rPr>
              <w:t>3</w:t>
            </w:r>
          </w:p>
        </w:tc>
        <w:tc>
          <w:tcPr>
            <w:tcW w:w="635" w:type="dxa"/>
          </w:tcPr>
          <w:p w14:paraId="6ADEB49C" w14:textId="4D7DDC16" w:rsidR="00913902" w:rsidRDefault="00913902" w:rsidP="000343C4">
            <w:pPr>
              <w:tabs>
                <w:tab w:val="left" w:pos="2762"/>
              </w:tabs>
              <w:spacing w:after="160" w:line="259" w:lineRule="auto"/>
              <w:rPr>
                <w:rFonts w:cs="Arial"/>
                <w:lang w:val="en-ID"/>
              </w:rPr>
            </w:pPr>
            <w:r>
              <w:rPr>
                <w:rFonts w:cs="Arial"/>
                <w:lang w:val="en-ID"/>
              </w:rPr>
              <w:t>3</w:t>
            </w:r>
          </w:p>
        </w:tc>
        <w:tc>
          <w:tcPr>
            <w:tcW w:w="796" w:type="dxa"/>
          </w:tcPr>
          <w:p w14:paraId="51051826" w14:textId="48F997BB" w:rsidR="00913902" w:rsidRDefault="00457354" w:rsidP="000343C4">
            <w:pPr>
              <w:tabs>
                <w:tab w:val="left" w:pos="2762"/>
              </w:tabs>
              <w:spacing w:after="160" w:line="259" w:lineRule="auto"/>
              <w:rPr>
                <w:rFonts w:cs="Arial"/>
                <w:lang w:val="en-ID"/>
              </w:rPr>
            </w:pPr>
            <w:r>
              <w:rPr>
                <w:rFonts w:cs="Arial"/>
                <w:lang w:val="en-ID"/>
              </w:rPr>
              <w:t>32</w:t>
            </w:r>
          </w:p>
        </w:tc>
        <w:tc>
          <w:tcPr>
            <w:tcW w:w="914" w:type="dxa"/>
          </w:tcPr>
          <w:p w14:paraId="4B7C4046" w14:textId="1E319D3E" w:rsidR="00913902" w:rsidRDefault="00457354" w:rsidP="000343C4">
            <w:pPr>
              <w:tabs>
                <w:tab w:val="left" w:pos="2762"/>
              </w:tabs>
              <w:spacing w:after="160" w:line="259" w:lineRule="auto"/>
              <w:rPr>
                <w:rFonts w:cs="Arial"/>
                <w:lang w:val="en-ID"/>
              </w:rPr>
            </w:pPr>
            <w:r>
              <w:rPr>
                <w:rFonts w:cs="Arial"/>
                <w:lang w:val="en-ID"/>
              </w:rPr>
              <w:t>3,2</w:t>
            </w:r>
          </w:p>
        </w:tc>
      </w:tr>
      <w:tr w:rsidR="00913902" w14:paraId="3CF1662E" w14:textId="77777777" w:rsidTr="005F031C">
        <w:tc>
          <w:tcPr>
            <w:tcW w:w="1664" w:type="dxa"/>
          </w:tcPr>
          <w:p w14:paraId="429897E3" w14:textId="4255897D" w:rsidR="00913902" w:rsidRDefault="00913902" w:rsidP="000343C4">
            <w:pPr>
              <w:tabs>
                <w:tab w:val="left" w:pos="2762"/>
              </w:tabs>
              <w:spacing w:after="160" w:line="259" w:lineRule="auto"/>
              <w:rPr>
                <w:rFonts w:cs="Arial"/>
                <w:lang w:val="en-ID"/>
              </w:rPr>
            </w:pPr>
            <w:r>
              <w:rPr>
                <w:rFonts w:cs="Arial"/>
                <w:lang w:val="en-ID"/>
              </w:rPr>
              <w:t>Responden 7</w:t>
            </w:r>
          </w:p>
        </w:tc>
        <w:tc>
          <w:tcPr>
            <w:tcW w:w="417" w:type="dxa"/>
          </w:tcPr>
          <w:p w14:paraId="3F566C75" w14:textId="7071229D"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718BA9F4" w14:textId="3F49CD15"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1603F399" w14:textId="0D4D75C6"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30A4F519" w14:textId="6FABE9EB" w:rsidR="00913902" w:rsidRDefault="00913902" w:rsidP="000343C4">
            <w:pPr>
              <w:tabs>
                <w:tab w:val="left" w:pos="2762"/>
              </w:tabs>
              <w:spacing w:after="160" w:line="259" w:lineRule="auto"/>
              <w:rPr>
                <w:rFonts w:cs="Arial"/>
                <w:lang w:val="en-ID"/>
              </w:rPr>
            </w:pPr>
            <w:r>
              <w:rPr>
                <w:rFonts w:cs="Arial"/>
                <w:lang w:val="en-ID"/>
              </w:rPr>
              <w:t>3</w:t>
            </w:r>
          </w:p>
        </w:tc>
        <w:tc>
          <w:tcPr>
            <w:tcW w:w="418" w:type="dxa"/>
          </w:tcPr>
          <w:p w14:paraId="435B829E" w14:textId="3139D708" w:rsidR="00913902" w:rsidRDefault="00913902" w:rsidP="000343C4">
            <w:pPr>
              <w:tabs>
                <w:tab w:val="left" w:pos="2762"/>
              </w:tabs>
              <w:spacing w:after="160" w:line="259" w:lineRule="auto"/>
              <w:rPr>
                <w:rFonts w:cs="Arial"/>
                <w:lang w:val="en-ID"/>
              </w:rPr>
            </w:pPr>
            <w:r>
              <w:rPr>
                <w:rFonts w:cs="Arial"/>
                <w:lang w:val="en-ID"/>
              </w:rPr>
              <w:t>4</w:t>
            </w:r>
          </w:p>
        </w:tc>
        <w:tc>
          <w:tcPr>
            <w:tcW w:w="418" w:type="dxa"/>
          </w:tcPr>
          <w:p w14:paraId="28AECCA1" w14:textId="12FB0EB9" w:rsidR="00913902" w:rsidRDefault="00913902" w:rsidP="000343C4">
            <w:pPr>
              <w:tabs>
                <w:tab w:val="left" w:pos="2762"/>
              </w:tabs>
              <w:spacing w:after="160" w:line="259" w:lineRule="auto"/>
              <w:rPr>
                <w:rFonts w:cs="Arial"/>
                <w:lang w:val="en-ID"/>
              </w:rPr>
            </w:pPr>
            <w:r>
              <w:rPr>
                <w:rFonts w:cs="Arial"/>
                <w:lang w:val="en-ID"/>
              </w:rPr>
              <w:t>3</w:t>
            </w:r>
          </w:p>
        </w:tc>
        <w:tc>
          <w:tcPr>
            <w:tcW w:w="418" w:type="dxa"/>
          </w:tcPr>
          <w:p w14:paraId="7307AC1D" w14:textId="44708741" w:rsidR="00913902" w:rsidRDefault="00913902" w:rsidP="000343C4">
            <w:pPr>
              <w:tabs>
                <w:tab w:val="left" w:pos="2762"/>
              </w:tabs>
              <w:spacing w:after="160" w:line="259" w:lineRule="auto"/>
              <w:rPr>
                <w:rFonts w:cs="Arial"/>
                <w:lang w:val="en-ID"/>
              </w:rPr>
            </w:pPr>
            <w:r>
              <w:rPr>
                <w:rFonts w:cs="Arial"/>
                <w:lang w:val="en-ID"/>
              </w:rPr>
              <w:t>4</w:t>
            </w:r>
          </w:p>
        </w:tc>
        <w:tc>
          <w:tcPr>
            <w:tcW w:w="463" w:type="dxa"/>
          </w:tcPr>
          <w:p w14:paraId="61A4E61D" w14:textId="2C019D5C" w:rsidR="00913902" w:rsidRDefault="00913902" w:rsidP="000343C4">
            <w:pPr>
              <w:tabs>
                <w:tab w:val="left" w:pos="2762"/>
              </w:tabs>
              <w:spacing w:after="160" w:line="259" w:lineRule="auto"/>
              <w:rPr>
                <w:rFonts w:cs="Arial"/>
                <w:lang w:val="en-ID"/>
              </w:rPr>
            </w:pPr>
            <w:r>
              <w:rPr>
                <w:rFonts w:cs="Arial"/>
                <w:lang w:val="en-ID"/>
              </w:rPr>
              <w:t>3</w:t>
            </w:r>
          </w:p>
        </w:tc>
        <w:tc>
          <w:tcPr>
            <w:tcW w:w="530" w:type="dxa"/>
          </w:tcPr>
          <w:p w14:paraId="55D530AF" w14:textId="54FE969B" w:rsidR="00913902" w:rsidRDefault="00913902" w:rsidP="000343C4">
            <w:pPr>
              <w:tabs>
                <w:tab w:val="left" w:pos="2762"/>
              </w:tabs>
              <w:spacing w:after="160" w:line="259" w:lineRule="auto"/>
              <w:rPr>
                <w:rFonts w:cs="Arial"/>
                <w:lang w:val="en-ID"/>
              </w:rPr>
            </w:pPr>
            <w:r>
              <w:rPr>
                <w:rFonts w:cs="Arial"/>
                <w:lang w:val="en-ID"/>
              </w:rPr>
              <w:t>3</w:t>
            </w:r>
          </w:p>
        </w:tc>
        <w:tc>
          <w:tcPr>
            <w:tcW w:w="635" w:type="dxa"/>
          </w:tcPr>
          <w:p w14:paraId="7DD1D234" w14:textId="4DD35FDD" w:rsidR="00913902" w:rsidRDefault="00913902" w:rsidP="000343C4">
            <w:pPr>
              <w:tabs>
                <w:tab w:val="left" w:pos="2762"/>
              </w:tabs>
              <w:spacing w:after="160" w:line="259" w:lineRule="auto"/>
              <w:rPr>
                <w:rFonts w:cs="Arial"/>
                <w:lang w:val="en-ID"/>
              </w:rPr>
            </w:pPr>
            <w:r>
              <w:rPr>
                <w:rFonts w:cs="Arial"/>
                <w:lang w:val="en-ID"/>
              </w:rPr>
              <w:t>4</w:t>
            </w:r>
          </w:p>
        </w:tc>
        <w:tc>
          <w:tcPr>
            <w:tcW w:w="796" w:type="dxa"/>
          </w:tcPr>
          <w:p w14:paraId="0862CDC6" w14:textId="2A3EB6BA" w:rsidR="00913902" w:rsidRDefault="00457354" w:rsidP="000343C4">
            <w:pPr>
              <w:tabs>
                <w:tab w:val="left" w:pos="2762"/>
              </w:tabs>
              <w:spacing w:after="160" w:line="259" w:lineRule="auto"/>
              <w:rPr>
                <w:rFonts w:cs="Arial"/>
                <w:lang w:val="en-ID"/>
              </w:rPr>
            </w:pPr>
            <w:r>
              <w:rPr>
                <w:rFonts w:cs="Arial"/>
                <w:lang w:val="en-ID"/>
              </w:rPr>
              <w:t>36</w:t>
            </w:r>
          </w:p>
        </w:tc>
        <w:tc>
          <w:tcPr>
            <w:tcW w:w="914" w:type="dxa"/>
          </w:tcPr>
          <w:p w14:paraId="517CD482" w14:textId="706A1FDF" w:rsidR="00913902" w:rsidRDefault="00457354" w:rsidP="000343C4">
            <w:pPr>
              <w:tabs>
                <w:tab w:val="left" w:pos="2762"/>
              </w:tabs>
              <w:spacing w:after="160" w:line="259" w:lineRule="auto"/>
              <w:rPr>
                <w:rFonts w:cs="Arial"/>
                <w:lang w:val="en-ID"/>
              </w:rPr>
            </w:pPr>
            <w:r>
              <w:rPr>
                <w:rFonts w:cs="Arial"/>
                <w:lang w:val="en-ID"/>
              </w:rPr>
              <w:t>3,6</w:t>
            </w:r>
          </w:p>
        </w:tc>
      </w:tr>
      <w:tr w:rsidR="00E8211D" w14:paraId="5C3789D7" w14:textId="77777777" w:rsidTr="005F031C">
        <w:tc>
          <w:tcPr>
            <w:tcW w:w="1664" w:type="dxa"/>
          </w:tcPr>
          <w:p w14:paraId="2BD878FC" w14:textId="5A6FD791" w:rsidR="00E8211D" w:rsidRDefault="00E8211D" w:rsidP="000343C4">
            <w:pPr>
              <w:tabs>
                <w:tab w:val="left" w:pos="2762"/>
              </w:tabs>
              <w:spacing w:after="160" w:line="259" w:lineRule="auto"/>
              <w:rPr>
                <w:rFonts w:cs="Arial"/>
                <w:lang w:val="en-ID"/>
              </w:rPr>
            </w:pPr>
            <w:r>
              <w:rPr>
                <w:rFonts w:cs="Arial"/>
                <w:lang w:val="en-ID"/>
              </w:rPr>
              <w:t>Responden 8</w:t>
            </w:r>
          </w:p>
        </w:tc>
        <w:tc>
          <w:tcPr>
            <w:tcW w:w="417" w:type="dxa"/>
          </w:tcPr>
          <w:p w14:paraId="2AA62F78" w14:textId="2657BE6F" w:rsidR="00E8211D" w:rsidRDefault="008042A3" w:rsidP="000343C4">
            <w:pPr>
              <w:tabs>
                <w:tab w:val="left" w:pos="2762"/>
              </w:tabs>
              <w:spacing w:after="160" w:line="259" w:lineRule="auto"/>
              <w:rPr>
                <w:rFonts w:cs="Arial"/>
                <w:lang w:val="en-ID"/>
              </w:rPr>
            </w:pPr>
            <w:r>
              <w:rPr>
                <w:rFonts w:cs="Arial"/>
                <w:lang w:val="en-ID"/>
              </w:rPr>
              <w:t>4</w:t>
            </w:r>
          </w:p>
        </w:tc>
        <w:tc>
          <w:tcPr>
            <w:tcW w:w="418" w:type="dxa"/>
          </w:tcPr>
          <w:p w14:paraId="4477D2DA" w14:textId="0F316325" w:rsidR="00E8211D" w:rsidRDefault="008042A3" w:rsidP="000343C4">
            <w:pPr>
              <w:tabs>
                <w:tab w:val="left" w:pos="2762"/>
              </w:tabs>
              <w:spacing w:after="160" w:line="259" w:lineRule="auto"/>
              <w:rPr>
                <w:rFonts w:cs="Arial"/>
                <w:lang w:val="en-ID"/>
              </w:rPr>
            </w:pPr>
            <w:r>
              <w:rPr>
                <w:rFonts w:cs="Arial"/>
                <w:lang w:val="en-ID"/>
              </w:rPr>
              <w:t>4</w:t>
            </w:r>
          </w:p>
        </w:tc>
        <w:tc>
          <w:tcPr>
            <w:tcW w:w="418" w:type="dxa"/>
          </w:tcPr>
          <w:p w14:paraId="43E0E13E" w14:textId="74B54C78" w:rsidR="00E8211D" w:rsidRDefault="008042A3" w:rsidP="000343C4">
            <w:pPr>
              <w:tabs>
                <w:tab w:val="left" w:pos="2762"/>
              </w:tabs>
              <w:spacing w:after="160" w:line="259" w:lineRule="auto"/>
              <w:rPr>
                <w:rFonts w:cs="Arial"/>
                <w:lang w:val="en-ID"/>
              </w:rPr>
            </w:pPr>
            <w:r>
              <w:rPr>
                <w:rFonts w:cs="Arial"/>
                <w:lang w:val="en-ID"/>
              </w:rPr>
              <w:t>4</w:t>
            </w:r>
          </w:p>
        </w:tc>
        <w:tc>
          <w:tcPr>
            <w:tcW w:w="418" w:type="dxa"/>
          </w:tcPr>
          <w:p w14:paraId="252DDE84" w14:textId="6A43831D" w:rsidR="00E8211D" w:rsidRDefault="008042A3" w:rsidP="000343C4">
            <w:pPr>
              <w:tabs>
                <w:tab w:val="left" w:pos="2762"/>
              </w:tabs>
              <w:spacing w:after="160" w:line="259" w:lineRule="auto"/>
              <w:rPr>
                <w:rFonts w:cs="Arial"/>
                <w:lang w:val="en-ID"/>
              </w:rPr>
            </w:pPr>
            <w:r>
              <w:rPr>
                <w:rFonts w:cs="Arial"/>
                <w:lang w:val="en-ID"/>
              </w:rPr>
              <w:t>3</w:t>
            </w:r>
          </w:p>
        </w:tc>
        <w:tc>
          <w:tcPr>
            <w:tcW w:w="418" w:type="dxa"/>
          </w:tcPr>
          <w:p w14:paraId="6BBE435E" w14:textId="3B09E28D" w:rsidR="00E8211D" w:rsidRDefault="008042A3" w:rsidP="000343C4">
            <w:pPr>
              <w:tabs>
                <w:tab w:val="left" w:pos="2762"/>
              </w:tabs>
              <w:spacing w:after="160" w:line="259" w:lineRule="auto"/>
              <w:rPr>
                <w:rFonts w:cs="Arial"/>
                <w:lang w:val="en-ID"/>
              </w:rPr>
            </w:pPr>
            <w:r>
              <w:rPr>
                <w:rFonts w:cs="Arial"/>
                <w:lang w:val="en-ID"/>
              </w:rPr>
              <w:t>3</w:t>
            </w:r>
          </w:p>
        </w:tc>
        <w:tc>
          <w:tcPr>
            <w:tcW w:w="418" w:type="dxa"/>
          </w:tcPr>
          <w:p w14:paraId="7D2B700B" w14:textId="05450E19" w:rsidR="00E8211D" w:rsidRDefault="008042A3" w:rsidP="000343C4">
            <w:pPr>
              <w:tabs>
                <w:tab w:val="left" w:pos="2762"/>
              </w:tabs>
              <w:spacing w:after="160" w:line="259" w:lineRule="auto"/>
              <w:rPr>
                <w:rFonts w:cs="Arial"/>
                <w:lang w:val="en-ID"/>
              </w:rPr>
            </w:pPr>
            <w:r>
              <w:rPr>
                <w:rFonts w:cs="Arial"/>
                <w:lang w:val="en-ID"/>
              </w:rPr>
              <w:t>3</w:t>
            </w:r>
          </w:p>
        </w:tc>
        <w:tc>
          <w:tcPr>
            <w:tcW w:w="418" w:type="dxa"/>
          </w:tcPr>
          <w:p w14:paraId="067662CA" w14:textId="453A8483" w:rsidR="00E8211D" w:rsidRDefault="008042A3" w:rsidP="000343C4">
            <w:pPr>
              <w:tabs>
                <w:tab w:val="left" w:pos="2762"/>
              </w:tabs>
              <w:spacing w:after="160" w:line="259" w:lineRule="auto"/>
              <w:rPr>
                <w:rFonts w:cs="Arial"/>
                <w:lang w:val="en-ID"/>
              </w:rPr>
            </w:pPr>
            <w:r>
              <w:rPr>
                <w:rFonts w:cs="Arial"/>
                <w:lang w:val="en-ID"/>
              </w:rPr>
              <w:t>3</w:t>
            </w:r>
          </w:p>
        </w:tc>
        <w:tc>
          <w:tcPr>
            <w:tcW w:w="463" w:type="dxa"/>
          </w:tcPr>
          <w:p w14:paraId="06B89E8D" w14:textId="70FA6E9A" w:rsidR="00E8211D" w:rsidRDefault="008042A3" w:rsidP="000343C4">
            <w:pPr>
              <w:tabs>
                <w:tab w:val="left" w:pos="2762"/>
              </w:tabs>
              <w:spacing w:after="160" w:line="259" w:lineRule="auto"/>
              <w:rPr>
                <w:rFonts w:cs="Arial"/>
                <w:lang w:val="en-ID"/>
              </w:rPr>
            </w:pPr>
            <w:r>
              <w:rPr>
                <w:rFonts w:cs="Arial"/>
                <w:lang w:val="en-ID"/>
              </w:rPr>
              <w:t>3</w:t>
            </w:r>
          </w:p>
        </w:tc>
        <w:tc>
          <w:tcPr>
            <w:tcW w:w="530" w:type="dxa"/>
          </w:tcPr>
          <w:p w14:paraId="73A73F6B" w14:textId="5272020E" w:rsidR="00E8211D" w:rsidRDefault="008042A3" w:rsidP="000343C4">
            <w:pPr>
              <w:tabs>
                <w:tab w:val="left" w:pos="2762"/>
              </w:tabs>
              <w:spacing w:after="160" w:line="259" w:lineRule="auto"/>
              <w:rPr>
                <w:rFonts w:cs="Arial"/>
                <w:lang w:val="en-ID"/>
              </w:rPr>
            </w:pPr>
            <w:r>
              <w:rPr>
                <w:rFonts w:cs="Arial"/>
                <w:lang w:val="en-ID"/>
              </w:rPr>
              <w:t>3</w:t>
            </w:r>
          </w:p>
        </w:tc>
        <w:tc>
          <w:tcPr>
            <w:tcW w:w="635" w:type="dxa"/>
          </w:tcPr>
          <w:p w14:paraId="7238CE8D" w14:textId="7AC5B384" w:rsidR="00E8211D" w:rsidRDefault="008042A3" w:rsidP="000343C4">
            <w:pPr>
              <w:tabs>
                <w:tab w:val="left" w:pos="2762"/>
              </w:tabs>
              <w:spacing w:after="160" w:line="259" w:lineRule="auto"/>
              <w:rPr>
                <w:rFonts w:cs="Arial"/>
                <w:lang w:val="en-ID"/>
              </w:rPr>
            </w:pPr>
            <w:r>
              <w:rPr>
                <w:rFonts w:cs="Arial"/>
                <w:lang w:val="en-ID"/>
              </w:rPr>
              <w:t>4</w:t>
            </w:r>
          </w:p>
        </w:tc>
        <w:tc>
          <w:tcPr>
            <w:tcW w:w="796" w:type="dxa"/>
          </w:tcPr>
          <w:p w14:paraId="0858D99B" w14:textId="03F3BEFC" w:rsidR="00E8211D" w:rsidRDefault="008042A3" w:rsidP="000343C4">
            <w:pPr>
              <w:tabs>
                <w:tab w:val="left" w:pos="2762"/>
              </w:tabs>
              <w:spacing w:after="160" w:line="259" w:lineRule="auto"/>
              <w:rPr>
                <w:rFonts w:cs="Arial"/>
                <w:lang w:val="en-ID"/>
              </w:rPr>
            </w:pPr>
            <w:r>
              <w:rPr>
                <w:rFonts w:cs="Arial"/>
                <w:lang w:val="en-ID"/>
              </w:rPr>
              <w:t>34</w:t>
            </w:r>
          </w:p>
        </w:tc>
        <w:tc>
          <w:tcPr>
            <w:tcW w:w="914" w:type="dxa"/>
          </w:tcPr>
          <w:p w14:paraId="53A0D5D1" w14:textId="38F27C59" w:rsidR="00E8211D" w:rsidRDefault="008042A3" w:rsidP="000343C4">
            <w:pPr>
              <w:tabs>
                <w:tab w:val="left" w:pos="2762"/>
              </w:tabs>
              <w:spacing w:after="160" w:line="259" w:lineRule="auto"/>
              <w:rPr>
                <w:rFonts w:cs="Arial"/>
                <w:lang w:val="en-ID"/>
              </w:rPr>
            </w:pPr>
            <w:r>
              <w:rPr>
                <w:rFonts w:cs="Arial"/>
                <w:lang w:val="en-ID"/>
              </w:rPr>
              <w:t>3,4</w:t>
            </w:r>
          </w:p>
        </w:tc>
      </w:tr>
      <w:tr w:rsidR="00E8211D" w14:paraId="37E7A286" w14:textId="77777777" w:rsidTr="005F031C">
        <w:tc>
          <w:tcPr>
            <w:tcW w:w="1664" w:type="dxa"/>
          </w:tcPr>
          <w:p w14:paraId="063517C1" w14:textId="18BF83C3" w:rsidR="00E8211D" w:rsidRDefault="00E8211D" w:rsidP="000343C4">
            <w:pPr>
              <w:tabs>
                <w:tab w:val="left" w:pos="2762"/>
              </w:tabs>
              <w:spacing w:after="160" w:line="259" w:lineRule="auto"/>
              <w:rPr>
                <w:rFonts w:cs="Arial"/>
                <w:lang w:val="en-ID"/>
              </w:rPr>
            </w:pPr>
            <w:r>
              <w:rPr>
                <w:rFonts w:cs="Arial"/>
                <w:lang w:val="en-ID"/>
              </w:rPr>
              <w:t>Responden 9</w:t>
            </w:r>
          </w:p>
        </w:tc>
        <w:tc>
          <w:tcPr>
            <w:tcW w:w="417" w:type="dxa"/>
          </w:tcPr>
          <w:p w14:paraId="3DDD09E0" w14:textId="0D84C664" w:rsidR="00E8211D" w:rsidRDefault="008042A3" w:rsidP="000343C4">
            <w:pPr>
              <w:tabs>
                <w:tab w:val="left" w:pos="2762"/>
              </w:tabs>
              <w:spacing w:after="160" w:line="259" w:lineRule="auto"/>
              <w:rPr>
                <w:rFonts w:cs="Arial"/>
                <w:lang w:val="en-ID"/>
              </w:rPr>
            </w:pPr>
            <w:r>
              <w:rPr>
                <w:rFonts w:cs="Arial"/>
                <w:lang w:val="en-ID"/>
              </w:rPr>
              <w:t>3</w:t>
            </w:r>
          </w:p>
        </w:tc>
        <w:tc>
          <w:tcPr>
            <w:tcW w:w="418" w:type="dxa"/>
          </w:tcPr>
          <w:p w14:paraId="63D0AA25" w14:textId="39BBB27C" w:rsidR="00E8211D" w:rsidRDefault="008042A3" w:rsidP="000343C4">
            <w:pPr>
              <w:tabs>
                <w:tab w:val="left" w:pos="2762"/>
              </w:tabs>
              <w:spacing w:after="160" w:line="259" w:lineRule="auto"/>
              <w:rPr>
                <w:rFonts w:cs="Arial"/>
                <w:lang w:val="en-ID"/>
              </w:rPr>
            </w:pPr>
            <w:r>
              <w:rPr>
                <w:rFonts w:cs="Arial"/>
                <w:lang w:val="en-ID"/>
              </w:rPr>
              <w:t>3</w:t>
            </w:r>
          </w:p>
        </w:tc>
        <w:tc>
          <w:tcPr>
            <w:tcW w:w="418" w:type="dxa"/>
          </w:tcPr>
          <w:p w14:paraId="571C2A20" w14:textId="70BB15D0" w:rsidR="00E8211D" w:rsidRDefault="008042A3" w:rsidP="000343C4">
            <w:pPr>
              <w:tabs>
                <w:tab w:val="left" w:pos="2762"/>
              </w:tabs>
              <w:spacing w:after="160" w:line="259" w:lineRule="auto"/>
              <w:rPr>
                <w:rFonts w:cs="Arial"/>
                <w:lang w:val="en-ID"/>
              </w:rPr>
            </w:pPr>
            <w:r>
              <w:rPr>
                <w:rFonts w:cs="Arial"/>
                <w:lang w:val="en-ID"/>
              </w:rPr>
              <w:t>4</w:t>
            </w:r>
          </w:p>
        </w:tc>
        <w:tc>
          <w:tcPr>
            <w:tcW w:w="418" w:type="dxa"/>
          </w:tcPr>
          <w:p w14:paraId="6E8901E9" w14:textId="5440B370" w:rsidR="00E8211D" w:rsidRDefault="008042A3" w:rsidP="000343C4">
            <w:pPr>
              <w:tabs>
                <w:tab w:val="left" w:pos="2762"/>
              </w:tabs>
              <w:spacing w:after="160" w:line="259" w:lineRule="auto"/>
              <w:rPr>
                <w:rFonts w:cs="Arial"/>
                <w:lang w:val="en-ID"/>
              </w:rPr>
            </w:pPr>
            <w:r>
              <w:rPr>
                <w:rFonts w:cs="Arial"/>
                <w:lang w:val="en-ID"/>
              </w:rPr>
              <w:t>4</w:t>
            </w:r>
          </w:p>
        </w:tc>
        <w:tc>
          <w:tcPr>
            <w:tcW w:w="418" w:type="dxa"/>
          </w:tcPr>
          <w:p w14:paraId="191B4441" w14:textId="5130B8A9" w:rsidR="00E8211D" w:rsidRDefault="008042A3" w:rsidP="000343C4">
            <w:pPr>
              <w:tabs>
                <w:tab w:val="left" w:pos="2762"/>
              </w:tabs>
              <w:spacing w:after="160" w:line="259" w:lineRule="auto"/>
              <w:rPr>
                <w:rFonts w:cs="Arial"/>
                <w:lang w:val="en-ID"/>
              </w:rPr>
            </w:pPr>
            <w:r>
              <w:rPr>
                <w:rFonts w:cs="Arial"/>
                <w:lang w:val="en-ID"/>
              </w:rPr>
              <w:t>3</w:t>
            </w:r>
          </w:p>
        </w:tc>
        <w:tc>
          <w:tcPr>
            <w:tcW w:w="418" w:type="dxa"/>
          </w:tcPr>
          <w:p w14:paraId="461627C9" w14:textId="55291797" w:rsidR="00E8211D" w:rsidRDefault="008042A3" w:rsidP="000343C4">
            <w:pPr>
              <w:tabs>
                <w:tab w:val="left" w:pos="2762"/>
              </w:tabs>
              <w:spacing w:after="160" w:line="259" w:lineRule="auto"/>
              <w:rPr>
                <w:rFonts w:cs="Arial"/>
                <w:lang w:val="en-ID"/>
              </w:rPr>
            </w:pPr>
            <w:r>
              <w:rPr>
                <w:rFonts w:cs="Arial"/>
                <w:lang w:val="en-ID"/>
              </w:rPr>
              <w:t>3</w:t>
            </w:r>
          </w:p>
        </w:tc>
        <w:tc>
          <w:tcPr>
            <w:tcW w:w="418" w:type="dxa"/>
          </w:tcPr>
          <w:p w14:paraId="5B01305F" w14:textId="247AE0C9" w:rsidR="00E8211D" w:rsidRDefault="008042A3" w:rsidP="000343C4">
            <w:pPr>
              <w:tabs>
                <w:tab w:val="left" w:pos="2762"/>
              </w:tabs>
              <w:spacing w:after="160" w:line="259" w:lineRule="auto"/>
              <w:rPr>
                <w:rFonts w:cs="Arial"/>
                <w:lang w:val="en-ID"/>
              </w:rPr>
            </w:pPr>
            <w:r>
              <w:rPr>
                <w:rFonts w:cs="Arial"/>
                <w:lang w:val="en-ID"/>
              </w:rPr>
              <w:t>4</w:t>
            </w:r>
          </w:p>
        </w:tc>
        <w:tc>
          <w:tcPr>
            <w:tcW w:w="463" w:type="dxa"/>
          </w:tcPr>
          <w:p w14:paraId="57A98AFF" w14:textId="190E4C33" w:rsidR="00E8211D" w:rsidRDefault="008042A3" w:rsidP="000343C4">
            <w:pPr>
              <w:tabs>
                <w:tab w:val="left" w:pos="2762"/>
              </w:tabs>
              <w:spacing w:after="160" w:line="259" w:lineRule="auto"/>
              <w:rPr>
                <w:rFonts w:cs="Arial"/>
                <w:lang w:val="en-ID"/>
              </w:rPr>
            </w:pPr>
            <w:r>
              <w:rPr>
                <w:rFonts w:cs="Arial"/>
                <w:lang w:val="en-ID"/>
              </w:rPr>
              <w:t>4</w:t>
            </w:r>
          </w:p>
        </w:tc>
        <w:tc>
          <w:tcPr>
            <w:tcW w:w="530" w:type="dxa"/>
          </w:tcPr>
          <w:p w14:paraId="1E46345A" w14:textId="548DF773" w:rsidR="00E8211D" w:rsidRDefault="008042A3" w:rsidP="000343C4">
            <w:pPr>
              <w:tabs>
                <w:tab w:val="left" w:pos="2762"/>
              </w:tabs>
              <w:spacing w:after="160" w:line="259" w:lineRule="auto"/>
              <w:rPr>
                <w:rFonts w:cs="Arial"/>
                <w:lang w:val="en-ID"/>
              </w:rPr>
            </w:pPr>
            <w:r>
              <w:rPr>
                <w:rFonts w:cs="Arial"/>
                <w:lang w:val="en-ID"/>
              </w:rPr>
              <w:t>4</w:t>
            </w:r>
          </w:p>
        </w:tc>
        <w:tc>
          <w:tcPr>
            <w:tcW w:w="635" w:type="dxa"/>
          </w:tcPr>
          <w:p w14:paraId="065320C3" w14:textId="655AD616" w:rsidR="00E8211D" w:rsidRDefault="008042A3" w:rsidP="000343C4">
            <w:pPr>
              <w:tabs>
                <w:tab w:val="left" w:pos="2762"/>
              </w:tabs>
              <w:spacing w:after="160" w:line="259" w:lineRule="auto"/>
              <w:rPr>
                <w:rFonts w:cs="Arial"/>
                <w:lang w:val="en-ID"/>
              </w:rPr>
            </w:pPr>
            <w:r>
              <w:rPr>
                <w:rFonts w:cs="Arial"/>
                <w:lang w:val="en-ID"/>
              </w:rPr>
              <w:t>4</w:t>
            </w:r>
          </w:p>
        </w:tc>
        <w:tc>
          <w:tcPr>
            <w:tcW w:w="796" w:type="dxa"/>
          </w:tcPr>
          <w:p w14:paraId="3E1C97EE" w14:textId="49994204" w:rsidR="00E8211D" w:rsidRDefault="008042A3" w:rsidP="000343C4">
            <w:pPr>
              <w:tabs>
                <w:tab w:val="left" w:pos="2762"/>
              </w:tabs>
              <w:spacing w:after="160" w:line="259" w:lineRule="auto"/>
              <w:rPr>
                <w:rFonts w:cs="Arial"/>
                <w:lang w:val="en-ID"/>
              </w:rPr>
            </w:pPr>
            <w:r>
              <w:rPr>
                <w:rFonts w:cs="Arial"/>
                <w:lang w:val="en-ID"/>
              </w:rPr>
              <w:t>36</w:t>
            </w:r>
          </w:p>
        </w:tc>
        <w:tc>
          <w:tcPr>
            <w:tcW w:w="914" w:type="dxa"/>
          </w:tcPr>
          <w:p w14:paraId="69FD5D0D" w14:textId="17866B92" w:rsidR="00E8211D" w:rsidRDefault="008042A3" w:rsidP="000343C4">
            <w:pPr>
              <w:tabs>
                <w:tab w:val="left" w:pos="2762"/>
              </w:tabs>
              <w:spacing w:after="160" w:line="259" w:lineRule="auto"/>
              <w:rPr>
                <w:rFonts w:cs="Arial"/>
                <w:lang w:val="en-ID"/>
              </w:rPr>
            </w:pPr>
            <w:r>
              <w:rPr>
                <w:rFonts w:cs="Arial"/>
                <w:lang w:val="en-ID"/>
              </w:rPr>
              <w:t>3,6</w:t>
            </w:r>
          </w:p>
        </w:tc>
      </w:tr>
      <w:tr w:rsidR="00E8211D" w14:paraId="3347BE85" w14:textId="77777777" w:rsidTr="005F031C">
        <w:tc>
          <w:tcPr>
            <w:tcW w:w="1664" w:type="dxa"/>
          </w:tcPr>
          <w:p w14:paraId="0C7857D4" w14:textId="41AFC941" w:rsidR="00E8211D" w:rsidRDefault="00E8211D" w:rsidP="000343C4">
            <w:pPr>
              <w:tabs>
                <w:tab w:val="left" w:pos="2762"/>
              </w:tabs>
              <w:spacing w:after="160" w:line="259" w:lineRule="auto"/>
              <w:rPr>
                <w:rFonts w:cs="Arial"/>
                <w:lang w:val="en-ID"/>
              </w:rPr>
            </w:pPr>
            <w:r>
              <w:rPr>
                <w:rFonts w:cs="Arial"/>
                <w:lang w:val="en-ID"/>
              </w:rPr>
              <w:t>Responden 10</w:t>
            </w:r>
          </w:p>
        </w:tc>
        <w:tc>
          <w:tcPr>
            <w:tcW w:w="417" w:type="dxa"/>
          </w:tcPr>
          <w:p w14:paraId="7FCE2A7E" w14:textId="68D3E5A1" w:rsidR="00E8211D" w:rsidRDefault="008042A3" w:rsidP="000343C4">
            <w:pPr>
              <w:tabs>
                <w:tab w:val="left" w:pos="2762"/>
              </w:tabs>
              <w:spacing w:after="160" w:line="259" w:lineRule="auto"/>
              <w:rPr>
                <w:rFonts w:cs="Arial"/>
                <w:lang w:val="en-ID"/>
              </w:rPr>
            </w:pPr>
            <w:r>
              <w:rPr>
                <w:rFonts w:cs="Arial"/>
                <w:lang w:val="en-ID"/>
              </w:rPr>
              <w:t>3</w:t>
            </w:r>
          </w:p>
        </w:tc>
        <w:tc>
          <w:tcPr>
            <w:tcW w:w="418" w:type="dxa"/>
          </w:tcPr>
          <w:p w14:paraId="234112BF" w14:textId="241D30F3" w:rsidR="00E8211D" w:rsidRDefault="008042A3" w:rsidP="000343C4">
            <w:pPr>
              <w:tabs>
                <w:tab w:val="left" w:pos="2762"/>
              </w:tabs>
              <w:spacing w:after="160" w:line="259" w:lineRule="auto"/>
              <w:rPr>
                <w:rFonts w:cs="Arial"/>
                <w:lang w:val="en-ID"/>
              </w:rPr>
            </w:pPr>
            <w:r>
              <w:rPr>
                <w:rFonts w:cs="Arial"/>
                <w:lang w:val="en-ID"/>
              </w:rPr>
              <w:t>3</w:t>
            </w:r>
          </w:p>
        </w:tc>
        <w:tc>
          <w:tcPr>
            <w:tcW w:w="418" w:type="dxa"/>
          </w:tcPr>
          <w:p w14:paraId="1278DD51" w14:textId="0EEB9D7E" w:rsidR="00E8211D" w:rsidRDefault="008042A3" w:rsidP="000343C4">
            <w:pPr>
              <w:tabs>
                <w:tab w:val="left" w:pos="2762"/>
              </w:tabs>
              <w:spacing w:after="160" w:line="259" w:lineRule="auto"/>
              <w:rPr>
                <w:rFonts w:cs="Arial"/>
                <w:lang w:val="en-ID"/>
              </w:rPr>
            </w:pPr>
            <w:r>
              <w:rPr>
                <w:rFonts w:cs="Arial"/>
                <w:lang w:val="en-ID"/>
              </w:rPr>
              <w:t>3</w:t>
            </w:r>
          </w:p>
        </w:tc>
        <w:tc>
          <w:tcPr>
            <w:tcW w:w="418" w:type="dxa"/>
          </w:tcPr>
          <w:p w14:paraId="41CF1B2E" w14:textId="00059BA2" w:rsidR="00E8211D" w:rsidRDefault="008042A3" w:rsidP="000343C4">
            <w:pPr>
              <w:tabs>
                <w:tab w:val="left" w:pos="2762"/>
              </w:tabs>
              <w:spacing w:after="160" w:line="259" w:lineRule="auto"/>
              <w:rPr>
                <w:rFonts w:cs="Arial"/>
                <w:lang w:val="en-ID"/>
              </w:rPr>
            </w:pPr>
            <w:r>
              <w:rPr>
                <w:rFonts w:cs="Arial"/>
                <w:lang w:val="en-ID"/>
              </w:rPr>
              <w:t>3</w:t>
            </w:r>
          </w:p>
        </w:tc>
        <w:tc>
          <w:tcPr>
            <w:tcW w:w="418" w:type="dxa"/>
          </w:tcPr>
          <w:p w14:paraId="41529ABD" w14:textId="72303372" w:rsidR="00E8211D" w:rsidRDefault="008042A3" w:rsidP="000343C4">
            <w:pPr>
              <w:tabs>
                <w:tab w:val="left" w:pos="2762"/>
              </w:tabs>
              <w:spacing w:after="160" w:line="259" w:lineRule="auto"/>
              <w:rPr>
                <w:rFonts w:cs="Arial"/>
                <w:lang w:val="en-ID"/>
              </w:rPr>
            </w:pPr>
            <w:r>
              <w:rPr>
                <w:rFonts w:cs="Arial"/>
                <w:lang w:val="en-ID"/>
              </w:rPr>
              <w:t>3</w:t>
            </w:r>
          </w:p>
        </w:tc>
        <w:tc>
          <w:tcPr>
            <w:tcW w:w="418" w:type="dxa"/>
          </w:tcPr>
          <w:p w14:paraId="19071523" w14:textId="3E3292F4" w:rsidR="00E8211D" w:rsidRDefault="008042A3" w:rsidP="000343C4">
            <w:pPr>
              <w:tabs>
                <w:tab w:val="left" w:pos="2762"/>
              </w:tabs>
              <w:spacing w:after="160" w:line="259" w:lineRule="auto"/>
              <w:rPr>
                <w:rFonts w:cs="Arial"/>
                <w:lang w:val="en-ID"/>
              </w:rPr>
            </w:pPr>
            <w:r>
              <w:rPr>
                <w:rFonts w:cs="Arial"/>
                <w:lang w:val="en-ID"/>
              </w:rPr>
              <w:t>3</w:t>
            </w:r>
          </w:p>
        </w:tc>
        <w:tc>
          <w:tcPr>
            <w:tcW w:w="418" w:type="dxa"/>
          </w:tcPr>
          <w:p w14:paraId="3FC29657" w14:textId="353C69B1" w:rsidR="00E8211D" w:rsidRDefault="008042A3" w:rsidP="000343C4">
            <w:pPr>
              <w:tabs>
                <w:tab w:val="left" w:pos="2762"/>
              </w:tabs>
              <w:spacing w:after="160" w:line="259" w:lineRule="auto"/>
              <w:rPr>
                <w:rFonts w:cs="Arial"/>
                <w:lang w:val="en-ID"/>
              </w:rPr>
            </w:pPr>
            <w:r>
              <w:rPr>
                <w:rFonts w:cs="Arial"/>
                <w:lang w:val="en-ID"/>
              </w:rPr>
              <w:t>3</w:t>
            </w:r>
          </w:p>
        </w:tc>
        <w:tc>
          <w:tcPr>
            <w:tcW w:w="463" w:type="dxa"/>
          </w:tcPr>
          <w:p w14:paraId="270E4B0B" w14:textId="69AF76FA" w:rsidR="00E8211D" w:rsidRDefault="008042A3" w:rsidP="000343C4">
            <w:pPr>
              <w:tabs>
                <w:tab w:val="left" w:pos="2762"/>
              </w:tabs>
              <w:spacing w:after="160" w:line="259" w:lineRule="auto"/>
              <w:rPr>
                <w:rFonts w:cs="Arial"/>
                <w:lang w:val="en-ID"/>
              </w:rPr>
            </w:pPr>
            <w:r>
              <w:rPr>
                <w:rFonts w:cs="Arial"/>
                <w:lang w:val="en-ID"/>
              </w:rPr>
              <w:t>4</w:t>
            </w:r>
          </w:p>
        </w:tc>
        <w:tc>
          <w:tcPr>
            <w:tcW w:w="530" w:type="dxa"/>
          </w:tcPr>
          <w:p w14:paraId="6A61AAC1" w14:textId="0B744032" w:rsidR="00E8211D" w:rsidRDefault="008042A3" w:rsidP="000343C4">
            <w:pPr>
              <w:tabs>
                <w:tab w:val="left" w:pos="2762"/>
              </w:tabs>
              <w:spacing w:after="160" w:line="259" w:lineRule="auto"/>
              <w:rPr>
                <w:rFonts w:cs="Arial"/>
                <w:lang w:val="en-ID"/>
              </w:rPr>
            </w:pPr>
            <w:r>
              <w:rPr>
                <w:rFonts w:cs="Arial"/>
                <w:lang w:val="en-ID"/>
              </w:rPr>
              <w:t>4</w:t>
            </w:r>
          </w:p>
        </w:tc>
        <w:tc>
          <w:tcPr>
            <w:tcW w:w="635" w:type="dxa"/>
          </w:tcPr>
          <w:p w14:paraId="3FE08C13" w14:textId="05CF7CCF" w:rsidR="00E8211D" w:rsidRDefault="008042A3" w:rsidP="000343C4">
            <w:pPr>
              <w:tabs>
                <w:tab w:val="left" w:pos="2762"/>
              </w:tabs>
              <w:spacing w:after="160" w:line="259" w:lineRule="auto"/>
              <w:rPr>
                <w:rFonts w:cs="Arial"/>
                <w:lang w:val="en-ID"/>
              </w:rPr>
            </w:pPr>
            <w:r>
              <w:rPr>
                <w:rFonts w:cs="Arial"/>
                <w:lang w:val="en-ID"/>
              </w:rPr>
              <w:t>4</w:t>
            </w:r>
          </w:p>
        </w:tc>
        <w:tc>
          <w:tcPr>
            <w:tcW w:w="796" w:type="dxa"/>
          </w:tcPr>
          <w:p w14:paraId="246A8634" w14:textId="1AD98AE5" w:rsidR="00E8211D" w:rsidRDefault="008042A3" w:rsidP="000343C4">
            <w:pPr>
              <w:tabs>
                <w:tab w:val="left" w:pos="2762"/>
              </w:tabs>
              <w:spacing w:after="160" w:line="259" w:lineRule="auto"/>
              <w:rPr>
                <w:rFonts w:cs="Arial"/>
                <w:lang w:val="en-ID"/>
              </w:rPr>
            </w:pPr>
            <w:r>
              <w:rPr>
                <w:rFonts w:cs="Arial"/>
                <w:lang w:val="en-ID"/>
              </w:rPr>
              <w:t>33</w:t>
            </w:r>
          </w:p>
        </w:tc>
        <w:tc>
          <w:tcPr>
            <w:tcW w:w="914" w:type="dxa"/>
          </w:tcPr>
          <w:p w14:paraId="25AB2F71" w14:textId="26B23847" w:rsidR="00E8211D" w:rsidRDefault="008042A3" w:rsidP="000343C4">
            <w:pPr>
              <w:tabs>
                <w:tab w:val="left" w:pos="2762"/>
              </w:tabs>
              <w:spacing w:after="160" w:line="259" w:lineRule="auto"/>
              <w:rPr>
                <w:rFonts w:cs="Arial"/>
                <w:lang w:val="en-ID"/>
              </w:rPr>
            </w:pPr>
            <w:r>
              <w:rPr>
                <w:rFonts w:cs="Arial"/>
                <w:lang w:val="en-ID"/>
              </w:rPr>
              <w:t>3.3</w:t>
            </w:r>
          </w:p>
        </w:tc>
      </w:tr>
      <w:tr w:rsidR="008042A3" w14:paraId="17A93F3B" w14:textId="77777777" w:rsidTr="005F031C">
        <w:tc>
          <w:tcPr>
            <w:tcW w:w="7013" w:type="dxa"/>
            <w:gridSpan w:val="12"/>
          </w:tcPr>
          <w:p w14:paraId="555CD965" w14:textId="489B459C" w:rsidR="008042A3" w:rsidRPr="008042A3" w:rsidRDefault="008042A3" w:rsidP="008042A3">
            <w:pPr>
              <w:tabs>
                <w:tab w:val="left" w:pos="2762"/>
              </w:tabs>
              <w:spacing w:after="160" w:line="259" w:lineRule="auto"/>
              <w:jc w:val="center"/>
              <w:rPr>
                <w:rFonts w:cs="Arial"/>
                <w:b/>
                <w:lang w:val="en-ID"/>
              </w:rPr>
            </w:pPr>
            <w:r w:rsidRPr="008042A3">
              <w:rPr>
                <w:rFonts w:cs="Arial"/>
                <w:b/>
                <w:lang w:val="en-ID"/>
              </w:rPr>
              <w:t>Total Nilai Rata-rata</w:t>
            </w:r>
          </w:p>
        </w:tc>
        <w:tc>
          <w:tcPr>
            <w:tcW w:w="914" w:type="dxa"/>
          </w:tcPr>
          <w:p w14:paraId="660CE48F" w14:textId="52EB88E2" w:rsidR="008042A3" w:rsidRDefault="008042A3" w:rsidP="000343C4">
            <w:pPr>
              <w:tabs>
                <w:tab w:val="left" w:pos="2762"/>
              </w:tabs>
              <w:spacing w:after="160" w:line="259" w:lineRule="auto"/>
              <w:rPr>
                <w:rFonts w:cs="Arial"/>
                <w:lang w:val="en-ID"/>
              </w:rPr>
            </w:pPr>
            <w:r>
              <w:rPr>
                <w:rFonts w:cs="Arial"/>
                <w:lang w:val="en-ID"/>
              </w:rPr>
              <w:t>34,5</w:t>
            </w:r>
          </w:p>
        </w:tc>
      </w:tr>
      <w:tr w:rsidR="008042A3" w14:paraId="24820ED4" w14:textId="77777777" w:rsidTr="005F031C">
        <w:tc>
          <w:tcPr>
            <w:tcW w:w="7013" w:type="dxa"/>
            <w:gridSpan w:val="12"/>
          </w:tcPr>
          <w:p w14:paraId="61514C4A" w14:textId="07CA5C86" w:rsidR="008042A3" w:rsidRPr="008042A3" w:rsidRDefault="008042A3" w:rsidP="008042A3">
            <w:pPr>
              <w:tabs>
                <w:tab w:val="left" w:pos="2762"/>
              </w:tabs>
              <w:spacing w:after="160" w:line="259" w:lineRule="auto"/>
              <w:jc w:val="center"/>
              <w:rPr>
                <w:rFonts w:cs="Arial"/>
                <w:b/>
                <w:lang w:val="en-ID"/>
              </w:rPr>
            </w:pPr>
            <w:r w:rsidRPr="008042A3">
              <w:rPr>
                <w:rFonts w:cs="Arial"/>
                <w:b/>
                <w:lang w:val="en-ID"/>
              </w:rPr>
              <w:t>Persentase = 24,2/4*100</w:t>
            </w:r>
          </w:p>
        </w:tc>
        <w:tc>
          <w:tcPr>
            <w:tcW w:w="914" w:type="dxa"/>
          </w:tcPr>
          <w:p w14:paraId="06E89AAA" w14:textId="3495C8EE" w:rsidR="008042A3" w:rsidRDefault="008042A3" w:rsidP="000343C4">
            <w:pPr>
              <w:tabs>
                <w:tab w:val="left" w:pos="2762"/>
              </w:tabs>
              <w:spacing w:after="160" w:line="259" w:lineRule="auto"/>
              <w:rPr>
                <w:rFonts w:cs="Arial"/>
                <w:lang w:val="en-ID"/>
              </w:rPr>
            </w:pPr>
            <w:r>
              <w:rPr>
                <w:rFonts w:cs="Arial"/>
                <w:lang w:val="en-ID"/>
              </w:rPr>
              <w:t>82,3%</w:t>
            </w:r>
          </w:p>
        </w:tc>
      </w:tr>
      <w:tr w:rsidR="008042A3" w14:paraId="2D6FF8F9" w14:textId="77777777" w:rsidTr="005F031C">
        <w:tc>
          <w:tcPr>
            <w:tcW w:w="7013" w:type="dxa"/>
            <w:gridSpan w:val="12"/>
          </w:tcPr>
          <w:p w14:paraId="5B198485" w14:textId="794C34E7" w:rsidR="008042A3" w:rsidRPr="008042A3" w:rsidRDefault="008042A3" w:rsidP="008042A3">
            <w:pPr>
              <w:tabs>
                <w:tab w:val="left" w:pos="2762"/>
              </w:tabs>
              <w:spacing w:after="160" w:line="259" w:lineRule="auto"/>
              <w:jc w:val="center"/>
              <w:rPr>
                <w:rFonts w:cs="Arial"/>
                <w:b/>
                <w:lang w:val="en-ID"/>
              </w:rPr>
            </w:pPr>
            <w:r w:rsidRPr="008042A3">
              <w:rPr>
                <w:rFonts w:cs="Arial"/>
                <w:b/>
                <w:lang w:val="en-ID"/>
              </w:rPr>
              <w:t>Keterangan</w:t>
            </w:r>
          </w:p>
        </w:tc>
        <w:tc>
          <w:tcPr>
            <w:tcW w:w="914" w:type="dxa"/>
          </w:tcPr>
          <w:p w14:paraId="7CFDBE06" w14:textId="4950DA9E" w:rsidR="008042A3" w:rsidRDefault="008042A3" w:rsidP="000343C4">
            <w:pPr>
              <w:tabs>
                <w:tab w:val="left" w:pos="2762"/>
              </w:tabs>
              <w:spacing w:after="160" w:line="259" w:lineRule="auto"/>
              <w:rPr>
                <w:rFonts w:cs="Arial"/>
                <w:lang w:val="en-ID"/>
              </w:rPr>
            </w:pPr>
            <w:r>
              <w:rPr>
                <w:rFonts w:cs="Arial"/>
                <w:lang w:val="en-ID"/>
              </w:rPr>
              <w:t>Sangat Setuju</w:t>
            </w:r>
          </w:p>
        </w:tc>
      </w:tr>
    </w:tbl>
    <w:p w14:paraId="04D7AEE4" w14:textId="77777777" w:rsidR="00E8211D" w:rsidRDefault="00E8211D" w:rsidP="00641FB6">
      <w:pPr>
        <w:tabs>
          <w:tab w:val="left" w:pos="2762"/>
        </w:tabs>
        <w:spacing w:after="160" w:line="259" w:lineRule="auto"/>
      </w:pPr>
    </w:p>
    <w:p w14:paraId="615D1474" w14:textId="77777777" w:rsidR="00E8211D" w:rsidRDefault="00E8211D" w:rsidP="00E8211D">
      <w:pPr>
        <w:jc w:val="both"/>
      </w:pPr>
      <w:r>
        <w:t xml:space="preserve">Kesimpulan Pengujian Kuesioner </w:t>
      </w:r>
    </w:p>
    <w:p w14:paraId="08A5E7E7" w14:textId="77777777" w:rsidR="00E8211D" w:rsidRDefault="00E8211D" w:rsidP="00E8211D">
      <w:pPr>
        <w:jc w:val="both"/>
      </w:pPr>
      <w:r>
        <w:t xml:space="preserve">Berdasarkan Hasil Pengujian Kuesioner penelitian ini dapat menunjukan kesimpulan sebagai berikut: </w:t>
      </w:r>
    </w:p>
    <w:p w14:paraId="07418F08" w14:textId="3B5CA27C" w:rsidR="00E8211D" w:rsidRDefault="00E8211D" w:rsidP="00E8211D">
      <w:pPr>
        <w:jc w:val="both"/>
      </w:pPr>
      <w:r>
        <w:t xml:space="preserve">Jumlah total rata rata nilai= </w:t>
      </w:r>
      <w:r w:rsidR="008042A3">
        <w:t>34,5</w:t>
      </w:r>
    </w:p>
    <w:p w14:paraId="1BBB6FAB" w14:textId="7CAAA4FD" w:rsidR="00E8211D" w:rsidRDefault="008042A3" w:rsidP="00E8211D">
      <w:pPr>
        <w:jc w:val="both"/>
      </w:pPr>
      <w:r>
        <w:t>Hasil persentase nilai = 82,3</w:t>
      </w:r>
      <w:r w:rsidR="00E8211D">
        <w:t xml:space="preserve">%  </w:t>
      </w:r>
    </w:p>
    <w:p w14:paraId="556DB202" w14:textId="398871FA" w:rsidR="00641FB6" w:rsidRDefault="00E8211D" w:rsidP="00E8211D">
      <w:pPr>
        <w:jc w:val="both"/>
        <w:rPr>
          <w:rFonts w:cs="Arial"/>
          <w:lang w:val="en-ID"/>
        </w:rPr>
      </w:pPr>
      <w:r>
        <w:t>Sebagaian besar pengguna sangat setuju dengan sistem yang sudah dibuat. Pengguna setuju, secara keseluruhan puas terhadap alur sistem dan fitur informasi yang diberikan oleh sistem.</w:t>
      </w:r>
    </w:p>
    <w:p w14:paraId="47457F1E" w14:textId="45D938D2" w:rsidR="00EE52C1" w:rsidRDefault="00BA689A" w:rsidP="00EE52C1">
      <w:pPr>
        <w:pStyle w:val="Heading1"/>
        <w:rPr>
          <w:rFonts w:cs="Arial"/>
        </w:rPr>
      </w:pPr>
      <w:r w:rsidRPr="00641FB6">
        <w:rPr>
          <w:rFonts w:cs="Arial"/>
          <w:lang w:val="en-ID"/>
        </w:rPr>
        <w:br w:type="page"/>
      </w:r>
      <w:bookmarkStart w:id="3448" w:name="_Toc94356995"/>
      <w:r w:rsidR="00EE52C1" w:rsidRPr="0067595B">
        <w:rPr>
          <w:rFonts w:cs="Arial"/>
        </w:rPr>
        <w:lastRenderedPageBreak/>
        <w:t>B</w:t>
      </w:r>
      <w:r w:rsidR="00EE52C1">
        <w:rPr>
          <w:rFonts w:cs="Arial"/>
        </w:rPr>
        <w:t>AB V</w:t>
      </w:r>
      <w:r w:rsidR="00EE52C1" w:rsidRPr="0067595B">
        <w:rPr>
          <w:rFonts w:cs="Arial"/>
        </w:rPr>
        <w:br w:type="textWrapping" w:clear="all"/>
      </w:r>
      <w:r w:rsidR="00EE52C1">
        <w:rPr>
          <w:rFonts w:cs="Arial"/>
        </w:rPr>
        <w:t>PENUTUP</w:t>
      </w:r>
      <w:bookmarkEnd w:id="3448"/>
    </w:p>
    <w:p w14:paraId="51ECCE44" w14:textId="6B29194A" w:rsidR="00EE52C1" w:rsidRDefault="00EE52C1" w:rsidP="00EE52C1">
      <w:pPr>
        <w:pStyle w:val="Heading2"/>
        <w:numPr>
          <w:ilvl w:val="0"/>
          <w:numId w:val="93"/>
        </w:numPr>
        <w:ind w:hanging="720"/>
        <w:jc w:val="both"/>
      </w:pPr>
      <w:bookmarkStart w:id="3449" w:name="_Toc72497136"/>
      <w:bookmarkStart w:id="3450" w:name="_Toc94356996"/>
      <w:r>
        <w:t>Kesimpulan</w:t>
      </w:r>
      <w:bookmarkEnd w:id="3449"/>
      <w:bookmarkEnd w:id="3450"/>
    </w:p>
    <w:p w14:paraId="04B1E425" w14:textId="47FC90D2" w:rsidR="00EE52C1" w:rsidRDefault="00EE52C1" w:rsidP="00EF4C40">
      <w:pPr>
        <w:ind w:firstLine="720"/>
        <w:jc w:val="both"/>
      </w:pPr>
      <w:r>
        <w:t xml:space="preserve">Berdasarkan hasil penelitian yang telah dilakukan dapat disimpulkan bahwa Sistem Informasi </w:t>
      </w:r>
      <w:r w:rsidRPr="00EE52C1">
        <w:rPr>
          <w:i/>
        </w:rPr>
        <w:t>E-Learning</w:t>
      </w:r>
      <w:r>
        <w:t xml:space="preserve"> Di SMK TI Bali Global Karangasem Berbasis </w:t>
      </w:r>
      <w:r>
        <w:rPr>
          <w:i/>
          <w:iCs/>
        </w:rPr>
        <w:t>Website</w:t>
      </w:r>
      <w:r>
        <w:t xml:space="preserve"> Menggunakan Framework Laravel adalah sebagai berikut: </w:t>
      </w:r>
    </w:p>
    <w:p w14:paraId="3789FFF6" w14:textId="048E47E5" w:rsidR="00EE52C1" w:rsidRDefault="00EE52C1" w:rsidP="00EE52C1">
      <w:pPr>
        <w:pStyle w:val="ListParagraph"/>
        <w:numPr>
          <w:ilvl w:val="0"/>
          <w:numId w:val="92"/>
        </w:numPr>
        <w:ind w:hanging="720"/>
        <w:jc w:val="both"/>
      </w:pPr>
      <w:r>
        <w:t xml:space="preserve">Telah dihasilkan suatu Sistem Informasi </w:t>
      </w:r>
      <w:r w:rsidRPr="00EE52C1">
        <w:rPr>
          <w:i/>
        </w:rPr>
        <w:t>E-Learning</w:t>
      </w:r>
      <w:r>
        <w:t xml:space="preserve"> Di SMK TI Bali Global Karangasem Berbasis </w:t>
      </w:r>
      <w:r>
        <w:rPr>
          <w:i/>
          <w:iCs/>
        </w:rPr>
        <w:t>Website</w:t>
      </w:r>
      <w:r>
        <w:t xml:space="preserve"> Menggunakan </w:t>
      </w:r>
      <w:r w:rsidRPr="009B49F3">
        <w:rPr>
          <w:i/>
          <w:iCs/>
        </w:rPr>
        <w:t>Framework</w:t>
      </w:r>
      <w:r>
        <w:t xml:space="preserve"> Laravel.</w:t>
      </w:r>
    </w:p>
    <w:p w14:paraId="442D53C3" w14:textId="3E8D6B8A" w:rsidR="00EE52C1" w:rsidRDefault="00EE52C1" w:rsidP="00EE52C1">
      <w:pPr>
        <w:pStyle w:val="ListParagraph"/>
        <w:numPr>
          <w:ilvl w:val="0"/>
          <w:numId w:val="92"/>
        </w:numPr>
        <w:ind w:hanging="720"/>
        <w:jc w:val="both"/>
      </w:pPr>
      <w:r>
        <w:t xml:space="preserve">Sistem Informasi Perpustakaan Di SMK TI Bali Global Karangasem Berbasis </w:t>
      </w:r>
      <w:r>
        <w:rPr>
          <w:i/>
          <w:iCs/>
        </w:rPr>
        <w:t>Website</w:t>
      </w:r>
      <w:r>
        <w:t xml:space="preserve"> Menggunakan </w:t>
      </w:r>
      <w:r w:rsidRPr="009B49F3">
        <w:rPr>
          <w:i/>
          <w:iCs/>
        </w:rPr>
        <w:t>Framework</w:t>
      </w:r>
      <w:r>
        <w:t xml:space="preserve"> Laravel dibangun untuk</w:t>
      </w:r>
      <w:r w:rsidR="00731935">
        <w:t xml:space="preserve"> membantu proses belajar mengajar di sekolah</w:t>
      </w:r>
      <w:r>
        <w:t>.</w:t>
      </w:r>
    </w:p>
    <w:p w14:paraId="19F3400D" w14:textId="52635776" w:rsidR="00EE52C1" w:rsidRDefault="00EE52C1" w:rsidP="00EE52C1">
      <w:pPr>
        <w:pStyle w:val="ListParagraph"/>
        <w:numPr>
          <w:ilvl w:val="0"/>
          <w:numId w:val="92"/>
        </w:numPr>
        <w:ind w:hanging="720"/>
        <w:jc w:val="both"/>
      </w:pPr>
      <w:r>
        <w:t xml:space="preserve">Dalam melakukan perancangan sistem informasi perpustakaan berbasis </w:t>
      </w:r>
      <w:r>
        <w:rPr>
          <w:i/>
          <w:iCs/>
        </w:rPr>
        <w:t>web</w:t>
      </w:r>
      <w:r>
        <w:t xml:space="preserve">, penulis menggunakan metode </w:t>
      </w:r>
      <w:r>
        <w:rPr>
          <w:i/>
          <w:iCs/>
        </w:rPr>
        <w:t xml:space="preserve">Data Flow Diagram (DFD), Entity Realationship Diagram (ERD), </w:t>
      </w:r>
      <w:r>
        <w:t xml:space="preserve">Konseptual </w:t>
      </w:r>
      <w:r>
        <w:rPr>
          <w:i/>
          <w:iCs/>
        </w:rPr>
        <w:t xml:space="preserve">Database, </w:t>
      </w:r>
      <w:r>
        <w:t>serta Struktur Tabel</w:t>
      </w:r>
      <w:r>
        <w:rPr>
          <w:i/>
          <w:iCs/>
        </w:rPr>
        <w:t>.</w:t>
      </w:r>
      <w:r>
        <w:t xml:space="preserve"> Hal ini akan mempermudah dalam proses pengkodean perangkat lunak yang dibangun.</w:t>
      </w:r>
    </w:p>
    <w:p w14:paraId="23ECEEE4" w14:textId="397B69AD" w:rsidR="00EE52C1" w:rsidRDefault="00EE52C1" w:rsidP="00EE52C1">
      <w:pPr>
        <w:pStyle w:val="ListParagraph"/>
        <w:numPr>
          <w:ilvl w:val="0"/>
          <w:numId w:val="92"/>
        </w:numPr>
        <w:ind w:hanging="720"/>
        <w:jc w:val="both"/>
      </w:pPr>
      <w:r>
        <w:t>Perancangan dan implementasi sistem informasi perpustakaan ini menggunakan bahas</w:t>
      </w:r>
      <w:r w:rsidR="00731935">
        <w:t>a pemograman pendukung Laravel 8.1</w:t>
      </w:r>
      <w:r>
        <w:t>, Bootstrap, HTML, PHP, CSS, dan DBMS sebagai database-nya.</w:t>
      </w:r>
    </w:p>
    <w:p w14:paraId="4C655F85" w14:textId="77777777" w:rsidR="00731935" w:rsidRDefault="00EE52C1" w:rsidP="00731935">
      <w:pPr>
        <w:pStyle w:val="ListParagraph"/>
        <w:numPr>
          <w:ilvl w:val="0"/>
          <w:numId w:val="92"/>
        </w:numPr>
        <w:ind w:hanging="720"/>
        <w:jc w:val="both"/>
      </w:pPr>
      <w:r>
        <w:t xml:space="preserve">Sistem ini telah diuji menggunakan metode pengujian </w:t>
      </w:r>
      <w:r>
        <w:rPr>
          <w:i/>
          <w:iCs/>
        </w:rPr>
        <w:t>Blackbox</w:t>
      </w:r>
      <w:r>
        <w:t xml:space="preserve"> </w:t>
      </w:r>
      <w:r>
        <w:rPr>
          <w:i/>
          <w:iCs/>
        </w:rPr>
        <w:t>Testing</w:t>
      </w:r>
      <w:r>
        <w:t xml:space="preserve"> dimana semua pengujian telah berjalan sesuai dengan yang diharapkan.</w:t>
      </w:r>
    </w:p>
    <w:p w14:paraId="3C42EA1E" w14:textId="7CAF464E" w:rsidR="00EE52C1" w:rsidRDefault="00731935" w:rsidP="00731935">
      <w:pPr>
        <w:pStyle w:val="ListParagraph"/>
        <w:numPr>
          <w:ilvl w:val="0"/>
          <w:numId w:val="92"/>
        </w:numPr>
        <w:ind w:hanging="720"/>
        <w:jc w:val="both"/>
      </w:pPr>
      <w:r>
        <w:t>Pada pengujian Kuesioner yang telah dilakukan dapat disimpulkan bahwa hasil pengujian yang dilakukan oleh 10 orang memperoleh hasil persentase 82,3% yang termasuk dalam kategori sangat setuju bahwa system yang dibuat mudah dipahami dengan baik oleh pengguna dengan tampilan system yang sangat baik.</w:t>
      </w:r>
    </w:p>
    <w:p w14:paraId="67BC49EF" w14:textId="77777777" w:rsidR="00731935" w:rsidRDefault="00731935" w:rsidP="00731935">
      <w:pPr>
        <w:pStyle w:val="ListParagraph"/>
        <w:jc w:val="both"/>
      </w:pPr>
    </w:p>
    <w:p w14:paraId="2610EFF9" w14:textId="77777777" w:rsidR="00731935" w:rsidRDefault="00731935" w:rsidP="00731935">
      <w:pPr>
        <w:pStyle w:val="Heading2"/>
        <w:numPr>
          <w:ilvl w:val="0"/>
          <w:numId w:val="93"/>
        </w:numPr>
        <w:ind w:hanging="720"/>
        <w:jc w:val="both"/>
      </w:pPr>
      <w:bookmarkStart w:id="3451" w:name="_Toc72497137"/>
      <w:bookmarkStart w:id="3452" w:name="_Toc94356997"/>
      <w:r>
        <w:t>Saran</w:t>
      </w:r>
      <w:bookmarkEnd w:id="3451"/>
      <w:bookmarkEnd w:id="3452"/>
    </w:p>
    <w:p w14:paraId="72D2E2C5" w14:textId="77777777" w:rsidR="00731935" w:rsidRDefault="00731935" w:rsidP="00EF4C40">
      <w:pPr>
        <w:spacing w:after="160"/>
        <w:ind w:firstLine="720"/>
        <w:jc w:val="both"/>
      </w:pPr>
      <w:r>
        <w:t>Berdasarkan uraian diatas, maka pada bagian ini peneliti hendak memberikan saran yang dapat berguna bagi penelitian selanjutnya.</w:t>
      </w:r>
    </w:p>
    <w:p w14:paraId="1F528C11" w14:textId="57135EFC" w:rsidR="00731935" w:rsidRDefault="00731935" w:rsidP="00731935">
      <w:pPr>
        <w:pStyle w:val="ListParagraph"/>
        <w:numPr>
          <w:ilvl w:val="0"/>
          <w:numId w:val="94"/>
        </w:numPr>
        <w:spacing w:after="160"/>
        <w:ind w:left="709" w:hanging="709"/>
        <w:jc w:val="both"/>
        <w:rPr>
          <w:rFonts w:eastAsia="SimSun" w:cs="SimSun"/>
          <w:b/>
        </w:rPr>
      </w:pPr>
      <w:r>
        <w:t xml:space="preserve">Diharapkan Sistem Informasi </w:t>
      </w:r>
      <w:r w:rsidRPr="00731935">
        <w:rPr>
          <w:i/>
        </w:rPr>
        <w:t>E-Elearning</w:t>
      </w:r>
      <w:r>
        <w:t xml:space="preserve"> Di SMK TI Bali Global Karangasem Berbasis </w:t>
      </w:r>
      <w:r>
        <w:rPr>
          <w:i/>
          <w:iCs/>
        </w:rPr>
        <w:t>Website</w:t>
      </w:r>
      <w:r>
        <w:t xml:space="preserve"> Menggunakan </w:t>
      </w:r>
      <w:r w:rsidRPr="00E034FF">
        <w:rPr>
          <w:i/>
          <w:iCs/>
        </w:rPr>
        <w:t>Framework</w:t>
      </w:r>
      <w:r>
        <w:t xml:space="preserve"> Laravel ini ditambahkan </w:t>
      </w:r>
      <w:r w:rsidRPr="00731935">
        <w:rPr>
          <w:i/>
        </w:rPr>
        <w:t>fitur</w:t>
      </w:r>
      <w:r>
        <w:t xml:space="preserve"> Kuis, </w:t>
      </w:r>
      <w:r w:rsidRPr="00731935">
        <w:rPr>
          <w:i/>
        </w:rPr>
        <w:t>Forum</w:t>
      </w:r>
      <w:r>
        <w:t xml:space="preserve"> Diskusi, Notifikasi terkait pembritahuan tugas dan pengumuman bagi Siswa</w:t>
      </w:r>
    </w:p>
    <w:p w14:paraId="0794DD20" w14:textId="77777777" w:rsidR="00731935" w:rsidRDefault="00731935" w:rsidP="00731935">
      <w:pPr>
        <w:pStyle w:val="ListParagraph"/>
        <w:numPr>
          <w:ilvl w:val="0"/>
          <w:numId w:val="94"/>
        </w:numPr>
        <w:spacing w:after="160"/>
        <w:ind w:left="709" w:hanging="709"/>
        <w:jc w:val="both"/>
        <w:rPr>
          <w:rFonts w:eastAsia="SimSun" w:cs="SimSun"/>
          <w:b/>
        </w:rPr>
      </w:pPr>
      <w:r>
        <w:rPr>
          <w:rFonts w:eastAsia="SimSun" w:cs="SimSun"/>
          <w:bCs/>
        </w:rPr>
        <w:lastRenderedPageBreak/>
        <w:t>Penambahan di bagian fitur yang mampu mendukung tampilan sistem menjadi lebih menarik sehingga informasi yang disajikan dapat terlihat lebih tertata rapi dan menarik bagi pengguna sistem.</w:t>
      </w:r>
    </w:p>
    <w:p w14:paraId="4605CDFD" w14:textId="0626644C" w:rsidR="00731935" w:rsidRPr="00725419" w:rsidRDefault="00731935" w:rsidP="00725419">
      <w:pPr>
        <w:pStyle w:val="ListParagraph"/>
        <w:numPr>
          <w:ilvl w:val="0"/>
          <w:numId w:val="94"/>
        </w:numPr>
        <w:spacing w:after="160"/>
        <w:jc w:val="both"/>
        <w:rPr>
          <w:rFonts w:eastAsia="SimSun" w:cs="SimSun"/>
          <w:b/>
        </w:rPr>
        <w:sectPr w:rsidR="00731935" w:rsidRPr="00725419">
          <w:pgSz w:w="11906" w:h="16838"/>
          <w:pgMar w:top="1701" w:right="1701" w:bottom="1701" w:left="2268" w:header="709" w:footer="709" w:gutter="0"/>
          <w:cols w:space="708"/>
          <w:titlePg/>
          <w:docGrid w:linePitch="360"/>
        </w:sectPr>
      </w:pPr>
    </w:p>
    <w:p w14:paraId="1385A236" w14:textId="1A343AA4" w:rsidR="00321E28" w:rsidRPr="0067595B" w:rsidRDefault="00635819" w:rsidP="00635819">
      <w:pPr>
        <w:pStyle w:val="Heading1"/>
        <w:rPr>
          <w:rFonts w:cs="Arial"/>
          <w:lang w:val="en-ID"/>
        </w:rPr>
      </w:pPr>
      <w:bookmarkStart w:id="3453" w:name="_Toc94356998"/>
      <w:r w:rsidRPr="0067595B">
        <w:rPr>
          <w:rFonts w:cs="Arial"/>
          <w:lang w:val="en-ID"/>
        </w:rPr>
        <w:lastRenderedPageBreak/>
        <w:t>DAFTAR PUSTAKA</w:t>
      </w:r>
      <w:bookmarkEnd w:id="3453"/>
    </w:p>
    <w:p w14:paraId="63B7069D" w14:textId="77777777" w:rsidR="008B7A13" w:rsidRPr="0067595B" w:rsidRDefault="008B7A13" w:rsidP="008B7A13">
      <w:pPr>
        <w:rPr>
          <w:rFonts w:cs="Arial"/>
          <w:lang w:val="en-ID"/>
        </w:rPr>
      </w:pPr>
    </w:p>
    <w:p w14:paraId="65AA8FCC" w14:textId="375F836D" w:rsidR="00074CEF" w:rsidRPr="00074CEF" w:rsidRDefault="00635819" w:rsidP="00074CEF">
      <w:pPr>
        <w:widowControl w:val="0"/>
        <w:autoSpaceDE w:val="0"/>
        <w:autoSpaceDN w:val="0"/>
        <w:adjustRightInd w:val="0"/>
        <w:ind w:left="640" w:hanging="640"/>
        <w:rPr>
          <w:rFonts w:cs="Arial"/>
          <w:noProof/>
          <w:szCs w:val="24"/>
        </w:rPr>
      </w:pPr>
      <w:r w:rsidRPr="0067595B">
        <w:rPr>
          <w:rFonts w:cs="Arial"/>
          <w:lang w:val="en-ID"/>
        </w:rPr>
        <w:fldChar w:fldCharType="begin" w:fldLock="1"/>
      </w:r>
      <w:r w:rsidRPr="0067595B">
        <w:rPr>
          <w:rFonts w:cs="Arial"/>
          <w:lang w:val="en-ID"/>
        </w:rPr>
        <w:instrText xml:space="preserve">ADDIN Mendeley Bibliography CSL_BIBLIOGRAPHY </w:instrText>
      </w:r>
      <w:r w:rsidRPr="0067595B">
        <w:rPr>
          <w:rFonts w:cs="Arial"/>
          <w:lang w:val="en-ID"/>
        </w:rPr>
        <w:fldChar w:fldCharType="separate"/>
      </w:r>
      <w:r w:rsidR="00074CEF" w:rsidRPr="00074CEF">
        <w:rPr>
          <w:rFonts w:cs="Arial"/>
          <w:noProof/>
          <w:szCs w:val="24"/>
        </w:rPr>
        <w:t>[1]</w:t>
      </w:r>
      <w:r w:rsidR="00074CEF" w:rsidRPr="00074CEF">
        <w:rPr>
          <w:rFonts w:cs="Arial"/>
          <w:noProof/>
          <w:szCs w:val="24"/>
        </w:rPr>
        <w:tab/>
        <w:t xml:space="preserve">R. S. Rohman, E. Ermawati, Y. Farlina, and R. N. Syabaniah, “Rancang Bangun Web </w:t>
      </w:r>
      <w:del w:id="3454" w:author="Windows User" w:date="2020-12-14T19:05:00Z">
        <w:r w:rsidR="00074CEF" w:rsidRPr="00074CEF" w:rsidDel="00880625">
          <w:rPr>
            <w:rFonts w:cs="Arial"/>
            <w:noProof/>
            <w:szCs w:val="24"/>
          </w:rPr>
          <w:delText>E-Learning</w:delText>
        </w:r>
      </w:del>
      <w:ins w:id="3455" w:author="Windows User" w:date="2020-12-14T19:05:00Z">
        <w:r w:rsidR="00880625">
          <w:rPr>
            <w:rFonts w:cs="Arial"/>
            <w:noProof/>
            <w:szCs w:val="24"/>
          </w:rPr>
          <w:t>E-Learning</w:t>
        </w:r>
      </w:ins>
      <w:r w:rsidR="00074CEF" w:rsidRPr="00074CEF">
        <w:rPr>
          <w:rFonts w:cs="Arial"/>
          <w:noProof/>
          <w:szCs w:val="24"/>
        </w:rPr>
        <w:t xml:space="preserve"> Untuk Pengelolaan Mata Pelajaran Tik Pada Smpit Adzkia Sukabumi,” </w:t>
      </w:r>
      <w:r w:rsidR="00074CEF" w:rsidRPr="00074CEF">
        <w:rPr>
          <w:rFonts w:cs="Arial"/>
          <w:i/>
          <w:iCs/>
          <w:noProof/>
          <w:szCs w:val="24"/>
        </w:rPr>
        <w:t>Swabumi</w:t>
      </w:r>
      <w:r w:rsidR="00074CEF" w:rsidRPr="00074CEF">
        <w:rPr>
          <w:rFonts w:cs="Arial"/>
          <w:noProof/>
          <w:szCs w:val="24"/>
        </w:rPr>
        <w:t>, vol. 6, no. 1, pp. 85–90, 2018, doi: 10.31294/swabumi.v6i1.3320.</w:t>
      </w:r>
    </w:p>
    <w:p w14:paraId="5B5B62EB" w14:textId="6641B161" w:rsidR="00074CEF" w:rsidRPr="00074CEF" w:rsidRDefault="00074CEF" w:rsidP="00074CEF">
      <w:pPr>
        <w:widowControl w:val="0"/>
        <w:autoSpaceDE w:val="0"/>
        <w:autoSpaceDN w:val="0"/>
        <w:adjustRightInd w:val="0"/>
        <w:ind w:left="640" w:hanging="640"/>
        <w:rPr>
          <w:rFonts w:cs="Arial"/>
          <w:noProof/>
          <w:szCs w:val="24"/>
        </w:rPr>
      </w:pPr>
      <w:r w:rsidRPr="00074CEF">
        <w:rPr>
          <w:rFonts w:cs="Arial"/>
          <w:noProof/>
          <w:szCs w:val="24"/>
        </w:rPr>
        <w:t>[2]</w:t>
      </w:r>
      <w:r w:rsidRPr="00074CEF">
        <w:rPr>
          <w:rFonts w:cs="Arial"/>
          <w:noProof/>
          <w:szCs w:val="24"/>
        </w:rPr>
        <w:tab/>
        <w:t xml:space="preserve">T. Kristanto, R. K. Hapsari, V. S. Nita, and S. Maimunah, “Rancang Bangun Aplikasi </w:t>
      </w:r>
      <w:del w:id="3456" w:author="Windows User" w:date="2020-12-14T19:05:00Z">
        <w:r w:rsidRPr="00074CEF" w:rsidDel="00880625">
          <w:rPr>
            <w:rFonts w:cs="Arial"/>
            <w:noProof/>
            <w:szCs w:val="24"/>
          </w:rPr>
          <w:delText>E-Learning</w:delText>
        </w:r>
      </w:del>
      <w:ins w:id="3457" w:author="Windows User" w:date="2020-12-14T19:05:00Z">
        <w:r w:rsidR="00880625">
          <w:rPr>
            <w:rFonts w:cs="Arial"/>
            <w:noProof/>
            <w:szCs w:val="24"/>
          </w:rPr>
          <w:t>E-Learning</w:t>
        </w:r>
      </w:ins>
      <w:r w:rsidRPr="00074CEF">
        <w:rPr>
          <w:rFonts w:cs="Arial"/>
          <w:noProof/>
          <w:szCs w:val="24"/>
        </w:rPr>
        <w:t xml:space="preserve"> Berbasis Multiplatform untuk Mata Pelajaran Bahasa Indonesia dengan Menggunakan Pendekatan Technology Acceptance Model (TAM),” </w:t>
      </w:r>
      <w:r w:rsidRPr="00074CEF">
        <w:rPr>
          <w:rFonts w:cs="Arial"/>
          <w:i/>
          <w:iCs/>
          <w:noProof/>
          <w:szCs w:val="24"/>
        </w:rPr>
        <w:t>J. Tek. Inform. dan Sist. Inf.</w:t>
      </w:r>
      <w:r w:rsidRPr="00074CEF">
        <w:rPr>
          <w:rFonts w:cs="Arial"/>
          <w:noProof/>
          <w:szCs w:val="24"/>
        </w:rPr>
        <w:t>, vol. 1, no. 3, pp. 279–290, 2015, doi: 10.28932/jutisi.v1i3.408.</w:t>
      </w:r>
    </w:p>
    <w:p w14:paraId="5BEEBB18" w14:textId="013ECCB4" w:rsidR="00074CEF" w:rsidRPr="00074CEF" w:rsidRDefault="00074CEF" w:rsidP="00074CEF">
      <w:pPr>
        <w:widowControl w:val="0"/>
        <w:autoSpaceDE w:val="0"/>
        <w:autoSpaceDN w:val="0"/>
        <w:adjustRightInd w:val="0"/>
        <w:ind w:left="640" w:hanging="640"/>
        <w:rPr>
          <w:rFonts w:cs="Arial"/>
          <w:noProof/>
          <w:szCs w:val="24"/>
        </w:rPr>
      </w:pPr>
      <w:r w:rsidRPr="00074CEF">
        <w:rPr>
          <w:rFonts w:cs="Arial"/>
          <w:noProof/>
          <w:szCs w:val="24"/>
        </w:rPr>
        <w:t>[3]</w:t>
      </w:r>
      <w:r w:rsidRPr="00074CEF">
        <w:rPr>
          <w:rFonts w:cs="Arial"/>
          <w:noProof/>
          <w:szCs w:val="24"/>
        </w:rPr>
        <w:tab/>
        <w:t xml:space="preserve">K. Khamidah and R. A. Triyono, “Pengembangan Aplikasi </w:t>
      </w:r>
      <w:del w:id="3458" w:author="Windows User" w:date="2020-12-14T19:05:00Z">
        <w:r w:rsidRPr="00074CEF" w:rsidDel="00880625">
          <w:rPr>
            <w:rFonts w:cs="Arial"/>
            <w:noProof/>
            <w:szCs w:val="24"/>
          </w:rPr>
          <w:delText>E-Learning</w:delText>
        </w:r>
      </w:del>
      <w:ins w:id="3459" w:author="Windows User" w:date="2020-12-14T19:05:00Z">
        <w:r w:rsidR="00880625">
          <w:rPr>
            <w:rFonts w:cs="Arial"/>
            <w:noProof/>
            <w:szCs w:val="24"/>
          </w:rPr>
          <w:t>E-Learning</w:t>
        </w:r>
      </w:ins>
      <w:r w:rsidRPr="00074CEF">
        <w:rPr>
          <w:rFonts w:cs="Arial"/>
          <w:noProof/>
          <w:szCs w:val="24"/>
        </w:rPr>
        <w:t xml:space="preserve"> Berbasis Web Dengan Php Dan MySql Studi Kasus SMPN 1 Arjosari,” </w:t>
      </w:r>
      <w:r w:rsidRPr="00074CEF">
        <w:rPr>
          <w:rFonts w:cs="Arial"/>
          <w:i/>
          <w:iCs/>
          <w:noProof/>
          <w:szCs w:val="24"/>
        </w:rPr>
        <w:t>IJNS-Indonesian J. Netw. Secur.</w:t>
      </w:r>
      <w:r w:rsidRPr="00074CEF">
        <w:rPr>
          <w:rFonts w:cs="Arial"/>
          <w:noProof/>
          <w:szCs w:val="24"/>
        </w:rPr>
        <w:t>, vol. 2, no. 2, pp. 11–17, 2013, [Online]. Available: ijns.org.</w:t>
      </w:r>
    </w:p>
    <w:p w14:paraId="708C6CDF" w14:textId="613FCF89" w:rsidR="00074CEF" w:rsidRPr="00074CEF" w:rsidRDefault="00074CEF" w:rsidP="00074CEF">
      <w:pPr>
        <w:widowControl w:val="0"/>
        <w:autoSpaceDE w:val="0"/>
        <w:autoSpaceDN w:val="0"/>
        <w:adjustRightInd w:val="0"/>
        <w:ind w:left="640" w:hanging="640"/>
        <w:rPr>
          <w:rFonts w:cs="Arial"/>
          <w:noProof/>
          <w:szCs w:val="24"/>
        </w:rPr>
      </w:pPr>
      <w:r w:rsidRPr="00074CEF">
        <w:rPr>
          <w:rFonts w:cs="Arial"/>
          <w:noProof/>
          <w:szCs w:val="24"/>
        </w:rPr>
        <w:t>[4]</w:t>
      </w:r>
      <w:r w:rsidRPr="00074CEF">
        <w:rPr>
          <w:rFonts w:cs="Arial"/>
          <w:noProof/>
          <w:szCs w:val="24"/>
        </w:rPr>
        <w:tab/>
        <w:t xml:space="preserve">W. E. Susanto and Y. G. A. Ayu, “Perancangan </w:t>
      </w:r>
      <w:del w:id="3460" w:author="Windows User" w:date="2020-12-14T19:05:00Z">
        <w:r w:rsidRPr="00074CEF" w:rsidDel="00880625">
          <w:rPr>
            <w:rFonts w:cs="Arial"/>
            <w:noProof/>
            <w:szCs w:val="24"/>
          </w:rPr>
          <w:delText>E-Learning</w:delText>
        </w:r>
      </w:del>
      <w:ins w:id="3461" w:author="Windows User" w:date="2020-12-14T19:05:00Z">
        <w:r w:rsidR="00880625">
          <w:rPr>
            <w:rFonts w:cs="Arial"/>
            <w:noProof/>
            <w:szCs w:val="24"/>
          </w:rPr>
          <w:t>E-Learning</w:t>
        </w:r>
      </w:ins>
      <w:r w:rsidRPr="00074CEF">
        <w:rPr>
          <w:rFonts w:cs="Arial"/>
          <w:noProof/>
          <w:szCs w:val="24"/>
        </w:rPr>
        <w:t xml:space="preserve"> Berbasis Web Pada SMP Negeri 3 Patuk Gunungkidul Yogyakarta,” </w:t>
      </w:r>
      <w:r w:rsidRPr="00074CEF">
        <w:rPr>
          <w:rFonts w:cs="Arial"/>
          <w:i/>
          <w:iCs/>
          <w:noProof/>
          <w:szCs w:val="24"/>
        </w:rPr>
        <w:t>Bianglala Inform.</w:t>
      </w:r>
      <w:r w:rsidRPr="00074CEF">
        <w:rPr>
          <w:rFonts w:cs="Arial"/>
          <w:noProof/>
          <w:szCs w:val="24"/>
        </w:rPr>
        <w:t>, vol. 5, no. 2, 2017.</w:t>
      </w:r>
    </w:p>
    <w:p w14:paraId="56398918" w14:textId="77777777" w:rsidR="00074CEF" w:rsidRPr="00074CEF" w:rsidRDefault="00074CEF" w:rsidP="00074CEF">
      <w:pPr>
        <w:widowControl w:val="0"/>
        <w:autoSpaceDE w:val="0"/>
        <w:autoSpaceDN w:val="0"/>
        <w:adjustRightInd w:val="0"/>
        <w:ind w:left="640" w:hanging="640"/>
        <w:rPr>
          <w:rFonts w:cs="Arial"/>
          <w:noProof/>
          <w:szCs w:val="24"/>
        </w:rPr>
      </w:pPr>
      <w:r w:rsidRPr="00074CEF">
        <w:rPr>
          <w:rFonts w:cs="Arial"/>
          <w:noProof/>
          <w:szCs w:val="24"/>
        </w:rPr>
        <w:t>[5]</w:t>
      </w:r>
      <w:r w:rsidRPr="00074CEF">
        <w:rPr>
          <w:rFonts w:cs="Arial"/>
          <w:noProof/>
          <w:szCs w:val="24"/>
        </w:rPr>
        <w:tab/>
        <w:t xml:space="preserve">R. Saputra, “Desain Sistem Informasi Order Photo Pada Creative Studio Photo Dengan Menggunakan Bahasa Pemrograman Visual Basic.Net 2010,” </w:t>
      </w:r>
      <w:r w:rsidRPr="00074CEF">
        <w:rPr>
          <w:rFonts w:cs="Arial"/>
          <w:i/>
          <w:iCs/>
          <w:noProof/>
          <w:szCs w:val="24"/>
        </w:rPr>
        <w:t>J. Momentum</w:t>
      </w:r>
      <w:r w:rsidRPr="00074CEF">
        <w:rPr>
          <w:rFonts w:cs="Arial"/>
          <w:noProof/>
          <w:szCs w:val="24"/>
        </w:rPr>
        <w:t>, vol. 110, no. 2, pp. 86–93, 2015, doi: 10.4074/S0003503310002034.</w:t>
      </w:r>
    </w:p>
    <w:p w14:paraId="784D2EB7" w14:textId="77777777" w:rsidR="00074CEF" w:rsidRPr="00074CEF" w:rsidRDefault="00074CEF" w:rsidP="00074CEF">
      <w:pPr>
        <w:widowControl w:val="0"/>
        <w:autoSpaceDE w:val="0"/>
        <w:autoSpaceDN w:val="0"/>
        <w:adjustRightInd w:val="0"/>
        <w:ind w:left="640" w:hanging="640"/>
        <w:rPr>
          <w:rFonts w:cs="Arial"/>
          <w:noProof/>
          <w:szCs w:val="24"/>
        </w:rPr>
      </w:pPr>
      <w:r w:rsidRPr="00074CEF">
        <w:rPr>
          <w:rFonts w:cs="Arial"/>
          <w:noProof/>
          <w:szCs w:val="24"/>
        </w:rPr>
        <w:t>[6]</w:t>
      </w:r>
      <w:r w:rsidRPr="00074CEF">
        <w:rPr>
          <w:rFonts w:cs="Arial"/>
          <w:noProof/>
          <w:szCs w:val="24"/>
        </w:rPr>
        <w:tab/>
        <w:t xml:space="preserve">R. Pamungkas, “Perancangan Sistem Informasi Pembayaran Administrasi SMK Negeri 1 Jiwan,” </w:t>
      </w:r>
      <w:r w:rsidRPr="00074CEF">
        <w:rPr>
          <w:rFonts w:cs="Arial"/>
          <w:i/>
          <w:iCs/>
          <w:noProof/>
          <w:szCs w:val="24"/>
        </w:rPr>
        <w:t>Intensif</w:t>
      </w:r>
      <w:r w:rsidRPr="00074CEF">
        <w:rPr>
          <w:rFonts w:cs="Arial"/>
          <w:noProof/>
          <w:szCs w:val="24"/>
        </w:rPr>
        <w:t>, vol. 1, no. 2, p. 129, 2017, doi: 10.29407/intensif.v1i2.799.</w:t>
      </w:r>
    </w:p>
    <w:p w14:paraId="440609E2" w14:textId="680992CF" w:rsidR="00074CEF" w:rsidRPr="00074CEF" w:rsidRDefault="00074CEF" w:rsidP="00074CEF">
      <w:pPr>
        <w:widowControl w:val="0"/>
        <w:autoSpaceDE w:val="0"/>
        <w:autoSpaceDN w:val="0"/>
        <w:adjustRightInd w:val="0"/>
        <w:ind w:left="640" w:hanging="640"/>
        <w:rPr>
          <w:rFonts w:cs="Arial"/>
          <w:noProof/>
          <w:szCs w:val="24"/>
        </w:rPr>
      </w:pPr>
      <w:r w:rsidRPr="00074CEF">
        <w:rPr>
          <w:rFonts w:cs="Arial"/>
          <w:noProof/>
          <w:szCs w:val="24"/>
        </w:rPr>
        <w:t>[7]</w:t>
      </w:r>
      <w:r w:rsidRPr="00074CEF">
        <w:rPr>
          <w:rFonts w:cs="Arial"/>
          <w:noProof/>
          <w:szCs w:val="24"/>
        </w:rPr>
        <w:tab/>
        <w:t xml:space="preserve">M. R. Affandi, M. Widyawati, and Y. B. Bhakti, “Analisis Efektivitas Media Pembelajaran </w:t>
      </w:r>
      <w:del w:id="3462" w:author="Windows User" w:date="2020-12-14T19:05:00Z">
        <w:r w:rsidRPr="00074CEF" w:rsidDel="00880625">
          <w:rPr>
            <w:rFonts w:cs="Arial"/>
            <w:noProof/>
            <w:szCs w:val="24"/>
          </w:rPr>
          <w:delText>E-Learning</w:delText>
        </w:r>
      </w:del>
      <w:ins w:id="3463" w:author="Windows User" w:date="2020-12-14T19:05:00Z">
        <w:r w:rsidR="00880625">
          <w:rPr>
            <w:rFonts w:cs="Arial"/>
            <w:noProof/>
            <w:szCs w:val="24"/>
          </w:rPr>
          <w:t>E-Learning</w:t>
        </w:r>
      </w:ins>
      <w:r w:rsidRPr="00074CEF">
        <w:rPr>
          <w:rFonts w:cs="Arial"/>
          <w:noProof/>
          <w:szCs w:val="24"/>
        </w:rPr>
        <w:t xml:space="preserve"> Dalam Meningkatkan Hasil Belajar </w:t>
      </w:r>
      <w:del w:id="3464" w:author="Windows User" w:date="2020-12-14T19:04:00Z">
        <w:r w:rsidRPr="00074CEF" w:rsidDel="00880625">
          <w:rPr>
            <w:rFonts w:cs="Arial"/>
            <w:noProof/>
            <w:szCs w:val="24"/>
          </w:rPr>
          <w:delText>Siswa</w:delText>
        </w:r>
      </w:del>
      <w:ins w:id="3465" w:author="Windows User" w:date="2020-12-14T19:04:00Z">
        <w:r w:rsidR="00880625">
          <w:rPr>
            <w:rFonts w:cs="Arial"/>
            <w:noProof/>
            <w:szCs w:val="24"/>
          </w:rPr>
          <w:t>Siswa</w:t>
        </w:r>
      </w:ins>
      <w:r w:rsidRPr="00074CEF">
        <w:rPr>
          <w:rFonts w:cs="Arial"/>
          <w:noProof/>
          <w:szCs w:val="24"/>
        </w:rPr>
        <w:t xml:space="preserve"> Sma Pada Pelajaran Fisika,” </w:t>
      </w:r>
      <w:r w:rsidRPr="00074CEF">
        <w:rPr>
          <w:rFonts w:cs="Arial"/>
          <w:i/>
          <w:iCs/>
          <w:noProof/>
          <w:szCs w:val="24"/>
        </w:rPr>
        <w:t>J. Pendidik. Fis.</w:t>
      </w:r>
      <w:r w:rsidRPr="00074CEF">
        <w:rPr>
          <w:rFonts w:cs="Arial"/>
          <w:noProof/>
          <w:szCs w:val="24"/>
        </w:rPr>
        <w:t>, vol. 8, no. 2, p. 150, 2020, doi: 10.24127/jpf.v8i2.2910.</w:t>
      </w:r>
    </w:p>
    <w:p w14:paraId="36B5F00E" w14:textId="77777777" w:rsidR="00074CEF" w:rsidRPr="00074CEF" w:rsidRDefault="00074CEF" w:rsidP="00074CEF">
      <w:pPr>
        <w:widowControl w:val="0"/>
        <w:autoSpaceDE w:val="0"/>
        <w:autoSpaceDN w:val="0"/>
        <w:adjustRightInd w:val="0"/>
        <w:ind w:left="640" w:hanging="640"/>
        <w:rPr>
          <w:rFonts w:cs="Arial"/>
          <w:noProof/>
          <w:szCs w:val="24"/>
        </w:rPr>
      </w:pPr>
      <w:r w:rsidRPr="00074CEF">
        <w:rPr>
          <w:rFonts w:cs="Arial"/>
          <w:noProof/>
          <w:szCs w:val="24"/>
        </w:rPr>
        <w:t>[8]</w:t>
      </w:r>
      <w:r w:rsidRPr="00074CEF">
        <w:rPr>
          <w:rFonts w:cs="Arial"/>
          <w:noProof/>
          <w:szCs w:val="24"/>
        </w:rPr>
        <w:tab/>
        <w:t xml:space="preserve">F. Luthfi, “Penggunaan Framework Laravel Dalam Rancang Bangun Modul Back-End Artikel Website Bisnisbisnis.ID,” </w:t>
      </w:r>
      <w:r w:rsidRPr="00074CEF">
        <w:rPr>
          <w:rFonts w:cs="Arial"/>
          <w:i/>
          <w:iCs/>
          <w:noProof/>
          <w:szCs w:val="24"/>
        </w:rPr>
        <w:t>Pengguna. Framew. laravel dalam Ranc. bangun Modul back-end Artik. website bisnisbisnis.id</w:t>
      </w:r>
      <w:r w:rsidRPr="00074CEF">
        <w:rPr>
          <w:rFonts w:cs="Arial"/>
          <w:noProof/>
          <w:szCs w:val="24"/>
        </w:rPr>
        <w:t>, vol. 2, no. 1, p. 17, 2017, doi: 10.14421/jiska.2017.21-05.</w:t>
      </w:r>
    </w:p>
    <w:p w14:paraId="7CC71177" w14:textId="77777777" w:rsidR="00074CEF" w:rsidRPr="00074CEF" w:rsidRDefault="00074CEF" w:rsidP="00074CEF">
      <w:pPr>
        <w:widowControl w:val="0"/>
        <w:autoSpaceDE w:val="0"/>
        <w:autoSpaceDN w:val="0"/>
        <w:adjustRightInd w:val="0"/>
        <w:ind w:left="640" w:hanging="640"/>
        <w:rPr>
          <w:rFonts w:cs="Arial"/>
          <w:noProof/>
          <w:szCs w:val="24"/>
        </w:rPr>
      </w:pPr>
      <w:r w:rsidRPr="00074CEF">
        <w:rPr>
          <w:rFonts w:cs="Arial"/>
          <w:noProof/>
          <w:szCs w:val="24"/>
        </w:rPr>
        <w:t>[9]</w:t>
      </w:r>
      <w:r w:rsidRPr="00074CEF">
        <w:rPr>
          <w:rFonts w:cs="Arial"/>
          <w:noProof/>
          <w:szCs w:val="24"/>
        </w:rPr>
        <w:tab/>
        <w:t xml:space="preserve">D. E. Hendrianto, “Pembuatan Sistem Informasi Perpustakaan Berbasis Website Pada Sekolah Menegah Pertama Negeri 1 Donorojo Kabupaten </w:t>
      </w:r>
      <w:r w:rsidRPr="00074CEF">
        <w:rPr>
          <w:rFonts w:cs="Arial"/>
          <w:noProof/>
          <w:szCs w:val="24"/>
        </w:rPr>
        <w:lastRenderedPageBreak/>
        <w:t xml:space="preserve">Pacitan,” </w:t>
      </w:r>
      <w:r w:rsidRPr="00074CEF">
        <w:rPr>
          <w:rFonts w:cs="Arial"/>
          <w:i/>
          <w:iCs/>
          <w:noProof/>
          <w:szCs w:val="24"/>
        </w:rPr>
        <w:t>Indones. J. Netw. Secur.</w:t>
      </w:r>
      <w:r w:rsidRPr="00074CEF">
        <w:rPr>
          <w:rFonts w:cs="Arial"/>
          <w:noProof/>
          <w:szCs w:val="24"/>
        </w:rPr>
        <w:t>, vol. 3, no. 4, pp. 57–64, 2014.</w:t>
      </w:r>
    </w:p>
    <w:p w14:paraId="7BF5EDE6" w14:textId="77777777" w:rsidR="00074CEF" w:rsidRPr="00074CEF" w:rsidRDefault="00074CEF" w:rsidP="00074CEF">
      <w:pPr>
        <w:widowControl w:val="0"/>
        <w:autoSpaceDE w:val="0"/>
        <w:autoSpaceDN w:val="0"/>
        <w:adjustRightInd w:val="0"/>
        <w:ind w:left="640" w:hanging="640"/>
        <w:rPr>
          <w:rFonts w:cs="Arial"/>
          <w:noProof/>
          <w:szCs w:val="24"/>
        </w:rPr>
      </w:pPr>
      <w:r w:rsidRPr="00074CEF">
        <w:rPr>
          <w:rFonts w:cs="Arial"/>
          <w:noProof/>
          <w:szCs w:val="24"/>
        </w:rPr>
        <w:t>[10]</w:t>
      </w:r>
      <w:r w:rsidRPr="00074CEF">
        <w:rPr>
          <w:rFonts w:cs="Arial"/>
          <w:noProof/>
          <w:szCs w:val="24"/>
        </w:rPr>
        <w:tab/>
        <w:t xml:space="preserve">R. Agustino, “Sistem Informasi Penelitian dan Pengabdian Masyarakat,” </w:t>
      </w:r>
      <w:r w:rsidRPr="00074CEF">
        <w:rPr>
          <w:rFonts w:cs="Arial"/>
          <w:i/>
          <w:iCs/>
          <w:noProof/>
          <w:szCs w:val="24"/>
        </w:rPr>
        <w:t>J. Jaring Saintek</w:t>
      </w:r>
      <w:r w:rsidRPr="00074CEF">
        <w:rPr>
          <w:rFonts w:cs="Arial"/>
          <w:noProof/>
          <w:szCs w:val="24"/>
        </w:rPr>
        <w:t>, vol. 2, no. 1, pp. 1–12, 2020, [Online]. Available: http://ejurnal.ubharajaya.ac.id/index.php/jaring-saintek/article/view/61.</w:t>
      </w:r>
    </w:p>
    <w:p w14:paraId="24B49182" w14:textId="2D421C72" w:rsidR="00074CEF" w:rsidRPr="00074CEF" w:rsidRDefault="00074CEF" w:rsidP="00074CEF">
      <w:pPr>
        <w:widowControl w:val="0"/>
        <w:autoSpaceDE w:val="0"/>
        <w:autoSpaceDN w:val="0"/>
        <w:adjustRightInd w:val="0"/>
        <w:ind w:left="640" w:hanging="640"/>
        <w:rPr>
          <w:rFonts w:cs="Arial"/>
          <w:noProof/>
          <w:szCs w:val="24"/>
        </w:rPr>
      </w:pPr>
      <w:r w:rsidRPr="00074CEF">
        <w:rPr>
          <w:rFonts w:cs="Arial"/>
          <w:noProof/>
          <w:szCs w:val="24"/>
        </w:rPr>
        <w:t>[11]</w:t>
      </w:r>
      <w:r w:rsidRPr="00074CEF">
        <w:rPr>
          <w:rFonts w:cs="Arial"/>
          <w:noProof/>
          <w:szCs w:val="24"/>
        </w:rPr>
        <w:tab/>
        <w:t xml:space="preserve">sovia dan Febio, “MEMBANGUN APLIKASI E-LIBRARY MENGGUNAKAN HTML, PHP SCRIPT, DAN MYSQL DATABASE Rini Sovia dan Jimmy Febio,” </w:t>
      </w:r>
      <w:r w:rsidRPr="00074CEF">
        <w:rPr>
          <w:rFonts w:cs="Arial"/>
          <w:i/>
          <w:iCs/>
          <w:noProof/>
          <w:szCs w:val="24"/>
        </w:rPr>
        <w:t>Processor</w:t>
      </w:r>
      <w:r w:rsidR="00E565FF">
        <w:rPr>
          <w:rFonts w:cs="Arial"/>
          <w:noProof/>
          <w:szCs w:val="24"/>
        </w:rPr>
        <w:t>, vol. 6, no. 2, pp. 38–54, 2013</w:t>
      </w:r>
      <w:r w:rsidRPr="00074CEF">
        <w:rPr>
          <w:rFonts w:cs="Arial"/>
          <w:noProof/>
          <w:szCs w:val="24"/>
        </w:rPr>
        <w:t>.</w:t>
      </w:r>
    </w:p>
    <w:p w14:paraId="3E3EF2EE" w14:textId="77777777" w:rsidR="00074CEF" w:rsidRPr="00074CEF" w:rsidRDefault="00074CEF" w:rsidP="00074CEF">
      <w:pPr>
        <w:widowControl w:val="0"/>
        <w:autoSpaceDE w:val="0"/>
        <w:autoSpaceDN w:val="0"/>
        <w:adjustRightInd w:val="0"/>
        <w:ind w:left="640" w:hanging="640"/>
        <w:rPr>
          <w:rFonts w:cs="Arial"/>
          <w:noProof/>
          <w:szCs w:val="24"/>
        </w:rPr>
      </w:pPr>
      <w:r w:rsidRPr="00074CEF">
        <w:rPr>
          <w:rFonts w:cs="Arial"/>
          <w:noProof/>
          <w:szCs w:val="24"/>
        </w:rPr>
        <w:t>[12]</w:t>
      </w:r>
      <w:r w:rsidRPr="00074CEF">
        <w:rPr>
          <w:rFonts w:cs="Arial"/>
          <w:noProof/>
          <w:szCs w:val="24"/>
        </w:rPr>
        <w:tab/>
        <w:t xml:space="preserve">A. Zakir, “Rancang Bangun Responsive Web Layout Dengan Menggunakan Bootstrap Framework,” </w:t>
      </w:r>
      <w:r w:rsidRPr="00074CEF">
        <w:rPr>
          <w:rFonts w:cs="Arial"/>
          <w:i/>
          <w:iCs/>
          <w:noProof/>
          <w:szCs w:val="24"/>
        </w:rPr>
        <w:t>InfoTekJar (Jurnal Nas. Inform. dan Teknol. Jaringan)</w:t>
      </w:r>
      <w:r w:rsidRPr="00074CEF">
        <w:rPr>
          <w:rFonts w:cs="Arial"/>
          <w:noProof/>
          <w:szCs w:val="24"/>
        </w:rPr>
        <w:t>, vol. 1, no. 1, pp. 7–10, 2016, doi: 10.30743/infotekjar.v1i1.31.</w:t>
      </w:r>
    </w:p>
    <w:p w14:paraId="0FFA71FA" w14:textId="77777777" w:rsidR="00074CEF" w:rsidRPr="00074CEF" w:rsidRDefault="00074CEF" w:rsidP="00074CEF">
      <w:pPr>
        <w:widowControl w:val="0"/>
        <w:autoSpaceDE w:val="0"/>
        <w:autoSpaceDN w:val="0"/>
        <w:adjustRightInd w:val="0"/>
        <w:ind w:left="640" w:hanging="640"/>
        <w:rPr>
          <w:rFonts w:cs="Arial"/>
          <w:noProof/>
          <w:szCs w:val="24"/>
        </w:rPr>
      </w:pPr>
      <w:r w:rsidRPr="00074CEF">
        <w:rPr>
          <w:rFonts w:cs="Arial"/>
          <w:noProof/>
          <w:szCs w:val="24"/>
        </w:rPr>
        <w:t>[13]</w:t>
      </w:r>
      <w:r w:rsidRPr="00074CEF">
        <w:rPr>
          <w:rFonts w:cs="Arial"/>
          <w:noProof/>
          <w:szCs w:val="24"/>
        </w:rPr>
        <w:tab/>
        <w:t xml:space="preserve">R. Yanto, </w:t>
      </w:r>
      <w:r w:rsidRPr="00074CEF">
        <w:rPr>
          <w:rFonts w:cs="Arial"/>
          <w:i/>
          <w:iCs/>
          <w:noProof/>
          <w:szCs w:val="24"/>
        </w:rPr>
        <w:t>Manajemen Basis Data Menggunakan MySQL</w:t>
      </w:r>
      <w:r w:rsidRPr="00074CEF">
        <w:rPr>
          <w:rFonts w:cs="Arial"/>
          <w:noProof/>
          <w:szCs w:val="24"/>
        </w:rPr>
        <w:t>. 2016.</w:t>
      </w:r>
    </w:p>
    <w:p w14:paraId="15F32B4F" w14:textId="77777777" w:rsidR="00074CEF" w:rsidRPr="00074CEF" w:rsidRDefault="00074CEF" w:rsidP="00074CEF">
      <w:pPr>
        <w:widowControl w:val="0"/>
        <w:autoSpaceDE w:val="0"/>
        <w:autoSpaceDN w:val="0"/>
        <w:adjustRightInd w:val="0"/>
        <w:ind w:left="640" w:hanging="640"/>
        <w:rPr>
          <w:rFonts w:cs="Arial"/>
          <w:noProof/>
          <w:szCs w:val="24"/>
        </w:rPr>
      </w:pPr>
      <w:r w:rsidRPr="00074CEF">
        <w:rPr>
          <w:rFonts w:cs="Arial"/>
          <w:noProof/>
          <w:szCs w:val="24"/>
        </w:rPr>
        <w:t>[14]</w:t>
      </w:r>
      <w:r w:rsidRPr="00074CEF">
        <w:rPr>
          <w:rFonts w:cs="Arial"/>
          <w:noProof/>
          <w:szCs w:val="24"/>
        </w:rPr>
        <w:tab/>
        <w:t xml:space="preserve">R. 2014 Afyenni, “Perancangan Data Flow Diagram untuk Sistem Informasi Sekolah (Studi Kasus Pada SMA Pembangunan Laboratorium UNP),” </w:t>
      </w:r>
      <w:r w:rsidRPr="00074CEF">
        <w:rPr>
          <w:rFonts w:cs="Arial"/>
          <w:i/>
          <w:iCs/>
          <w:noProof/>
          <w:szCs w:val="24"/>
        </w:rPr>
        <w:t>Teknoif</w:t>
      </w:r>
      <w:r w:rsidRPr="00074CEF">
        <w:rPr>
          <w:rFonts w:cs="Arial"/>
          <w:noProof/>
          <w:szCs w:val="24"/>
        </w:rPr>
        <w:t>, vol. 2, no. 1, pp. 35–39, 2014.</w:t>
      </w:r>
    </w:p>
    <w:p w14:paraId="2CD144FA" w14:textId="77777777" w:rsidR="00074CEF" w:rsidRPr="00074CEF" w:rsidRDefault="00074CEF" w:rsidP="00074CEF">
      <w:pPr>
        <w:widowControl w:val="0"/>
        <w:autoSpaceDE w:val="0"/>
        <w:autoSpaceDN w:val="0"/>
        <w:adjustRightInd w:val="0"/>
        <w:ind w:left="640" w:hanging="640"/>
        <w:rPr>
          <w:rFonts w:cs="Arial"/>
          <w:noProof/>
        </w:rPr>
      </w:pPr>
      <w:r w:rsidRPr="00074CEF">
        <w:rPr>
          <w:rFonts w:cs="Arial"/>
          <w:noProof/>
          <w:szCs w:val="24"/>
        </w:rPr>
        <w:t>[15]</w:t>
      </w:r>
      <w:r w:rsidRPr="00074CEF">
        <w:rPr>
          <w:rFonts w:cs="Arial"/>
          <w:noProof/>
          <w:szCs w:val="24"/>
        </w:rPr>
        <w:tab/>
        <w:t xml:space="preserve">H. B. I. Alfaris, C. Anam, and A. Masy’an, “Implementasi Black Box Testing Pada Sistem Informasi Pendaftaran Santri Berbasis Web Dengan Menggunakan PHP Dan MYSQL,” </w:t>
      </w:r>
      <w:r w:rsidRPr="00074CEF">
        <w:rPr>
          <w:rFonts w:cs="Arial"/>
          <w:i/>
          <w:iCs/>
          <w:noProof/>
          <w:szCs w:val="24"/>
        </w:rPr>
        <w:t>J. Sains dan Teknol.</w:t>
      </w:r>
      <w:r w:rsidRPr="00074CEF">
        <w:rPr>
          <w:rFonts w:cs="Arial"/>
          <w:noProof/>
          <w:szCs w:val="24"/>
        </w:rPr>
        <w:t>, vol. 6, no. 1, pp. 23–38, 2016, [Online]. Available: http://ejournal.unwaha.ac.id/index.php/saintek/article/download/64/64.</w:t>
      </w:r>
    </w:p>
    <w:p w14:paraId="038330FD" w14:textId="22B97F56" w:rsidR="00635819" w:rsidRPr="0067595B" w:rsidRDefault="00635819" w:rsidP="008B7A13">
      <w:pPr>
        <w:jc w:val="both"/>
        <w:rPr>
          <w:rFonts w:cs="Arial"/>
          <w:lang w:val="en-ID"/>
        </w:rPr>
      </w:pPr>
      <w:r w:rsidRPr="0067595B">
        <w:rPr>
          <w:rFonts w:cs="Arial"/>
          <w:lang w:val="en-ID"/>
        </w:rPr>
        <w:fldChar w:fldCharType="end"/>
      </w:r>
    </w:p>
    <w:p w14:paraId="51223FA6" w14:textId="77777777" w:rsidR="00C721C4" w:rsidRPr="0067595B" w:rsidRDefault="00C721C4" w:rsidP="00C95E71">
      <w:pPr>
        <w:ind w:firstLine="720"/>
        <w:jc w:val="both"/>
        <w:rPr>
          <w:rFonts w:cs="Arial"/>
          <w:lang w:val="en-ID"/>
        </w:rPr>
      </w:pPr>
    </w:p>
    <w:sectPr w:rsidR="00C721C4" w:rsidRPr="0067595B" w:rsidSect="00AC7544">
      <w:pgSz w:w="11906" w:h="16838" w:code="9"/>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54" w:author="Paula Dewanti" w:date="2021-07-26T09:27:00Z" w:initials="PD">
    <w:p w14:paraId="1BF36EC9" w14:textId="46BA4B26" w:rsidR="0008052B" w:rsidRPr="00DC1128" w:rsidRDefault="0008052B">
      <w:pPr>
        <w:pStyle w:val="CommentText"/>
      </w:pPr>
      <w:r>
        <w:rPr>
          <w:rStyle w:val="CommentReference"/>
        </w:rPr>
        <w:annotationRef/>
      </w:r>
      <w:r>
        <w:t xml:space="preserve">Diatas tertulis </w:t>
      </w:r>
      <w:r w:rsidRPr="00110940">
        <w:rPr>
          <w:i/>
        </w:rPr>
        <w:t>E-Learning</w:t>
      </w:r>
      <w:r>
        <w:t>, perhatikan konsistensi penulisan pada keseluruhan dokumen. SIlahkan dicek kembali.</w:t>
      </w:r>
    </w:p>
  </w:comment>
  <w:comment w:id="424" w:author="Paula Dewanti" w:date="2021-07-26T09:26:00Z" w:initials="PD">
    <w:p w14:paraId="069E33E0" w14:textId="458EBA94" w:rsidR="0008052B" w:rsidRDefault="0008052B">
      <w:pPr>
        <w:pStyle w:val="CommentText"/>
      </w:pPr>
      <w:r>
        <w:rPr>
          <w:rStyle w:val="CommentReference"/>
        </w:rPr>
        <w:annotationRef/>
      </w:r>
      <w:r>
        <w:rPr>
          <w:rFonts w:cs="Arial"/>
          <w:color w:val="202124"/>
          <w:shd w:val="clear" w:color="auto" w:fill="FFFFFF"/>
        </w:rPr>
        <w:t>S.E. (</w:t>
      </w:r>
      <w:r>
        <w:rPr>
          <w:rFonts w:cs="Arial"/>
          <w:b/>
          <w:bCs/>
          <w:color w:val="202124"/>
          <w:shd w:val="clear" w:color="auto" w:fill="FFFFFF"/>
        </w:rPr>
        <w:t>Sarjana Ekonomi</w:t>
      </w:r>
      <w:r>
        <w:rPr>
          <w:rFonts w:cs="Arial"/>
          <w:color w:val="202124"/>
          <w:shd w:val="clear" w:color="auto" w:fill="FFFFFF"/>
        </w:rPr>
        <w:t>) </w:t>
      </w:r>
    </w:p>
  </w:comment>
  <w:comment w:id="446" w:author="Paula Dewanti" w:date="2021-07-26T09:26:00Z" w:initials="PD">
    <w:p w14:paraId="222E955A" w14:textId="3D0E4DDD" w:rsidR="0008052B" w:rsidRDefault="0008052B">
      <w:pPr>
        <w:pStyle w:val="CommentText"/>
      </w:pPr>
      <w:r>
        <w:rPr>
          <w:rStyle w:val="CommentReference"/>
        </w:rPr>
        <w:annotationRef/>
      </w:r>
      <w:r>
        <w:t>M.T.</w:t>
      </w:r>
    </w:p>
  </w:comment>
  <w:comment w:id="574" w:author="Paula Dewanti" w:date="2021-07-26T09:30:00Z" w:initials="PD">
    <w:p w14:paraId="73E1C65F" w14:textId="6EDD60A5" w:rsidR="00460EF3" w:rsidRDefault="00460EF3">
      <w:pPr>
        <w:pStyle w:val="CommentText"/>
      </w:pPr>
      <w:r>
        <w:rPr>
          <w:rStyle w:val="CommentReference"/>
        </w:rPr>
        <w:annotationRef/>
      </w:r>
      <w:r>
        <w:t>Nama produk atau merek dagang, harus diawali dengan huruf besar. Periksa kembali keseluruhan dokumen untuk memastikan semua diawali dengan huruf besar.</w:t>
      </w:r>
    </w:p>
  </w:comment>
  <w:comment w:id="590" w:author="Paula Dewanti" w:date="2021-07-26T09:31:00Z" w:initials="PD">
    <w:p w14:paraId="15F76EB4" w14:textId="2CCE028B" w:rsidR="00460EF3" w:rsidRDefault="00460EF3">
      <w:pPr>
        <w:pStyle w:val="CommentText"/>
      </w:pPr>
      <w:r>
        <w:rPr>
          <w:rStyle w:val="CommentReference"/>
        </w:rPr>
        <w:annotationRef/>
      </w:r>
      <w:r>
        <w:t>Perhatikan tanda baca pada pengulangan kata.</w:t>
      </w:r>
    </w:p>
  </w:comment>
  <w:comment w:id="815" w:author="Paula Dewanti" w:date="2021-07-26T09:33:00Z" w:initials="PD">
    <w:p w14:paraId="01215986" w14:textId="1DFDC81D" w:rsidR="00460EF3" w:rsidRDefault="00460EF3">
      <w:pPr>
        <w:pStyle w:val="CommentText"/>
      </w:pPr>
      <w:r>
        <w:rPr>
          <w:rStyle w:val="CommentReference"/>
        </w:rPr>
        <w:annotationRef/>
      </w:r>
      <w:r>
        <w:t xml:space="preserve">Diatas tertulis Black Box Testing. Pastikan konsistensi dalam penulisan. Silahkan dicek kembali keseluruhan dokumen. Nama produk tidak perlu ditulis </w:t>
      </w:r>
      <w:r w:rsidRPr="006A35CC">
        <w:rPr>
          <w:i/>
        </w:rPr>
        <w:t>italic</w:t>
      </w:r>
      <w:r>
        <w:t>.</w:t>
      </w:r>
    </w:p>
  </w:comment>
  <w:comment w:id="824" w:author="Paula Dewanti" w:date="2021-07-26T09:36:00Z" w:initials="PD">
    <w:p w14:paraId="2BF2B6DC" w14:textId="3B421671" w:rsidR="00460EF3" w:rsidRDefault="00460EF3">
      <w:pPr>
        <w:pStyle w:val="CommentText"/>
      </w:pPr>
      <w:r>
        <w:rPr>
          <w:rStyle w:val="CommentReference"/>
        </w:rPr>
        <w:annotationRef/>
      </w:r>
      <w:r>
        <w:t xml:space="preserve">Penulisan yang benar: </w:t>
      </w:r>
      <w:r w:rsidRPr="006A35CC">
        <w:rPr>
          <w:i/>
        </w:rPr>
        <w:t>State of the Art</w:t>
      </w:r>
      <w:r>
        <w:t xml:space="preserve">, dan ditulis secara </w:t>
      </w:r>
      <w:r w:rsidRPr="006A35CC">
        <w:rPr>
          <w:i/>
        </w:rPr>
        <w:t>italic</w:t>
      </w:r>
      <w:r>
        <w:t xml:space="preserve">. Silahkan diperiksa lagi keseluruhan dokumen. </w:t>
      </w:r>
    </w:p>
  </w:comment>
  <w:comment w:id="825" w:author="Paula Dewanti" w:date="2021-07-26T09:39:00Z" w:initials="PD">
    <w:p w14:paraId="1C0B4145" w14:textId="0BBA71CB" w:rsidR="00460EF3" w:rsidRDefault="00460EF3">
      <w:pPr>
        <w:pStyle w:val="CommentText"/>
      </w:pPr>
      <w:r>
        <w:rPr>
          <w:rStyle w:val="CommentReference"/>
        </w:rPr>
        <w:annotationRef/>
      </w:r>
      <w:r>
        <w:t xml:space="preserve">Ini adalah penulisan yang benar. SIlahkan periksa kembali keseluruhan dokumen. </w:t>
      </w:r>
    </w:p>
  </w:comment>
  <w:comment w:id="835" w:author="Paula Dewanti" w:date="2021-07-26T09:40:00Z" w:initials="PD">
    <w:p w14:paraId="0AAC2F4C" w14:textId="126AC128" w:rsidR="00460EF3" w:rsidRDefault="00460EF3">
      <w:pPr>
        <w:pStyle w:val="CommentText"/>
      </w:pPr>
      <w:r>
        <w:rPr>
          <w:rStyle w:val="CommentReference"/>
        </w:rPr>
        <w:annotationRef/>
      </w:r>
      <w:r>
        <w:t xml:space="preserve">Harap diulis secara </w:t>
      </w:r>
      <w:r w:rsidRPr="006A35CC">
        <w:rPr>
          <w:i/>
        </w:rPr>
        <w:t>italic</w:t>
      </w:r>
      <w:r>
        <w:t>.</w:t>
      </w:r>
    </w:p>
  </w:comment>
  <w:comment w:id="836" w:author="Paula Dewanti" w:date="2021-07-26T09:40:00Z" w:initials="PD">
    <w:p w14:paraId="7427B6EC" w14:textId="77E028F5" w:rsidR="00460EF3" w:rsidRDefault="00460EF3">
      <w:pPr>
        <w:pStyle w:val="CommentText"/>
      </w:pPr>
      <w:r>
        <w:rPr>
          <w:rStyle w:val="CommentReference"/>
        </w:rPr>
        <w:annotationRef/>
      </w:r>
      <w:r>
        <w:t xml:space="preserve">Harap diulis secara </w:t>
      </w:r>
      <w:r w:rsidRPr="006A35CC">
        <w:rPr>
          <w:i/>
        </w:rPr>
        <w:t>italic</w:t>
      </w:r>
      <w:r>
        <w:t>.</w:t>
      </w:r>
    </w:p>
  </w:comment>
  <w:comment w:id="857" w:author="Paula Dewanti" w:date="2021-07-26T09:43:00Z" w:initials="PD">
    <w:p w14:paraId="3B1F2020" w14:textId="5194E040" w:rsidR="00460EF3" w:rsidRDefault="00460EF3">
      <w:pPr>
        <w:pStyle w:val="CommentText"/>
      </w:pPr>
      <w:r>
        <w:rPr>
          <w:rStyle w:val="CommentReference"/>
        </w:rPr>
        <w:annotationRef/>
      </w:r>
      <w:r>
        <w:t>Tahun berapa? Sertakan tahun dan sumber publikasinya.</w:t>
      </w:r>
    </w:p>
  </w:comment>
  <w:comment w:id="866" w:author="Paula Dewanti" w:date="2021-07-26T09:43:00Z" w:initials="PD">
    <w:p w14:paraId="576BE46B" w14:textId="28F96ABA" w:rsidR="00460EF3" w:rsidRDefault="00460EF3">
      <w:pPr>
        <w:pStyle w:val="CommentText"/>
      </w:pPr>
      <w:r>
        <w:rPr>
          <w:rStyle w:val="CommentReference"/>
        </w:rPr>
        <w:annotationRef/>
      </w:r>
      <w:r>
        <w:t>Tahun berapa? Sertakan tahun dan sumber publikasinya.</w:t>
      </w:r>
    </w:p>
  </w:comment>
  <w:comment w:id="880" w:author="Paula Dewanti" w:date="2021-07-26T09:43:00Z" w:initials="PD">
    <w:p w14:paraId="03801D5E" w14:textId="656AD928" w:rsidR="00460EF3" w:rsidRDefault="00460EF3">
      <w:pPr>
        <w:pStyle w:val="CommentText"/>
      </w:pPr>
      <w:r>
        <w:rPr>
          <w:rStyle w:val="CommentReference"/>
        </w:rPr>
        <w:annotationRef/>
      </w:r>
      <w:r>
        <w:t>Tahun berapa? Sertakan tahun dan sumber publikasinya.</w:t>
      </w:r>
    </w:p>
  </w:comment>
  <w:comment w:id="886" w:author="Paula Dewanti" w:date="2021-07-26T09:45:00Z" w:initials="PD">
    <w:p w14:paraId="63D09CF9" w14:textId="39FBD44D" w:rsidR="00460EF3" w:rsidRDefault="00460EF3">
      <w:pPr>
        <w:pStyle w:val="CommentText"/>
      </w:pPr>
      <w:r>
        <w:rPr>
          <w:rStyle w:val="CommentReference"/>
        </w:rPr>
        <w:annotationRef/>
      </w:r>
      <w:r>
        <w:t>Penulisan nama produk sudah benar?</w:t>
      </w:r>
    </w:p>
  </w:comment>
  <w:comment w:id="888" w:author="Paula Dewanti" w:date="2021-07-26T09:44:00Z" w:initials="PD">
    <w:p w14:paraId="209AFB2C" w14:textId="399A4F1B" w:rsidR="00460EF3" w:rsidRDefault="00460EF3">
      <w:pPr>
        <w:pStyle w:val="CommentText"/>
      </w:pPr>
      <w:r>
        <w:rPr>
          <w:rStyle w:val="CommentReference"/>
        </w:rPr>
        <w:annotationRef/>
      </w:r>
      <w:r>
        <w:t>Penulisan nama produk sudah benar?</w:t>
      </w:r>
    </w:p>
  </w:comment>
  <w:comment w:id="890" w:author="Paula Dewanti" w:date="2021-07-26T09:44:00Z" w:initials="PD">
    <w:p w14:paraId="08CDC49C" w14:textId="69B6B06B" w:rsidR="00460EF3" w:rsidRDefault="00460EF3">
      <w:pPr>
        <w:pStyle w:val="CommentText"/>
      </w:pPr>
      <w:r>
        <w:rPr>
          <w:rStyle w:val="CommentReference"/>
        </w:rPr>
        <w:annotationRef/>
      </w:r>
      <w:r>
        <w:t>SMPN 1 Arjosari</w:t>
      </w:r>
    </w:p>
  </w:comment>
  <w:comment w:id="973" w:author="Paula Dewanti" w:date="2021-07-26T09:47:00Z" w:initials="PD">
    <w:p w14:paraId="7A164CD9" w14:textId="51403804" w:rsidR="00460EF3" w:rsidRDefault="00460EF3">
      <w:pPr>
        <w:pStyle w:val="CommentText"/>
      </w:pPr>
      <w:r>
        <w:rPr>
          <w:rStyle w:val="CommentReference"/>
        </w:rPr>
        <w:annotationRef/>
      </w:r>
      <w:r>
        <w:t xml:space="preserve">Apabila akan menggunakan kata serapan dari Bahasa asing, pastikan tertulis </w:t>
      </w:r>
      <w:r w:rsidRPr="00EA52C6">
        <w:rPr>
          <w:i/>
        </w:rPr>
        <w:t>italic</w:t>
      </w:r>
      <w:r>
        <w:t>, atau ‘variabel’ apabila menggunakan Bahasa Indonesia.</w:t>
      </w:r>
    </w:p>
  </w:comment>
  <w:comment w:id="978" w:author="Paula Dewanti" w:date="2021-07-26T09:50:00Z" w:initials="PD">
    <w:p w14:paraId="4BABB73F" w14:textId="77777777" w:rsidR="00460EF3" w:rsidRDefault="00460EF3" w:rsidP="00176CF1">
      <w:pPr>
        <w:pStyle w:val="CommentText"/>
      </w:pPr>
      <w:r>
        <w:rPr>
          <w:rStyle w:val="CommentReference"/>
        </w:rPr>
        <w:annotationRef/>
      </w:r>
      <w:r>
        <w:t>Sebaiknya sitasi ditulis diawa untuk penjabaran ini. Contohnya: “Menurut Mr. XXXX (2020), ….”</w:t>
      </w:r>
    </w:p>
  </w:comment>
  <w:comment w:id="995" w:author="Paula Dewanti" w:date="2021-07-26T09:52:00Z" w:initials="PD">
    <w:p w14:paraId="2716D0FB" w14:textId="5E4EDB72" w:rsidR="00460EF3" w:rsidRDefault="00460EF3">
      <w:pPr>
        <w:pStyle w:val="CommentText"/>
      </w:pPr>
      <w:r>
        <w:rPr>
          <w:rStyle w:val="CommentReference"/>
        </w:rPr>
        <w:annotationRef/>
      </w:r>
      <w:r>
        <w:t>Kata serapan dari Bahasa asing?</w:t>
      </w:r>
    </w:p>
  </w:comment>
  <w:comment w:id="1000" w:author="Paula Dewanti" w:date="2021-07-26T09:57:00Z" w:initials="PD">
    <w:p w14:paraId="61E3A05F" w14:textId="748C3FCA" w:rsidR="00460EF3" w:rsidRDefault="00460EF3">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F36EC9" w15:done="0"/>
  <w15:commentEx w15:paraId="069E33E0" w15:done="0"/>
  <w15:commentEx w15:paraId="222E955A" w15:done="0"/>
  <w15:commentEx w15:paraId="73E1C65F" w15:done="0"/>
  <w15:commentEx w15:paraId="15F76EB4" w15:done="0"/>
  <w15:commentEx w15:paraId="01215986" w15:done="0"/>
  <w15:commentEx w15:paraId="2BF2B6DC" w15:done="0"/>
  <w15:commentEx w15:paraId="1C0B4145" w15:done="0"/>
  <w15:commentEx w15:paraId="0AAC2F4C" w15:done="0"/>
  <w15:commentEx w15:paraId="7427B6EC" w15:done="0"/>
  <w15:commentEx w15:paraId="3B1F2020" w15:done="0"/>
  <w15:commentEx w15:paraId="576BE46B" w15:done="0"/>
  <w15:commentEx w15:paraId="03801D5E" w15:done="0"/>
  <w15:commentEx w15:paraId="63D09CF9" w15:done="0"/>
  <w15:commentEx w15:paraId="209AFB2C" w15:done="0"/>
  <w15:commentEx w15:paraId="08CDC49C" w15:done="0"/>
  <w15:commentEx w15:paraId="7A164CD9" w15:done="0"/>
  <w15:commentEx w15:paraId="4BABB73F" w15:done="0"/>
  <w15:commentEx w15:paraId="2716D0FB" w15:done="0"/>
  <w15:commentEx w15:paraId="61E3A05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5F8A17" w14:textId="77777777" w:rsidR="00920CFB" w:rsidRDefault="00920CFB" w:rsidP="00575AF5">
      <w:pPr>
        <w:spacing w:line="240" w:lineRule="auto"/>
      </w:pPr>
      <w:r>
        <w:separator/>
      </w:r>
    </w:p>
  </w:endnote>
  <w:endnote w:type="continuationSeparator" w:id="0">
    <w:p w14:paraId="77D7E343" w14:textId="77777777" w:rsidR="00920CFB" w:rsidRDefault="00920CFB" w:rsidP="00575A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689756"/>
      <w:docPartObj>
        <w:docPartGallery w:val="Page Numbers (Bottom of Page)"/>
        <w:docPartUnique/>
      </w:docPartObj>
    </w:sdtPr>
    <w:sdtEndPr>
      <w:rPr>
        <w:noProof/>
      </w:rPr>
    </w:sdtEndPr>
    <w:sdtContent>
      <w:p w14:paraId="39D8E4BB" w14:textId="313E0A4B" w:rsidR="001F7E38" w:rsidRDefault="001F7E38">
        <w:pPr>
          <w:pStyle w:val="Footer"/>
          <w:jc w:val="center"/>
        </w:pPr>
        <w:r>
          <w:fldChar w:fldCharType="begin"/>
        </w:r>
        <w:r>
          <w:instrText xml:space="preserve"> PAGE   \* MERGEFORMAT </w:instrText>
        </w:r>
        <w:r>
          <w:fldChar w:fldCharType="separate"/>
        </w:r>
        <w:r w:rsidR="00C44AE7">
          <w:rPr>
            <w:noProof/>
          </w:rPr>
          <w:t>ii</w:t>
        </w:r>
        <w:r>
          <w:rPr>
            <w:noProof/>
          </w:rPr>
          <w:fldChar w:fldCharType="end"/>
        </w:r>
      </w:p>
    </w:sdtContent>
  </w:sdt>
  <w:p w14:paraId="4F9D7982" w14:textId="0AB76CE3" w:rsidR="007D5F21" w:rsidRDefault="007D5F21" w:rsidP="001F7E38">
    <w:pPr>
      <w:pStyle w:val="Footer"/>
      <w:tabs>
        <w:tab w:val="center" w:pos="3968"/>
        <w:tab w:val="left" w:pos="4547"/>
      </w:tabs>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03A1AA" w14:textId="335DC7F2" w:rsidR="00460EF3" w:rsidRDefault="00460EF3">
    <w:pPr>
      <w:pStyle w:val="Footer"/>
      <w:jc w:val="center"/>
    </w:pPr>
  </w:p>
  <w:p w14:paraId="175DAAC3" w14:textId="77777777" w:rsidR="00460EF3" w:rsidRDefault="00460EF3" w:rsidP="007D5D9E">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70A7CF" w14:textId="3524B9F2" w:rsidR="00460EF3" w:rsidRDefault="00460EF3" w:rsidP="00AC7544">
    <w:pPr>
      <w:pStyle w:val="Footer"/>
    </w:pPr>
  </w:p>
  <w:p w14:paraId="536F2881" w14:textId="77777777" w:rsidR="00460EF3" w:rsidRDefault="00460EF3">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2932946"/>
      <w:docPartObj>
        <w:docPartGallery w:val="Page Numbers (Bottom of Page)"/>
        <w:docPartUnique/>
      </w:docPartObj>
    </w:sdtPr>
    <w:sdtEndPr>
      <w:rPr>
        <w:noProof/>
      </w:rPr>
    </w:sdtEndPr>
    <w:sdtContent>
      <w:p w14:paraId="5C2FF5C2" w14:textId="5E2D7CC2" w:rsidR="00460EF3" w:rsidRDefault="00460EF3" w:rsidP="00FD1F3A">
        <w:pPr>
          <w:pStyle w:val="Footer"/>
          <w:jc w:val="center"/>
        </w:pPr>
        <w:r>
          <w:fldChar w:fldCharType="begin"/>
        </w:r>
        <w:r>
          <w:instrText xml:space="preserve"> PAGE   \* MERGEFORMAT </w:instrText>
        </w:r>
        <w:r>
          <w:fldChar w:fldCharType="separate"/>
        </w:r>
        <w:r w:rsidR="005F3228">
          <w:rPr>
            <w:noProof/>
          </w:rPr>
          <w:t>1</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D2958" w14:textId="329FF98A" w:rsidR="0008052B" w:rsidRDefault="0008052B">
    <w:pPr>
      <w:pStyle w:val="Footer"/>
      <w:jc w:val="center"/>
    </w:pPr>
  </w:p>
  <w:p w14:paraId="7D26693F" w14:textId="77777777" w:rsidR="0008052B" w:rsidRDefault="000805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4002204"/>
      <w:docPartObj>
        <w:docPartGallery w:val="Page Numbers (Bottom of Page)"/>
        <w:docPartUnique/>
      </w:docPartObj>
    </w:sdtPr>
    <w:sdtEndPr>
      <w:rPr>
        <w:noProof/>
      </w:rPr>
    </w:sdtEndPr>
    <w:sdtContent>
      <w:p w14:paraId="52C43583" w14:textId="6810CC56" w:rsidR="007D5F21" w:rsidRDefault="002E7D7D" w:rsidP="00FD1F3A">
        <w:pPr>
          <w:pStyle w:val="Footer"/>
          <w:jc w:val="center"/>
        </w:pPr>
        <w:r>
          <w:t>i</w:t>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60F72E" w14:textId="365EBBF8" w:rsidR="00750FB3" w:rsidRDefault="00750FB3">
    <w:pPr>
      <w:pStyle w:val="Footer"/>
      <w:jc w:val="center"/>
    </w:pPr>
    <w:r>
      <w:t>i</w:t>
    </w:r>
  </w:p>
  <w:p w14:paraId="37F74DF1" w14:textId="77777777" w:rsidR="00750FB3" w:rsidRDefault="00750FB3" w:rsidP="001F7E38">
    <w:pPr>
      <w:pStyle w:val="Footer"/>
      <w:tabs>
        <w:tab w:val="center" w:pos="3968"/>
        <w:tab w:val="left" w:pos="4547"/>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04B48A" w14:textId="6D8D72EC" w:rsidR="002E7D7D" w:rsidRDefault="002E7D7D">
    <w:pPr>
      <w:pStyle w:val="Footer"/>
      <w:jc w:val="center"/>
    </w:pPr>
  </w:p>
  <w:p w14:paraId="1E1F9786" w14:textId="77777777" w:rsidR="002E7D7D" w:rsidRDefault="002E7D7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5FE9C" w14:textId="77777777" w:rsidR="005F3228" w:rsidRDefault="005F3228">
    <w:pPr>
      <w:pStyle w:val="Footer"/>
      <w:jc w:val="center"/>
    </w:pPr>
  </w:p>
  <w:p w14:paraId="5B856409" w14:textId="77777777" w:rsidR="005F3228" w:rsidRDefault="005F322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337241"/>
      <w:docPartObj>
        <w:docPartGallery w:val="Page Numbers (Bottom of Page)"/>
        <w:docPartUnique/>
      </w:docPartObj>
    </w:sdtPr>
    <w:sdtEndPr>
      <w:rPr>
        <w:noProof/>
      </w:rPr>
    </w:sdtEndPr>
    <w:sdtContent>
      <w:p w14:paraId="74D30AC8" w14:textId="77777777" w:rsidR="005F3228" w:rsidRDefault="005F3228" w:rsidP="00FD1F3A">
        <w:pPr>
          <w:pStyle w:val="Footer"/>
          <w:jc w:val="center"/>
        </w:pPr>
        <w:r>
          <w:t>i</w:t>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499164"/>
      <w:docPartObj>
        <w:docPartGallery w:val="Page Numbers (Bottom of Page)"/>
        <w:docPartUnique/>
      </w:docPartObj>
    </w:sdtPr>
    <w:sdtEndPr>
      <w:rPr>
        <w:noProof/>
      </w:rPr>
    </w:sdtEndPr>
    <w:sdtContent>
      <w:p w14:paraId="3D73AA3F" w14:textId="77777777" w:rsidR="002E7D7D" w:rsidRDefault="002E7D7D">
        <w:pPr>
          <w:pStyle w:val="Footer"/>
          <w:jc w:val="center"/>
        </w:pPr>
        <w:r>
          <w:fldChar w:fldCharType="begin"/>
        </w:r>
        <w:r>
          <w:instrText xml:space="preserve"> PAGE   \* MERGEFORMAT </w:instrText>
        </w:r>
        <w:r>
          <w:fldChar w:fldCharType="separate"/>
        </w:r>
        <w:r w:rsidR="005F3228">
          <w:rPr>
            <w:noProof/>
          </w:rPr>
          <w:t>xviii</w:t>
        </w:r>
        <w:r>
          <w:rPr>
            <w:noProof/>
          </w:rPr>
          <w:fldChar w:fldCharType="end"/>
        </w:r>
      </w:p>
    </w:sdtContent>
  </w:sdt>
  <w:p w14:paraId="19570576" w14:textId="77777777" w:rsidR="002E7D7D" w:rsidRDefault="002E7D7D">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3FE6E7" w14:textId="4491D7BE" w:rsidR="005F3228" w:rsidRDefault="005F3228" w:rsidP="00FD1F3A">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3872CF" w14:textId="77777777" w:rsidR="00920CFB" w:rsidRDefault="00920CFB" w:rsidP="00575AF5">
      <w:pPr>
        <w:spacing w:line="240" w:lineRule="auto"/>
      </w:pPr>
      <w:r>
        <w:separator/>
      </w:r>
    </w:p>
  </w:footnote>
  <w:footnote w:type="continuationSeparator" w:id="0">
    <w:p w14:paraId="6E1B9E44" w14:textId="77777777" w:rsidR="00920CFB" w:rsidRDefault="00920CFB" w:rsidP="00575AF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909DAA" w14:textId="2ED64E50" w:rsidR="0008052B" w:rsidRDefault="00920CFB">
    <w:pPr>
      <w:pStyle w:val="Header"/>
    </w:pPr>
    <w:del w:id="26" w:author="Windows User" w:date="2021-01-31T15:25:00Z">
      <w:r>
        <w:rPr>
          <w:noProof/>
        </w:rPr>
        <w:pict w14:anchorId="729FB2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5095407" o:spid="_x0000_s2050" type="#_x0000_t75" style="position:absolute;margin-left:0;margin-top:0;width:396.55pt;height:495.55pt;z-index:-251657216;mso-position-horizontal:center;mso-position-horizontal-relative:margin;mso-position-vertical:center;mso-position-vertical-relative:margin" o:allowincell="f">
            <v:imagedata r:id="rId1" o:title="logo-watermark-resmi" gain="19661f" blacklevel="22938f"/>
            <w10:wrap anchorx="margin" anchory="margin"/>
          </v:shape>
        </w:pict>
      </w:r>
    </w:del>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E27EC" w14:textId="77777777" w:rsidR="00460EF3" w:rsidRDefault="00920CFB">
    <w:pPr>
      <w:pStyle w:val="Header"/>
    </w:pPr>
    <w:r>
      <w:rPr>
        <w:noProof/>
      </w:rPr>
      <w:pict w14:anchorId="065601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2" type="#_x0000_t75" style="position:absolute;margin-left:0;margin-top:0;width:396.55pt;height:495.55pt;z-index:-25164288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9C01D" w14:textId="77777777" w:rsidR="0008052B" w:rsidRDefault="00920CFB">
    <w:pPr>
      <w:pStyle w:val="Header"/>
    </w:pPr>
    <w:r>
      <w:rPr>
        <w:noProof/>
      </w:rPr>
      <w:pict w14:anchorId="1387A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9" type="#_x0000_t75" style="position:absolute;margin-left:0;margin-top:0;width:396.55pt;height:495.5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5E2F1A" w14:textId="77777777" w:rsidR="0008052B" w:rsidRDefault="00920CFB">
    <w:pPr>
      <w:pStyle w:val="Header"/>
    </w:pPr>
    <w:r>
      <w:rPr>
        <w:noProof/>
      </w:rPr>
      <w:pict w14:anchorId="56979C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0" type="#_x0000_t75" style="position:absolute;margin-left:0;margin-top:0;width:396.55pt;height:495.55pt;z-index:-25163673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F863DB" w14:textId="77777777" w:rsidR="0008052B" w:rsidRDefault="00920CFB">
    <w:pPr>
      <w:pStyle w:val="Header"/>
    </w:pPr>
    <w:r>
      <w:rPr>
        <w:noProof/>
      </w:rPr>
      <w:pict w14:anchorId="114EFD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8" type="#_x0000_t75" style="position:absolute;margin-left:0;margin-top:0;width:396.55pt;height:495.5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831669" w14:textId="0F904973" w:rsidR="0008052B" w:rsidRDefault="00920CFB">
    <w:pPr>
      <w:pStyle w:val="Header"/>
    </w:pPr>
    <w:del w:id="479" w:author="Windows User" w:date="2021-01-31T15:27:00Z">
      <w:r>
        <w:rPr>
          <w:noProof/>
        </w:rPr>
        <w:pict w14:anchorId="56F19D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5095410" o:spid="_x0000_s2053" type="#_x0000_t75" style="position:absolute;margin-left:0;margin-top:0;width:396.55pt;height:495.55pt;z-index:-251654144;mso-position-horizontal:center;mso-position-horizontal-relative:margin;mso-position-vertical:center;mso-position-vertical-relative:margin" o:allowincell="f">
            <v:imagedata r:id="rId1" o:title="logo-watermark-resmi" gain="19661f" blacklevel="22938f"/>
            <w10:wrap anchorx="margin" anchory="margin"/>
          </v:shape>
        </w:pict>
      </w:r>
    </w:del>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C8639" w14:textId="451ADB5E" w:rsidR="0008052B" w:rsidRDefault="00920CFB">
    <w:pPr>
      <w:pStyle w:val="Header"/>
    </w:pPr>
    <w:del w:id="480" w:author="Windows User" w:date="2021-01-31T15:26:00Z">
      <w:r>
        <w:rPr>
          <w:noProof/>
        </w:rPr>
        <w:pict w14:anchorId="06DA1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5095411" o:spid="_x0000_s2054" type="#_x0000_t75" style="position:absolute;margin-left:0;margin-top:0;width:396.55pt;height:495.55pt;z-index:-251653120;mso-position-horizontal:center;mso-position-horizontal-relative:margin;mso-position-vertical:center;mso-position-vertical-relative:margin" o:allowincell="f">
            <v:imagedata r:id="rId1" o:title="logo-watermark-resmi" gain="19661f" blacklevel="22938f"/>
            <w10:wrap anchorx="margin" anchory="margin"/>
          </v:shape>
        </w:pict>
      </w:r>
    </w:del>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B6459" w14:textId="08B591A9" w:rsidR="0008052B" w:rsidRDefault="00920CFB">
    <w:pPr>
      <w:pStyle w:val="Header"/>
    </w:pPr>
    <w:r>
      <w:rPr>
        <w:noProof/>
      </w:rPr>
      <w:pict w14:anchorId="38A1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5095409" o:spid="_x0000_s2052" type="#_x0000_t75" style="position:absolute;margin-left:0;margin-top:0;width:396.55pt;height:495.55pt;z-index:-25165516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2968518"/>
      <w:docPartObj>
        <w:docPartGallery w:val="Page Numbers (Top of Page)"/>
        <w:docPartUnique/>
      </w:docPartObj>
    </w:sdtPr>
    <w:sdtEndPr>
      <w:rPr>
        <w:noProof/>
      </w:rPr>
    </w:sdtEndPr>
    <w:sdtContent>
      <w:p w14:paraId="73C38830" w14:textId="7E35343A" w:rsidR="00460EF3" w:rsidRDefault="00920CFB">
        <w:pPr>
          <w:pStyle w:val="Header"/>
        </w:pPr>
        <w:r>
          <w:rPr>
            <w:noProof/>
          </w:rPr>
          <w:pict w14:anchorId="543813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5095413" o:spid="_x0000_s2056" type="#_x0000_t75" style="position:absolute;margin-left:0;margin-top:0;width:396.55pt;height:495.55pt;z-index:-251651072;mso-position-horizontal:center;mso-position-horizontal-relative:margin;mso-position-vertical:center;mso-position-vertical-relative:margin" o:allowincell="f">
              <v:imagedata r:id="rId1" o:title="logo-watermark-resmi" gain="19661f" blacklevel="22938f"/>
              <w10:wrap anchorx="margin" anchory="margin"/>
            </v:shape>
          </w:pict>
        </w:r>
        <w:r w:rsidR="00460EF3">
          <w:fldChar w:fldCharType="begin"/>
        </w:r>
        <w:r w:rsidR="00460EF3">
          <w:instrText xml:space="preserve"> PAGE   \* MERGEFORMAT </w:instrText>
        </w:r>
        <w:r w:rsidR="00460EF3">
          <w:fldChar w:fldCharType="separate"/>
        </w:r>
        <w:r w:rsidR="00C44AE7">
          <w:rPr>
            <w:noProof/>
          </w:rPr>
          <w:t>2</w:t>
        </w:r>
        <w:r w:rsidR="00460EF3">
          <w:rPr>
            <w:noProof/>
          </w:rPr>
          <w:fldChar w:fldCharType="end"/>
        </w:r>
      </w:p>
    </w:sdtContent>
  </w:sdt>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8978548"/>
      <w:docPartObj>
        <w:docPartGallery w:val="Page Numbers (Top of Page)"/>
        <w:docPartUnique/>
      </w:docPartObj>
    </w:sdtPr>
    <w:sdtEndPr>
      <w:rPr>
        <w:noProof/>
      </w:rPr>
    </w:sdtEndPr>
    <w:sdtContent>
      <w:p w14:paraId="0B7B90D3" w14:textId="54A2192D" w:rsidR="00460EF3" w:rsidRDefault="00920CFB" w:rsidP="00FD1F3A">
        <w:pPr>
          <w:pStyle w:val="Header"/>
          <w:jc w:val="right"/>
        </w:pPr>
        <w:r>
          <w:rPr>
            <w:noProof/>
          </w:rPr>
          <w:pict w14:anchorId="0F047C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5095414" o:spid="_x0000_s2057" type="#_x0000_t75" style="position:absolute;left:0;text-align:left;margin-left:0;margin-top:0;width:396.55pt;height:495.55pt;z-index:-251650048;mso-position-horizontal:center;mso-position-horizontal-relative:margin;mso-position-vertical:center;mso-position-vertical-relative:margin" o:allowincell="f">
              <v:imagedata r:id="rId1" o:title="logo-watermark-resmi" gain="19661f" blacklevel="22938f"/>
              <w10:wrap anchorx="margin" anchory="margin"/>
            </v:shape>
          </w:pict>
        </w:r>
        <w:r w:rsidR="00460EF3">
          <w:fldChar w:fldCharType="begin"/>
        </w:r>
        <w:r w:rsidR="00460EF3">
          <w:instrText xml:space="preserve"> PAGE   \* MERGEFORMAT </w:instrText>
        </w:r>
        <w:r w:rsidR="00460EF3">
          <w:fldChar w:fldCharType="separate"/>
        </w:r>
        <w:r w:rsidR="005F3228">
          <w:rPr>
            <w:noProof/>
          </w:rPr>
          <w:t>10</w:t>
        </w:r>
        <w:r w:rsidR="00460EF3">
          <w:rPr>
            <w:noProof/>
          </w:rPr>
          <w:fldChar w:fldCharType="end"/>
        </w:r>
      </w:p>
    </w:sdtContent>
  </w:sdt>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AF77F" w14:textId="3402746E" w:rsidR="00460EF3" w:rsidRDefault="00920CFB">
    <w:pPr>
      <w:pStyle w:val="Header"/>
    </w:pPr>
    <w:r>
      <w:rPr>
        <w:noProof/>
      </w:rPr>
      <w:pict w14:anchorId="5D396E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5095412" o:spid="_x0000_s2055" type="#_x0000_t75" style="position:absolute;margin-left:0;margin-top:0;width:396.55pt;height:495.55pt;z-index:-25165209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914B1" w14:textId="7860C92A" w:rsidR="0008052B" w:rsidRDefault="00920CFB">
    <w:pPr>
      <w:pStyle w:val="Header"/>
    </w:pPr>
    <w:r>
      <w:rPr>
        <w:noProof/>
      </w:rPr>
      <w:pict w14:anchorId="34123D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5095406" o:spid="_x0000_s2049" type="#_x0000_t75" style="position:absolute;margin-left:0;margin-top:0;width:396.55pt;height:495.55pt;z-index:-25165824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FF0CB" w14:textId="7EE3DF33" w:rsidR="00460EF3" w:rsidRDefault="00920CFB">
    <w:pPr>
      <w:pStyle w:val="Header"/>
    </w:pPr>
    <w:r>
      <w:rPr>
        <w:noProof/>
      </w:rPr>
      <w:pict w14:anchorId="06F6A4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5095415" o:spid="_x0000_s2058" type="#_x0000_t75" style="position:absolute;margin-left:0;margin-top:0;width:396.55pt;height:495.55pt;z-index:-25164902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750C1" w14:textId="14573ACE" w:rsidR="007D5F21" w:rsidRDefault="00920CFB">
    <w:pPr>
      <w:pStyle w:val="Header"/>
    </w:pPr>
    <w:del w:id="77" w:author="Windows User" w:date="2021-01-31T15:33:00Z">
      <w:r>
        <w:rPr>
          <w:noProof/>
        </w:rPr>
        <w:pict w14:anchorId="7E7649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0;margin-top:0;width:396.55pt;height:495.55pt;z-index:-251645952;mso-position-horizontal:center;mso-position-horizontal-relative:margin;mso-position-vertical:center;mso-position-vertical-relative:margin" o:allowincell="f">
            <v:imagedata r:id="rId1" o:title="logo-watermark-resmi" gain="19661f" blacklevel="22938f"/>
            <w10:wrap anchorx="margin" anchory="margin"/>
          </v:shape>
        </w:pict>
      </w:r>
    </w:del>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335D95" w14:textId="7CD59385" w:rsidR="007D5F21" w:rsidRDefault="00920CFB">
    <w:pPr>
      <w:pStyle w:val="Header"/>
    </w:pPr>
    <w:del w:id="78" w:author="Windows User" w:date="2021-01-31T15:33:00Z">
      <w:r>
        <w:rPr>
          <w:noProof/>
        </w:rPr>
        <w:pict w14:anchorId="1AE2F3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margin-left:0;margin-top:0;width:396.55pt;height:495.55pt;z-index:-251644928;mso-position-horizontal:center;mso-position-horizontal-relative:margin;mso-position-vertical:center;mso-position-vertical-relative:margin" o:allowincell="f">
            <v:imagedata r:id="rId1" o:title="logo-watermark-resmi" gain="19661f" blacklevel="22938f"/>
            <w10:wrap anchorx="margin" anchory="margin"/>
          </v:shape>
        </w:pict>
      </w:r>
    </w:del>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2ED716" w14:textId="77777777" w:rsidR="007D5F21" w:rsidRDefault="00920CFB">
    <w:pPr>
      <w:pStyle w:val="Header"/>
    </w:pPr>
    <w:r>
      <w:rPr>
        <w:noProof/>
      </w:rPr>
      <w:pict w14:anchorId="0FA67A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9" type="#_x0000_t75" style="position:absolute;margin-left:0;margin-top:0;width:396.55pt;height:495.55pt;z-index:-2516469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C37D8A" w14:textId="77777777" w:rsidR="00750FB3" w:rsidRDefault="00920CFB">
    <w:pPr>
      <w:pStyle w:val="Header"/>
    </w:pPr>
    <w:del w:id="305" w:author="Windows User" w:date="2021-01-31T15:33:00Z">
      <w:r>
        <w:rPr>
          <w:noProof/>
        </w:rPr>
        <w:pict w14:anchorId="1570C8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3" type="#_x0000_t75" style="position:absolute;margin-left:0;margin-top:0;width:396.55pt;height:495.55pt;z-index:-251634688;mso-position-horizontal:center;mso-position-horizontal-relative:margin;mso-position-vertical:center;mso-position-vertical-relative:margin" o:allowincell="f">
            <v:imagedata r:id="rId1" o:title="logo-watermark-resmi" gain="19661f" blacklevel="22938f"/>
            <w10:wrap anchorx="margin" anchory="margin"/>
          </v:shape>
        </w:pict>
      </w:r>
    </w:del>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10D37" w14:textId="77777777" w:rsidR="00750FB3" w:rsidRDefault="00920CFB">
    <w:pPr>
      <w:pStyle w:val="Header"/>
    </w:pPr>
    <w:del w:id="306" w:author="Windows User" w:date="2021-01-31T15:33:00Z">
      <w:r>
        <w:rPr>
          <w:noProof/>
        </w:rPr>
        <w:pict w14:anchorId="7609D8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margin-left:0;margin-top:0;width:396.55pt;height:495.55pt;z-index:-251632640;mso-position-horizontal:center;mso-position-horizontal-relative:margin;mso-position-vertical:center;mso-position-vertical-relative:margin" o:allowincell="f">
            <v:imagedata r:id="rId1" o:title="logo-watermark-resmi" gain="19661f" blacklevel="22938f"/>
            <w10:wrap anchorx="margin" anchory="margin"/>
          </v:shape>
        </w:pict>
      </w:r>
    </w:del>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8C6B80" w14:textId="77777777" w:rsidR="00460EF3" w:rsidRDefault="00920CFB">
    <w:pPr>
      <w:pStyle w:val="Header"/>
    </w:pPr>
    <w:r>
      <w:rPr>
        <w:noProof/>
      </w:rPr>
      <w:pict w14:anchorId="6B227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3" type="#_x0000_t75" style="position:absolute;margin-left:0;margin-top:0;width:396.55pt;height:495.55pt;z-index:-25164185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1829B7" w14:textId="77777777" w:rsidR="00460EF3" w:rsidRDefault="00920CFB">
    <w:pPr>
      <w:pStyle w:val="Header"/>
    </w:pPr>
    <w:r>
      <w:rPr>
        <w:noProof/>
      </w:rPr>
      <w:pict w14:anchorId="241CF7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4" type="#_x0000_t75" style="position:absolute;margin-left:0;margin-top:0;width:396.55pt;height:495.5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hybridMultilevel"/>
    <w:tmpl w:val="BB5A1AC2"/>
    <w:lvl w:ilvl="0" w:tplc="043814D8">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000010"/>
    <w:multiLevelType w:val="hybridMultilevel"/>
    <w:tmpl w:val="8E7A48DC"/>
    <w:lvl w:ilvl="0" w:tplc="79D685A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0000013"/>
    <w:multiLevelType w:val="hybridMultilevel"/>
    <w:tmpl w:val="95D478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0000014"/>
    <w:multiLevelType w:val="hybridMultilevel"/>
    <w:tmpl w:val="EFCCF416"/>
    <w:lvl w:ilvl="0" w:tplc="F684EC56">
      <w:start w:val="1"/>
      <w:numFmt w:val="decimal"/>
      <w:lvlText w:val="%1."/>
      <w:lvlJc w:val="left"/>
      <w:pPr>
        <w:ind w:left="720" w:hanging="360"/>
      </w:pPr>
      <w:rPr>
        <w:rFonts w:ascii="Arial" w:hAnsi="Arial" w:cs="Arial"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000001C"/>
    <w:multiLevelType w:val="hybridMultilevel"/>
    <w:tmpl w:val="EE061C8A"/>
    <w:lvl w:ilvl="0" w:tplc="EA2411A4">
      <w:start w:val="1"/>
      <w:numFmt w:val="decimal"/>
      <w:lvlText w:val="5.%1"/>
      <w:lvlJc w:val="left"/>
      <w:pPr>
        <w:ind w:left="720" w:hanging="360"/>
      </w:pPr>
      <w:rPr>
        <w:rFonts w:ascii="Arial" w:hAnsi="Arial" w:cs="Arial"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000001D"/>
    <w:multiLevelType w:val="hybridMultilevel"/>
    <w:tmpl w:val="0F4E9CC6"/>
    <w:lvl w:ilvl="0" w:tplc="2878FB50">
      <w:start w:val="1"/>
      <w:numFmt w:val="decimal"/>
      <w:lvlText w:val="4.4.%1"/>
      <w:lvlJc w:val="left"/>
      <w:pPr>
        <w:ind w:left="894" w:hanging="360"/>
      </w:pPr>
      <w:rPr>
        <w:rFonts w:hint="default"/>
      </w:rPr>
    </w:lvl>
    <w:lvl w:ilvl="1" w:tplc="38090019" w:tentative="1">
      <w:start w:val="1"/>
      <w:numFmt w:val="lowerLetter"/>
      <w:lvlText w:val="%2."/>
      <w:lvlJc w:val="left"/>
      <w:pPr>
        <w:ind w:left="1614" w:hanging="360"/>
      </w:pPr>
    </w:lvl>
    <w:lvl w:ilvl="2" w:tplc="3809001B" w:tentative="1">
      <w:start w:val="1"/>
      <w:numFmt w:val="lowerRoman"/>
      <w:lvlText w:val="%3."/>
      <w:lvlJc w:val="right"/>
      <w:pPr>
        <w:ind w:left="2334" w:hanging="180"/>
      </w:pPr>
    </w:lvl>
    <w:lvl w:ilvl="3" w:tplc="3809000F" w:tentative="1">
      <w:start w:val="1"/>
      <w:numFmt w:val="decimal"/>
      <w:lvlText w:val="%4."/>
      <w:lvlJc w:val="left"/>
      <w:pPr>
        <w:ind w:left="3054" w:hanging="360"/>
      </w:pPr>
    </w:lvl>
    <w:lvl w:ilvl="4" w:tplc="38090019" w:tentative="1">
      <w:start w:val="1"/>
      <w:numFmt w:val="lowerLetter"/>
      <w:lvlText w:val="%5."/>
      <w:lvlJc w:val="left"/>
      <w:pPr>
        <w:ind w:left="3774" w:hanging="360"/>
      </w:pPr>
    </w:lvl>
    <w:lvl w:ilvl="5" w:tplc="3809001B" w:tentative="1">
      <w:start w:val="1"/>
      <w:numFmt w:val="lowerRoman"/>
      <w:lvlText w:val="%6."/>
      <w:lvlJc w:val="right"/>
      <w:pPr>
        <w:ind w:left="4494" w:hanging="180"/>
      </w:pPr>
    </w:lvl>
    <w:lvl w:ilvl="6" w:tplc="3809000F" w:tentative="1">
      <w:start w:val="1"/>
      <w:numFmt w:val="decimal"/>
      <w:lvlText w:val="%7."/>
      <w:lvlJc w:val="left"/>
      <w:pPr>
        <w:ind w:left="5214" w:hanging="360"/>
      </w:pPr>
    </w:lvl>
    <w:lvl w:ilvl="7" w:tplc="38090019" w:tentative="1">
      <w:start w:val="1"/>
      <w:numFmt w:val="lowerLetter"/>
      <w:lvlText w:val="%8."/>
      <w:lvlJc w:val="left"/>
      <w:pPr>
        <w:ind w:left="5934" w:hanging="360"/>
      </w:pPr>
    </w:lvl>
    <w:lvl w:ilvl="8" w:tplc="3809001B" w:tentative="1">
      <w:start w:val="1"/>
      <w:numFmt w:val="lowerRoman"/>
      <w:lvlText w:val="%9."/>
      <w:lvlJc w:val="right"/>
      <w:pPr>
        <w:ind w:left="6654" w:hanging="180"/>
      </w:pPr>
    </w:lvl>
  </w:abstractNum>
  <w:abstractNum w:abstractNumId="6" w15:restartNumberingAfterBreak="0">
    <w:nsid w:val="00000027"/>
    <w:multiLevelType w:val="hybridMultilevel"/>
    <w:tmpl w:val="90860974"/>
    <w:lvl w:ilvl="0" w:tplc="FA286768">
      <w:start w:val="1"/>
      <w:numFmt w:val="decimal"/>
      <w:lvlText w:val="%1."/>
      <w:lvlJc w:val="left"/>
      <w:pPr>
        <w:ind w:left="1080" w:hanging="360"/>
      </w:pPr>
      <w:rPr>
        <w:rFonts w:eastAsia="Calibri" w:cs="Arial" w:hint="default"/>
        <w:b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007657F7"/>
    <w:multiLevelType w:val="hybridMultilevel"/>
    <w:tmpl w:val="BABC3DFE"/>
    <w:lvl w:ilvl="0" w:tplc="D5604A02">
      <w:start w:val="1"/>
      <w:numFmt w:val="decimal"/>
      <w:lvlText w:val="%1."/>
      <w:lvlJc w:val="left"/>
      <w:pPr>
        <w:ind w:left="1080" w:hanging="360"/>
      </w:pPr>
      <w:rPr>
        <w:rFonts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3504867"/>
    <w:multiLevelType w:val="hybridMultilevel"/>
    <w:tmpl w:val="B7B41674"/>
    <w:lvl w:ilvl="0" w:tplc="3C8AE266">
      <w:start w:val="2"/>
      <w:numFmt w:val="decimal"/>
      <w:lvlText w:val="%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317EB8"/>
    <w:multiLevelType w:val="multilevel"/>
    <w:tmpl w:val="21F0407A"/>
    <w:lvl w:ilvl="0">
      <w:start w:val="4"/>
      <w:numFmt w:val="decimal"/>
      <w:lvlText w:val="%1."/>
      <w:lvlJc w:val="left"/>
      <w:pPr>
        <w:ind w:left="720" w:hanging="360"/>
      </w:pPr>
      <w:rPr>
        <w:rFonts w:hint="default"/>
      </w:rPr>
    </w:lvl>
    <w:lvl w:ilvl="1">
      <w:start w:val="2"/>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4D353CC"/>
    <w:multiLevelType w:val="hybridMultilevel"/>
    <w:tmpl w:val="9DB82722"/>
    <w:lvl w:ilvl="0" w:tplc="0409000F">
      <w:start w:val="1"/>
      <w:numFmt w:val="decimal"/>
      <w:lvlText w:val="%1."/>
      <w:lvlJc w:val="left"/>
      <w:pPr>
        <w:ind w:left="1146" w:hanging="360"/>
      </w:pPr>
      <w:rPr>
        <w:rFonts w:hint="default"/>
      </w:rPr>
    </w:lvl>
    <w:lvl w:ilvl="1" w:tplc="9906EA52">
      <w:start w:val="1"/>
      <w:numFmt w:val="lowerLetter"/>
      <w:lvlText w:val="%2."/>
      <w:lvlJc w:val="left"/>
      <w:pPr>
        <w:ind w:left="1440" w:hanging="360"/>
      </w:pPr>
      <w:rPr>
        <w:rFonts w:hint="default"/>
      </w:rPr>
    </w:lvl>
    <w:lvl w:ilvl="2" w:tplc="463CE35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B73328"/>
    <w:multiLevelType w:val="hybridMultilevel"/>
    <w:tmpl w:val="76D8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7B7ADC"/>
    <w:multiLevelType w:val="multilevel"/>
    <w:tmpl w:val="496A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EE5335"/>
    <w:multiLevelType w:val="hybridMultilevel"/>
    <w:tmpl w:val="6B2CD9BC"/>
    <w:lvl w:ilvl="0" w:tplc="6B10C65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B625CEF"/>
    <w:multiLevelType w:val="hybridMultilevel"/>
    <w:tmpl w:val="35C4221C"/>
    <w:lvl w:ilvl="0" w:tplc="17940D90">
      <w:start w:val="1"/>
      <w:numFmt w:val="decimal"/>
      <w:lvlText w:val="%1."/>
      <w:lvlJc w:val="left"/>
      <w:pPr>
        <w:ind w:left="720" w:hanging="360"/>
      </w:pPr>
      <w:rPr>
        <w:rFonts w:ascii="Calibri"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B337B1"/>
    <w:multiLevelType w:val="hybridMultilevel"/>
    <w:tmpl w:val="3B1E80C6"/>
    <w:lvl w:ilvl="0" w:tplc="1B5E66D4">
      <w:start w:val="4"/>
      <w:numFmt w:val="decimal"/>
      <w:lvlText w:val="4.%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6" w15:restartNumberingAfterBreak="0">
    <w:nsid w:val="0F86391E"/>
    <w:multiLevelType w:val="hybridMultilevel"/>
    <w:tmpl w:val="A3FC9E56"/>
    <w:lvl w:ilvl="0" w:tplc="1C70550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0F903142"/>
    <w:multiLevelType w:val="hybridMultilevel"/>
    <w:tmpl w:val="F7586DB6"/>
    <w:lvl w:ilvl="0" w:tplc="987C7702">
      <w:start w:val="4"/>
      <w:numFmt w:val="decimal"/>
      <w:lvlText w:val="%1.4.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182A17"/>
    <w:multiLevelType w:val="hybridMultilevel"/>
    <w:tmpl w:val="218E8F4C"/>
    <w:lvl w:ilvl="0" w:tplc="EA3E07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4E4119A"/>
    <w:multiLevelType w:val="hybridMultilevel"/>
    <w:tmpl w:val="79FAC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F9395B"/>
    <w:multiLevelType w:val="hybridMultilevel"/>
    <w:tmpl w:val="7B5017C2"/>
    <w:lvl w:ilvl="0" w:tplc="7C983ED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A32F43"/>
    <w:multiLevelType w:val="hybridMultilevel"/>
    <w:tmpl w:val="B44C7C26"/>
    <w:lvl w:ilvl="0" w:tplc="66AC58E2">
      <w:start w:val="3"/>
      <w:numFmt w:val="decimal"/>
      <w:lvlText w:val="4.%1"/>
      <w:lvlJc w:val="left"/>
      <w:pPr>
        <w:ind w:left="1418" w:hanging="360"/>
      </w:pPr>
      <w:rPr>
        <w:rFonts w:hint="default"/>
      </w:rPr>
    </w:lvl>
    <w:lvl w:ilvl="1" w:tplc="04090019" w:tentative="1">
      <w:start w:val="1"/>
      <w:numFmt w:val="lowerLetter"/>
      <w:lvlText w:val="%2."/>
      <w:lvlJc w:val="left"/>
      <w:pPr>
        <w:ind w:left="2138" w:hanging="360"/>
      </w:pPr>
    </w:lvl>
    <w:lvl w:ilvl="2" w:tplc="0409001B" w:tentative="1">
      <w:start w:val="1"/>
      <w:numFmt w:val="lowerRoman"/>
      <w:lvlText w:val="%3."/>
      <w:lvlJc w:val="right"/>
      <w:pPr>
        <w:ind w:left="2858" w:hanging="180"/>
      </w:pPr>
    </w:lvl>
    <w:lvl w:ilvl="3" w:tplc="0409000F" w:tentative="1">
      <w:start w:val="1"/>
      <w:numFmt w:val="decimal"/>
      <w:lvlText w:val="%4."/>
      <w:lvlJc w:val="left"/>
      <w:pPr>
        <w:ind w:left="3578" w:hanging="360"/>
      </w:pPr>
    </w:lvl>
    <w:lvl w:ilvl="4" w:tplc="04090019" w:tentative="1">
      <w:start w:val="1"/>
      <w:numFmt w:val="lowerLetter"/>
      <w:lvlText w:val="%5."/>
      <w:lvlJc w:val="left"/>
      <w:pPr>
        <w:ind w:left="4298" w:hanging="360"/>
      </w:pPr>
    </w:lvl>
    <w:lvl w:ilvl="5" w:tplc="0409001B" w:tentative="1">
      <w:start w:val="1"/>
      <w:numFmt w:val="lowerRoman"/>
      <w:lvlText w:val="%6."/>
      <w:lvlJc w:val="right"/>
      <w:pPr>
        <w:ind w:left="5018" w:hanging="180"/>
      </w:pPr>
    </w:lvl>
    <w:lvl w:ilvl="6" w:tplc="0409000F" w:tentative="1">
      <w:start w:val="1"/>
      <w:numFmt w:val="decimal"/>
      <w:lvlText w:val="%7."/>
      <w:lvlJc w:val="left"/>
      <w:pPr>
        <w:ind w:left="5738" w:hanging="360"/>
      </w:pPr>
    </w:lvl>
    <w:lvl w:ilvl="7" w:tplc="04090019" w:tentative="1">
      <w:start w:val="1"/>
      <w:numFmt w:val="lowerLetter"/>
      <w:lvlText w:val="%8."/>
      <w:lvlJc w:val="left"/>
      <w:pPr>
        <w:ind w:left="6458" w:hanging="360"/>
      </w:pPr>
    </w:lvl>
    <w:lvl w:ilvl="8" w:tplc="0409001B" w:tentative="1">
      <w:start w:val="1"/>
      <w:numFmt w:val="lowerRoman"/>
      <w:lvlText w:val="%9."/>
      <w:lvlJc w:val="right"/>
      <w:pPr>
        <w:ind w:left="7178" w:hanging="180"/>
      </w:pPr>
    </w:lvl>
  </w:abstractNum>
  <w:abstractNum w:abstractNumId="22" w15:restartNumberingAfterBreak="0">
    <w:nsid w:val="16DD4190"/>
    <w:multiLevelType w:val="hybridMultilevel"/>
    <w:tmpl w:val="E4DA3D62"/>
    <w:lvl w:ilvl="0" w:tplc="8E68B4A6">
      <w:start w:val="1"/>
      <w:numFmt w:val="decimal"/>
      <w:lvlText w:val="%1."/>
      <w:lvlJc w:val="left"/>
      <w:pPr>
        <w:ind w:left="724" w:hanging="440"/>
      </w:pPr>
      <w:rPr>
        <w:rFonts w:hint="default"/>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17AA0666"/>
    <w:multiLevelType w:val="hybridMultilevel"/>
    <w:tmpl w:val="331293E6"/>
    <w:lvl w:ilvl="0" w:tplc="3CE48A9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0C71B8"/>
    <w:multiLevelType w:val="hybridMultilevel"/>
    <w:tmpl w:val="1354C716"/>
    <w:lvl w:ilvl="0" w:tplc="68D2B9EC">
      <w:start w:val="4"/>
      <w:numFmt w:val="decimal"/>
      <w:lvlText w:val="%1.4.5"/>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5" w15:restartNumberingAfterBreak="0">
    <w:nsid w:val="1A3064F3"/>
    <w:multiLevelType w:val="hybridMultilevel"/>
    <w:tmpl w:val="1CEE553A"/>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26" w15:restartNumberingAfterBreak="0">
    <w:nsid w:val="1B815829"/>
    <w:multiLevelType w:val="hybridMultilevel"/>
    <w:tmpl w:val="6F5ED23E"/>
    <w:lvl w:ilvl="0" w:tplc="51967B62">
      <w:start w:val="4"/>
      <w:numFmt w:val="decimal"/>
      <w:lvlText w:val="%1.3.2"/>
      <w:lvlJc w:val="left"/>
      <w:pPr>
        <w:ind w:left="2663" w:hanging="360"/>
      </w:pPr>
      <w:rPr>
        <w:rFonts w:hint="default"/>
      </w:rPr>
    </w:lvl>
    <w:lvl w:ilvl="1" w:tplc="04090019" w:tentative="1">
      <w:start w:val="1"/>
      <w:numFmt w:val="lowerLetter"/>
      <w:lvlText w:val="%2."/>
      <w:lvlJc w:val="left"/>
      <w:pPr>
        <w:ind w:left="2892" w:hanging="360"/>
      </w:pPr>
    </w:lvl>
    <w:lvl w:ilvl="2" w:tplc="0409001B" w:tentative="1">
      <w:start w:val="1"/>
      <w:numFmt w:val="lowerRoman"/>
      <w:lvlText w:val="%3."/>
      <w:lvlJc w:val="right"/>
      <w:pPr>
        <w:ind w:left="3612" w:hanging="180"/>
      </w:pPr>
    </w:lvl>
    <w:lvl w:ilvl="3" w:tplc="0409000F" w:tentative="1">
      <w:start w:val="1"/>
      <w:numFmt w:val="decimal"/>
      <w:lvlText w:val="%4."/>
      <w:lvlJc w:val="left"/>
      <w:pPr>
        <w:ind w:left="4332" w:hanging="360"/>
      </w:pPr>
    </w:lvl>
    <w:lvl w:ilvl="4" w:tplc="04090019" w:tentative="1">
      <w:start w:val="1"/>
      <w:numFmt w:val="lowerLetter"/>
      <w:lvlText w:val="%5."/>
      <w:lvlJc w:val="left"/>
      <w:pPr>
        <w:ind w:left="5052" w:hanging="360"/>
      </w:pPr>
    </w:lvl>
    <w:lvl w:ilvl="5" w:tplc="0409001B" w:tentative="1">
      <w:start w:val="1"/>
      <w:numFmt w:val="lowerRoman"/>
      <w:lvlText w:val="%6."/>
      <w:lvlJc w:val="right"/>
      <w:pPr>
        <w:ind w:left="5772" w:hanging="180"/>
      </w:pPr>
    </w:lvl>
    <w:lvl w:ilvl="6" w:tplc="0409000F" w:tentative="1">
      <w:start w:val="1"/>
      <w:numFmt w:val="decimal"/>
      <w:lvlText w:val="%7."/>
      <w:lvlJc w:val="left"/>
      <w:pPr>
        <w:ind w:left="6492" w:hanging="360"/>
      </w:pPr>
    </w:lvl>
    <w:lvl w:ilvl="7" w:tplc="04090019" w:tentative="1">
      <w:start w:val="1"/>
      <w:numFmt w:val="lowerLetter"/>
      <w:lvlText w:val="%8."/>
      <w:lvlJc w:val="left"/>
      <w:pPr>
        <w:ind w:left="7212" w:hanging="360"/>
      </w:pPr>
    </w:lvl>
    <w:lvl w:ilvl="8" w:tplc="0409001B" w:tentative="1">
      <w:start w:val="1"/>
      <w:numFmt w:val="lowerRoman"/>
      <w:lvlText w:val="%9."/>
      <w:lvlJc w:val="right"/>
      <w:pPr>
        <w:ind w:left="7932" w:hanging="180"/>
      </w:pPr>
    </w:lvl>
  </w:abstractNum>
  <w:abstractNum w:abstractNumId="27" w15:restartNumberingAfterBreak="0">
    <w:nsid w:val="1FA23942"/>
    <w:multiLevelType w:val="hybridMultilevel"/>
    <w:tmpl w:val="9DC03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B05AFA"/>
    <w:multiLevelType w:val="hybridMultilevel"/>
    <w:tmpl w:val="469431C6"/>
    <w:lvl w:ilvl="0" w:tplc="E9086E2C">
      <w:start w:val="4"/>
      <w:numFmt w:val="decimal"/>
      <w:lvlText w:val="%1.3.3"/>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1FB22495"/>
    <w:multiLevelType w:val="hybridMultilevel"/>
    <w:tmpl w:val="4B50A9D2"/>
    <w:lvl w:ilvl="0" w:tplc="240063C2">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4C1282"/>
    <w:multiLevelType w:val="hybridMultilevel"/>
    <w:tmpl w:val="39D4E6AC"/>
    <w:lvl w:ilvl="0" w:tplc="7B6C7C4E">
      <w:start w:val="4"/>
      <w:numFmt w:val="decimal"/>
      <w:lvlText w:val="%1.6"/>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37626DE"/>
    <w:multiLevelType w:val="hybridMultilevel"/>
    <w:tmpl w:val="98D6EE04"/>
    <w:lvl w:ilvl="0" w:tplc="956A8CF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3E952A8"/>
    <w:multiLevelType w:val="hybridMultilevel"/>
    <w:tmpl w:val="99527A74"/>
    <w:lvl w:ilvl="0" w:tplc="B768C18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25270CB0"/>
    <w:multiLevelType w:val="hybridMultilevel"/>
    <w:tmpl w:val="30860E20"/>
    <w:lvl w:ilvl="0" w:tplc="C1C40EC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4" w15:restartNumberingAfterBreak="0">
    <w:nsid w:val="25BA013F"/>
    <w:multiLevelType w:val="hybridMultilevel"/>
    <w:tmpl w:val="D2105552"/>
    <w:lvl w:ilvl="0" w:tplc="94E24D5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15:restartNumberingAfterBreak="0">
    <w:nsid w:val="285B6F78"/>
    <w:multiLevelType w:val="hybridMultilevel"/>
    <w:tmpl w:val="29865CA0"/>
    <w:lvl w:ilvl="0" w:tplc="75549BAA">
      <w:start w:val="4"/>
      <w:numFmt w:val="decimal"/>
      <w:lvlText w:val="%1.3.1"/>
      <w:lvlJc w:val="left"/>
      <w:pPr>
        <w:ind w:left="121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0875DB"/>
    <w:multiLevelType w:val="hybridMultilevel"/>
    <w:tmpl w:val="5086B9CC"/>
    <w:lvl w:ilvl="0" w:tplc="1F402F3A">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392D02"/>
    <w:multiLevelType w:val="hybridMultilevel"/>
    <w:tmpl w:val="C6FEA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203F1A"/>
    <w:multiLevelType w:val="hybridMultilevel"/>
    <w:tmpl w:val="A64098B8"/>
    <w:lvl w:ilvl="0" w:tplc="04090019">
      <w:start w:val="1"/>
      <w:numFmt w:val="lowerLetter"/>
      <w:lvlText w:val="%1."/>
      <w:lvlJc w:val="left"/>
      <w:pPr>
        <w:ind w:left="1429" w:hanging="360"/>
      </w:pPr>
    </w:lvl>
    <w:lvl w:ilvl="1" w:tplc="302A2B30">
      <w:start w:val="1"/>
      <w:numFmt w:val="decimal"/>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2E79132C"/>
    <w:multiLevelType w:val="hybridMultilevel"/>
    <w:tmpl w:val="EF787A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EEE0B18"/>
    <w:multiLevelType w:val="hybridMultilevel"/>
    <w:tmpl w:val="B1D0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465EE2"/>
    <w:multiLevelType w:val="multilevel"/>
    <w:tmpl w:val="BA56170E"/>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2F644C65"/>
    <w:multiLevelType w:val="hybridMultilevel"/>
    <w:tmpl w:val="2DF46DA6"/>
    <w:lvl w:ilvl="0" w:tplc="2AF675A2">
      <w:start w:val="4"/>
      <w:numFmt w:val="decimal"/>
      <w:lvlText w:val="2.%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FCF4353"/>
    <w:multiLevelType w:val="multilevel"/>
    <w:tmpl w:val="0C9CFD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2FE63F98"/>
    <w:multiLevelType w:val="multilevel"/>
    <w:tmpl w:val="060C5EA8"/>
    <w:lvl w:ilvl="0">
      <w:start w:val="1"/>
      <w:numFmt w:val="decimal"/>
      <w:lvlText w:val="%1."/>
      <w:lvlJc w:val="left"/>
      <w:pPr>
        <w:ind w:left="720" w:hanging="360"/>
      </w:pPr>
      <w:rPr>
        <w:rFonts w:ascii="Calibri" w:hAnsi="Calibri" w:cs="Times New Roman" w:hint="default"/>
      </w:rPr>
    </w:lvl>
    <w:lvl w:ilvl="1">
      <w:start w:val="2"/>
      <w:numFmt w:val="decimal"/>
      <w:isLgl/>
      <w:lvlText w:val="%1.%2"/>
      <w:lvlJc w:val="left"/>
      <w:pPr>
        <w:ind w:left="1200" w:hanging="480"/>
      </w:pPr>
      <w:rPr>
        <w:rFonts w:hint="default"/>
      </w:rPr>
    </w:lvl>
    <w:lvl w:ilvl="2">
      <w:start w:val="5"/>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30124CD5"/>
    <w:multiLevelType w:val="hybridMultilevel"/>
    <w:tmpl w:val="1438E652"/>
    <w:lvl w:ilvl="0" w:tplc="FA0E8FC6">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6" w15:restartNumberingAfterBreak="0">
    <w:nsid w:val="306B2652"/>
    <w:multiLevelType w:val="hybridMultilevel"/>
    <w:tmpl w:val="ECA88712"/>
    <w:lvl w:ilvl="0" w:tplc="979EFF5E">
      <w:start w:val="1"/>
      <w:numFmt w:val="decimal"/>
      <w:lvlText w:val="%1.4"/>
      <w:lvlJc w:val="left"/>
      <w:pPr>
        <w:ind w:left="1080" w:hanging="360"/>
      </w:pPr>
      <w:rPr>
        <w:rFonts w:hint="default"/>
        <w:b/>
      </w:rPr>
    </w:lvl>
    <w:lvl w:ilvl="1" w:tplc="A470D594">
      <w:start w:val="1"/>
      <w:numFmt w:val="decimal"/>
      <w:lvlText w:val="%2."/>
      <w:lvlJc w:val="left"/>
      <w:pPr>
        <w:ind w:left="1800" w:hanging="360"/>
      </w:pPr>
      <w:rPr>
        <w:rFonts w:hint="default"/>
      </w:rPr>
    </w:lvl>
    <w:lvl w:ilvl="2" w:tplc="1CC41192">
      <w:start w:val="1"/>
      <w:numFmt w:val="lowerLetter"/>
      <w:lvlText w:val="%3."/>
      <w:lvlJc w:val="left"/>
      <w:pPr>
        <w:ind w:left="2700" w:hanging="360"/>
      </w:pPr>
      <w:rPr>
        <w:rFonts w:hint="default"/>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7" w15:restartNumberingAfterBreak="0">
    <w:nsid w:val="30BA1BB7"/>
    <w:multiLevelType w:val="hybridMultilevel"/>
    <w:tmpl w:val="13AA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C83555"/>
    <w:multiLevelType w:val="hybridMultilevel"/>
    <w:tmpl w:val="80722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BA7885"/>
    <w:multiLevelType w:val="hybridMultilevel"/>
    <w:tmpl w:val="94447A10"/>
    <w:lvl w:ilvl="0" w:tplc="3809000F">
      <w:start w:val="1"/>
      <w:numFmt w:val="decimal"/>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0" w15:restartNumberingAfterBreak="0">
    <w:nsid w:val="32A21BB8"/>
    <w:multiLevelType w:val="hybridMultilevel"/>
    <w:tmpl w:val="4922141C"/>
    <w:lvl w:ilvl="0" w:tplc="C6AE900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365765B1"/>
    <w:multiLevelType w:val="hybridMultilevel"/>
    <w:tmpl w:val="668EBCAE"/>
    <w:lvl w:ilvl="0" w:tplc="F50A40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6633C58"/>
    <w:multiLevelType w:val="hybridMultilevel"/>
    <w:tmpl w:val="A954A6FA"/>
    <w:lvl w:ilvl="0" w:tplc="929E1A60">
      <w:start w:val="1"/>
      <w:numFmt w:val="decimal"/>
      <w:lvlText w:val="%1.5"/>
      <w:lvlJc w:val="left"/>
      <w:pPr>
        <w:ind w:left="3600" w:hanging="360"/>
      </w:pPr>
      <w:rPr>
        <w:rFonts w:hint="default"/>
        <w:b/>
      </w:rPr>
    </w:lvl>
    <w:lvl w:ilvl="1" w:tplc="2624A5F4">
      <w:start w:val="1"/>
      <w:numFmt w:val="decimal"/>
      <w:lvlText w:val="%2."/>
      <w:lvlJc w:val="left"/>
      <w:pPr>
        <w:ind w:left="4320" w:hanging="360"/>
      </w:pPr>
      <w:rPr>
        <w:rFonts w:hint="default"/>
      </w:rPr>
    </w:lvl>
    <w:lvl w:ilvl="2" w:tplc="53381F6A">
      <w:start w:val="1"/>
      <w:numFmt w:val="lowerLetter"/>
      <w:lvlText w:val="%3."/>
      <w:lvlJc w:val="left"/>
      <w:pPr>
        <w:ind w:left="5220" w:hanging="360"/>
      </w:pPr>
      <w:rPr>
        <w:rFonts w:hint="default"/>
      </w:r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53" w15:restartNumberingAfterBreak="0">
    <w:nsid w:val="39CC0690"/>
    <w:multiLevelType w:val="hybridMultilevel"/>
    <w:tmpl w:val="ECD8984C"/>
    <w:lvl w:ilvl="0" w:tplc="956A8CF8">
      <w:start w:val="1"/>
      <w:numFmt w:val="decimal"/>
      <w:lvlText w:val="2.%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4" w15:restartNumberingAfterBreak="0">
    <w:nsid w:val="3BA61626"/>
    <w:multiLevelType w:val="hybridMultilevel"/>
    <w:tmpl w:val="99E808B2"/>
    <w:lvl w:ilvl="0" w:tplc="4ED22E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3BF451E2"/>
    <w:multiLevelType w:val="multilevel"/>
    <w:tmpl w:val="4B78A706"/>
    <w:lvl w:ilvl="0">
      <w:start w:val="1"/>
      <w:numFmt w:val="decimal"/>
      <w:lvlText w:val="%1."/>
      <w:lvlJc w:val="left"/>
      <w:pPr>
        <w:ind w:left="72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3C4E3283"/>
    <w:multiLevelType w:val="hybridMultilevel"/>
    <w:tmpl w:val="1CC045AA"/>
    <w:lvl w:ilvl="0" w:tplc="956A8CF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C8C05D1"/>
    <w:multiLevelType w:val="multilevel"/>
    <w:tmpl w:val="B2E23A54"/>
    <w:lvl w:ilvl="0">
      <w:start w:val="1"/>
      <w:numFmt w:val="decimal"/>
      <w:lvlText w:val="%1."/>
      <w:lvlJc w:val="left"/>
      <w:pPr>
        <w:ind w:left="72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3D1B74C4"/>
    <w:multiLevelType w:val="hybridMultilevel"/>
    <w:tmpl w:val="C60418E8"/>
    <w:lvl w:ilvl="0" w:tplc="3CE48A9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E050C04"/>
    <w:multiLevelType w:val="hybridMultilevel"/>
    <w:tmpl w:val="A5D8B8C6"/>
    <w:lvl w:ilvl="0" w:tplc="4CCEDBC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E2F4E49"/>
    <w:multiLevelType w:val="hybridMultilevel"/>
    <w:tmpl w:val="8E083020"/>
    <w:lvl w:ilvl="0" w:tplc="51C68BB4">
      <w:start w:val="1"/>
      <w:numFmt w:val="decimal"/>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61" w15:restartNumberingAfterBreak="0">
    <w:nsid w:val="43060824"/>
    <w:multiLevelType w:val="hybridMultilevel"/>
    <w:tmpl w:val="335E025E"/>
    <w:lvl w:ilvl="0" w:tplc="04090019">
      <w:start w:val="1"/>
      <w:numFmt w:val="lowerLetter"/>
      <w:lvlText w:val="%1."/>
      <w:lvlJc w:val="left"/>
      <w:pPr>
        <w:ind w:left="1211" w:hanging="360"/>
      </w:pPr>
    </w:lvl>
    <w:lvl w:ilvl="1" w:tplc="04090019">
      <w:start w:val="1"/>
      <w:numFmt w:val="lowerLetter"/>
      <w:lvlText w:val="%2."/>
      <w:lvlJc w:val="left"/>
      <w:pPr>
        <w:ind w:left="1931" w:hanging="360"/>
      </w:pPr>
    </w:lvl>
    <w:lvl w:ilvl="2" w:tplc="0EB0E4D2">
      <w:start w:val="1"/>
      <w:numFmt w:val="decimal"/>
      <w:lvlText w:val="%3."/>
      <w:lvlJc w:val="left"/>
      <w:pPr>
        <w:ind w:left="2831" w:hanging="360"/>
      </w:pPr>
      <w:rPr>
        <w:rFonts w:hint="default"/>
      </w:r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2" w15:restartNumberingAfterBreak="0">
    <w:nsid w:val="46306B67"/>
    <w:multiLevelType w:val="hybridMultilevel"/>
    <w:tmpl w:val="D6F62136"/>
    <w:lvl w:ilvl="0" w:tplc="B594702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49CC4F7C"/>
    <w:multiLevelType w:val="hybridMultilevel"/>
    <w:tmpl w:val="86889B92"/>
    <w:lvl w:ilvl="0" w:tplc="ED00A9BA">
      <w:start w:val="4"/>
      <w:numFmt w:val="decimal"/>
      <w:lvlText w:val="%1.3.4"/>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4" w15:restartNumberingAfterBreak="0">
    <w:nsid w:val="4BF25AE8"/>
    <w:multiLevelType w:val="hybridMultilevel"/>
    <w:tmpl w:val="86DE77CA"/>
    <w:lvl w:ilvl="0" w:tplc="6728D27C">
      <w:start w:val="4"/>
      <w:numFmt w:val="decimal"/>
      <w:lvlText w:val="%1.3.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5" w15:restartNumberingAfterBreak="0">
    <w:nsid w:val="4C5D52D9"/>
    <w:multiLevelType w:val="hybridMultilevel"/>
    <w:tmpl w:val="2F263F68"/>
    <w:lvl w:ilvl="0" w:tplc="A860DEC6">
      <w:start w:val="1"/>
      <w:numFmt w:val="decimal"/>
      <w:lvlText w:val="2.%1.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6" w15:restartNumberingAfterBreak="0">
    <w:nsid w:val="4EC06DF2"/>
    <w:multiLevelType w:val="hybridMultilevel"/>
    <w:tmpl w:val="4C084B34"/>
    <w:lvl w:ilvl="0" w:tplc="956A8CF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F89748A"/>
    <w:multiLevelType w:val="hybridMultilevel"/>
    <w:tmpl w:val="0BEA56E2"/>
    <w:lvl w:ilvl="0" w:tplc="86947940">
      <w:start w:val="1"/>
      <w:numFmt w:val="lowerLetter"/>
      <w:lvlText w:val="%1."/>
      <w:lvlJc w:val="left"/>
      <w:pPr>
        <w:ind w:left="2907" w:hanging="360"/>
      </w:pPr>
      <w:rPr>
        <w:rFonts w:ascii="Arial" w:eastAsia="Calibri" w:hAnsi="Arial" w:cs="Arial"/>
      </w:rPr>
    </w:lvl>
    <w:lvl w:ilvl="1" w:tplc="04090019" w:tentative="1">
      <w:start w:val="1"/>
      <w:numFmt w:val="lowerLetter"/>
      <w:lvlText w:val="%2."/>
      <w:lvlJc w:val="left"/>
      <w:pPr>
        <w:ind w:left="3627" w:hanging="360"/>
      </w:pPr>
    </w:lvl>
    <w:lvl w:ilvl="2" w:tplc="0409001B" w:tentative="1">
      <w:start w:val="1"/>
      <w:numFmt w:val="lowerRoman"/>
      <w:lvlText w:val="%3."/>
      <w:lvlJc w:val="right"/>
      <w:pPr>
        <w:ind w:left="4347" w:hanging="180"/>
      </w:pPr>
    </w:lvl>
    <w:lvl w:ilvl="3" w:tplc="0409000F" w:tentative="1">
      <w:start w:val="1"/>
      <w:numFmt w:val="decimal"/>
      <w:lvlText w:val="%4."/>
      <w:lvlJc w:val="left"/>
      <w:pPr>
        <w:ind w:left="5067" w:hanging="360"/>
      </w:pPr>
    </w:lvl>
    <w:lvl w:ilvl="4" w:tplc="04090019" w:tentative="1">
      <w:start w:val="1"/>
      <w:numFmt w:val="lowerLetter"/>
      <w:lvlText w:val="%5."/>
      <w:lvlJc w:val="left"/>
      <w:pPr>
        <w:ind w:left="5787" w:hanging="360"/>
      </w:pPr>
    </w:lvl>
    <w:lvl w:ilvl="5" w:tplc="0409001B" w:tentative="1">
      <w:start w:val="1"/>
      <w:numFmt w:val="lowerRoman"/>
      <w:lvlText w:val="%6."/>
      <w:lvlJc w:val="right"/>
      <w:pPr>
        <w:ind w:left="6507" w:hanging="180"/>
      </w:pPr>
    </w:lvl>
    <w:lvl w:ilvl="6" w:tplc="0409000F" w:tentative="1">
      <w:start w:val="1"/>
      <w:numFmt w:val="decimal"/>
      <w:lvlText w:val="%7."/>
      <w:lvlJc w:val="left"/>
      <w:pPr>
        <w:ind w:left="7227" w:hanging="360"/>
      </w:pPr>
    </w:lvl>
    <w:lvl w:ilvl="7" w:tplc="04090019" w:tentative="1">
      <w:start w:val="1"/>
      <w:numFmt w:val="lowerLetter"/>
      <w:lvlText w:val="%8."/>
      <w:lvlJc w:val="left"/>
      <w:pPr>
        <w:ind w:left="7947" w:hanging="360"/>
      </w:pPr>
    </w:lvl>
    <w:lvl w:ilvl="8" w:tplc="0409001B" w:tentative="1">
      <w:start w:val="1"/>
      <w:numFmt w:val="lowerRoman"/>
      <w:lvlText w:val="%9."/>
      <w:lvlJc w:val="right"/>
      <w:pPr>
        <w:ind w:left="8667" w:hanging="180"/>
      </w:pPr>
    </w:lvl>
  </w:abstractNum>
  <w:abstractNum w:abstractNumId="68" w15:restartNumberingAfterBreak="0">
    <w:nsid w:val="50D074E7"/>
    <w:multiLevelType w:val="hybridMultilevel"/>
    <w:tmpl w:val="08807AD8"/>
    <w:lvl w:ilvl="0" w:tplc="1F402F3A">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20A0BE8"/>
    <w:multiLevelType w:val="hybridMultilevel"/>
    <w:tmpl w:val="469431C6"/>
    <w:lvl w:ilvl="0" w:tplc="E9086E2C">
      <w:start w:val="4"/>
      <w:numFmt w:val="decimal"/>
      <w:lvlText w:val="%1.3.3"/>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15:restartNumberingAfterBreak="0">
    <w:nsid w:val="540759EE"/>
    <w:multiLevelType w:val="hybridMultilevel"/>
    <w:tmpl w:val="F85208CA"/>
    <w:lvl w:ilvl="0" w:tplc="7812EE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73B4D39"/>
    <w:multiLevelType w:val="hybridMultilevel"/>
    <w:tmpl w:val="A718DD54"/>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2" w15:restartNumberingAfterBreak="0">
    <w:nsid w:val="576A4F11"/>
    <w:multiLevelType w:val="hybridMultilevel"/>
    <w:tmpl w:val="DBC6D5F2"/>
    <w:lvl w:ilvl="0" w:tplc="408ED79A">
      <w:start w:val="4"/>
      <w:numFmt w:val="decimal"/>
      <w:lvlText w:val="%1.3.4"/>
      <w:lvlJc w:val="left"/>
      <w:pPr>
        <w:ind w:left="26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7C1584D"/>
    <w:multiLevelType w:val="hybridMultilevel"/>
    <w:tmpl w:val="79EAA434"/>
    <w:lvl w:ilvl="0" w:tplc="3CE48A9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7EA6624"/>
    <w:multiLevelType w:val="hybridMultilevel"/>
    <w:tmpl w:val="9E8CE610"/>
    <w:lvl w:ilvl="0" w:tplc="8B04B544">
      <w:start w:val="1"/>
      <w:numFmt w:val="decimal"/>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75" w15:restartNumberingAfterBreak="0">
    <w:nsid w:val="59136937"/>
    <w:multiLevelType w:val="hybridMultilevel"/>
    <w:tmpl w:val="72629CAA"/>
    <w:lvl w:ilvl="0" w:tplc="DE90E314">
      <w:start w:val="4"/>
      <w:numFmt w:val="decimal"/>
      <w:lvlText w:val="%1.3.3"/>
      <w:lvlJc w:val="left"/>
      <w:pPr>
        <w:ind w:left="26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AA83079"/>
    <w:multiLevelType w:val="hybridMultilevel"/>
    <w:tmpl w:val="38EAF178"/>
    <w:lvl w:ilvl="0" w:tplc="8F704F96">
      <w:start w:val="1"/>
      <w:numFmt w:val="decimal"/>
      <w:lvlText w:val="%1)"/>
      <w:lvlJc w:val="left"/>
      <w:pPr>
        <w:ind w:left="720" w:hanging="360"/>
      </w:pPr>
      <w:rPr>
        <w:rFonts w:ascii="Arial" w:hAnsi="Arial" w:cs="Arial" w:hint="default"/>
        <w:sz w:val="22"/>
        <w:szCs w:val="22"/>
      </w:rPr>
    </w:lvl>
    <w:lvl w:ilvl="1" w:tplc="F03601BE">
      <w:start w:val="1"/>
      <w:numFmt w:val="decimal"/>
      <w:lvlText w:val="%2."/>
      <w:lvlJc w:val="left"/>
      <w:pPr>
        <w:ind w:left="1440" w:hanging="360"/>
      </w:pPr>
      <w:rPr>
        <w:rFonts w:hint="default"/>
      </w:rPr>
    </w:lvl>
    <w:lvl w:ilvl="2" w:tplc="1D9C6596">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CC83230"/>
    <w:multiLevelType w:val="multilevel"/>
    <w:tmpl w:val="D0447070"/>
    <w:lvl w:ilvl="0">
      <w:start w:val="1"/>
      <w:numFmt w:val="decimal"/>
      <w:lvlText w:val="%1."/>
      <w:lvlJc w:val="left"/>
      <w:pPr>
        <w:ind w:left="1114" w:hanging="405"/>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78" w15:restartNumberingAfterBreak="0">
    <w:nsid w:val="61331E1F"/>
    <w:multiLevelType w:val="hybridMultilevel"/>
    <w:tmpl w:val="79FAC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17D4B5D"/>
    <w:multiLevelType w:val="hybridMultilevel"/>
    <w:tmpl w:val="79FAC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1BD64DD"/>
    <w:multiLevelType w:val="hybridMultilevel"/>
    <w:tmpl w:val="BBDEA37E"/>
    <w:lvl w:ilvl="0" w:tplc="E4042F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1" w15:restartNumberingAfterBreak="0">
    <w:nsid w:val="65387194"/>
    <w:multiLevelType w:val="hybridMultilevel"/>
    <w:tmpl w:val="EA265BCA"/>
    <w:lvl w:ilvl="0" w:tplc="63D8ADA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6738187D"/>
    <w:multiLevelType w:val="hybridMultilevel"/>
    <w:tmpl w:val="E792535C"/>
    <w:lvl w:ilvl="0" w:tplc="240063C2">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7BD120D"/>
    <w:multiLevelType w:val="multilevel"/>
    <w:tmpl w:val="AE743F32"/>
    <w:lvl w:ilvl="0">
      <w:start w:val="1"/>
      <w:numFmt w:val="decimal"/>
      <w:lvlText w:val="%1."/>
      <w:lvlJc w:val="left"/>
      <w:pPr>
        <w:ind w:left="1440" w:hanging="360"/>
      </w:pPr>
    </w:lvl>
    <w:lvl w:ilvl="1">
      <w:start w:val="2"/>
      <w:numFmt w:val="decimal"/>
      <w:isLgl/>
      <w:lvlText w:val="%1.%2"/>
      <w:lvlJc w:val="left"/>
      <w:pPr>
        <w:ind w:left="1560" w:hanging="480"/>
      </w:pPr>
      <w:rPr>
        <w:rFonts w:hint="default"/>
        <w:i/>
      </w:rPr>
    </w:lvl>
    <w:lvl w:ilvl="2">
      <w:start w:val="4"/>
      <w:numFmt w:val="decimal"/>
      <w:isLgl/>
      <w:lvlText w:val="%1.%2.%3"/>
      <w:lvlJc w:val="left"/>
      <w:pPr>
        <w:ind w:left="1800" w:hanging="720"/>
      </w:pPr>
      <w:rPr>
        <w:rFonts w:hint="default"/>
        <w:i/>
      </w:rPr>
    </w:lvl>
    <w:lvl w:ilvl="3">
      <w:start w:val="1"/>
      <w:numFmt w:val="decimal"/>
      <w:isLgl/>
      <w:lvlText w:val="%1.%2.%3.%4"/>
      <w:lvlJc w:val="left"/>
      <w:pPr>
        <w:ind w:left="1800" w:hanging="720"/>
      </w:pPr>
      <w:rPr>
        <w:rFonts w:hint="default"/>
        <w:i/>
      </w:rPr>
    </w:lvl>
    <w:lvl w:ilvl="4">
      <w:start w:val="1"/>
      <w:numFmt w:val="decimal"/>
      <w:isLgl/>
      <w:lvlText w:val="%1.%2.%3.%4.%5"/>
      <w:lvlJc w:val="left"/>
      <w:pPr>
        <w:ind w:left="2160" w:hanging="1080"/>
      </w:pPr>
      <w:rPr>
        <w:rFonts w:hint="default"/>
        <w:i/>
      </w:rPr>
    </w:lvl>
    <w:lvl w:ilvl="5">
      <w:start w:val="1"/>
      <w:numFmt w:val="decimal"/>
      <w:isLgl/>
      <w:lvlText w:val="%1.%2.%3.%4.%5.%6"/>
      <w:lvlJc w:val="left"/>
      <w:pPr>
        <w:ind w:left="2160" w:hanging="1080"/>
      </w:pPr>
      <w:rPr>
        <w:rFonts w:hint="default"/>
        <w:i/>
      </w:rPr>
    </w:lvl>
    <w:lvl w:ilvl="6">
      <w:start w:val="1"/>
      <w:numFmt w:val="decimal"/>
      <w:isLgl/>
      <w:lvlText w:val="%1.%2.%3.%4.%5.%6.%7"/>
      <w:lvlJc w:val="left"/>
      <w:pPr>
        <w:ind w:left="2520" w:hanging="1440"/>
      </w:pPr>
      <w:rPr>
        <w:rFonts w:hint="default"/>
        <w:i/>
      </w:rPr>
    </w:lvl>
    <w:lvl w:ilvl="7">
      <w:start w:val="1"/>
      <w:numFmt w:val="decimal"/>
      <w:isLgl/>
      <w:lvlText w:val="%1.%2.%3.%4.%5.%6.%7.%8"/>
      <w:lvlJc w:val="left"/>
      <w:pPr>
        <w:ind w:left="2520" w:hanging="1440"/>
      </w:pPr>
      <w:rPr>
        <w:rFonts w:hint="default"/>
        <w:i/>
      </w:rPr>
    </w:lvl>
    <w:lvl w:ilvl="8">
      <w:start w:val="1"/>
      <w:numFmt w:val="decimal"/>
      <w:isLgl/>
      <w:lvlText w:val="%1.%2.%3.%4.%5.%6.%7.%8.%9"/>
      <w:lvlJc w:val="left"/>
      <w:pPr>
        <w:ind w:left="2880" w:hanging="1800"/>
      </w:pPr>
      <w:rPr>
        <w:rFonts w:hint="default"/>
        <w:i/>
      </w:rPr>
    </w:lvl>
  </w:abstractNum>
  <w:abstractNum w:abstractNumId="84" w15:restartNumberingAfterBreak="0">
    <w:nsid w:val="69EB24B2"/>
    <w:multiLevelType w:val="hybridMultilevel"/>
    <w:tmpl w:val="1772BC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BB26139"/>
    <w:multiLevelType w:val="hybridMultilevel"/>
    <w:tmpl w:val="081C8C4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1">
      <w:start w:val="1"/>
      <w:numFmt w:val="decimal"/>
      <w:lvlText w:val="%3)"/>
      <w:lvlJc w:val="lef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6" w15:restartNumberingAfterBreak="0">
    <w:nsid w:val="6F722E48"/>
    <w:multiLevelType w:val="hybridMultilevel"/>
    <w:tmpl w:val="568CC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6F2264"/>
    <w:multiLevelType w:val="hybridMultilevel"/>
    <w:tmpl w:val="8F923AA4"/>
    <w:lvl w:ilvl="0" w:tplc="86ECA2A2">
      <w:start w:val="4"/>
      <w:numFmt w:val="decimal"/>
      <w:lvlText w:val="%1.4.4"/>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8" w15:restartNumberingAfterBreak="0">
    <w:nsid w:val="71C4296C"/>
    <w:multiLevelType w:val="hybridMultilevel"/>
    <w:tmpl w:val="877292E8"/>
    <w:lvl w:ilvl="0" w:tplc="51967B62">
      <w:start w:val="4"/>
      <w:numFmt w:val="decimal"/>
      <w:lvlText w:val="%1.3.2"/>
      <w:lvlJc w:val="left"/>
      <w:pPr>
        <w:ind w:left="121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2CB1729"/>
    <w:multiLevelType w:val="hybridMultilevel"/>
    <w:tmpl w:val="1DFA5B98"/>
    <w:lvl w:ilvl="0" w:tplc="BA5C09D0">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0" w15:restartNumberingAfterBreak="0">
    <w:nsid w:val="76347293"/>
    <w:multiLevelType w:val="hybridMultilevel"/>
    <w:tmpl w:val="93A6AEBC"/>
    <w:lvl w:ilvl="0" w:tplc="240063C2">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7776091"/>
    <w:multiLevelType w:val="hybridMultilevel"/>
    <w:tmpl w:val="768AFFEC"/>
    <w:lvl w:ilvl="0" w:tplc="66D2E362">
      <w:start w:val="4"/>
      <w:numFmt w:val="decimal"/>
      <w:lvlText w:val="%1.5"/>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92C51EF"/>
    <w:multiLevelType w:val="hybridMultilevel"/>
    <w:tmpl w:val="E5AA6A80"/>
    <w:lvl w:ilvl="0" w:tplc="A20AC606">
      <w:start w:val="1"/>
      <w:numFmt w:val="decimal"/>
      <w:lvlText w:val="%1."/>
      <w:lvlJc w:val="left"/>
      <w:pPr>
        <w:ind w:left="720" w:hanging="360"/>
      </w:pPr>
      <w:rPr>
        <w:rFonts w:ascii="Arial" w:hAnsi="Arial" w:cs="Arial"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7CAC2AC5"/>
    <w:multiLevelType w:val="multilevel"/>
    <w:tmpl w:val="886C1982"/>
    <w:lvl w:ilvl="0">
      <w:start w:val="1"/>
      <w:numFmt w:val="decimal"/>
      <w:lvlText w:val="%1."/>
      <w:lvlJc w:val="left"/>
      <w:pPr>
        <w:ind w:left="1080" w:hanging="360"/>
      </w:pPr>
      <w:rPr>
        <w:rFonts w:hint="default"/>
      </w:rPr>
    </w:lvl>
    <w:lvl w:ilvl="1">
      <w:start w:val="2"/>
      <w:numFmt w:val="decimal"/>
      <w:isLgl/>
      <w:lvlText w:val="%1.%2"/>
      <w:lvlJc w:val="left"/>
      <w:pPr>
        <w:ind w:left="109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4" w15:restartNumberingAfterBreak="0">
    <w:nsid w:val="7CCB4F8E"/>
    <w:multiLevelType w:val="hybridMultilevel"/>
    <w:tmpl w:val="990E3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F233A55"/>
    <w:multiLevelType w:val="hybridMultilevel"/>
    <w:tmpl w:val="AE2E85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25"/>
  </w:num>
  <w:num w:numId="3">
    <w:abstractNumId w:val="41"/>
  </w:num>
  <w:num w:numId="4">
    <w:abstractNumId w:val="14"/>
  </w:num>
  <w:num w:numId="5">
    <w:abstractNumId w:val="45"/>
  </w:num>
  <w:num w:numId="6">
    <w:abstractNumId w:val="38"/>
  </w:num>
  <w:num w:numId="7">
    <w:abstractNumId w:val="29"/>
  </w:num>
  <w:num w:numId="8">
    <w:abstractNumId w:val="82"/>
  </w:num>
  <w:num w:numId="9">
    <w:abstractNumId w:val="90"/>
  </w:num>
  <w:num w:numId="10">
    <w:abstractNumId w:val="86"/>
  </w:num>
  <w:num w:numId="11">
    <w:abstractNumId w:val="48"/>
  </w:num>
  <w:num w:numId="12">
    <w:abstractNumId w:val="11"/>
  </w:num>
  <w:num w:numId="13">
    <w:abstractNumId w:val="84"/>
  </w:num>
  <w:num w:numId="14">
    <w:abstractNumId w:val="83"/>
  </w:num>
  <w:num w:numId="15">
    <w:abstractNumId w:val="46"/>
  </w:num>
  <w:num w:numId="16">
    <w:abstractNumId w:val="52"/>
  </w:num>
  <w:num w:numId="17">
    <w:abstractNumId w:val="18"/>
  </w:num>
  <w:num w:numId="18">
    <w:abstractNumId w:val="70"/>
  </w:num>
  <w:num w:numId="19">
    <w:abstractNumId w:val="92"/>
  </w:num>
  <w:num w:numId="20">
    <w:abstractNumId w:val="27"/>
  </w:num>
  <w:num w:numId="21">
    <w:abstractNumId w:val="94"/>
  </w:num>
  <w:num w:numId="22">
    <w:abstractNumId w:val="40"/>
  </w:num>
  <w:num w:numId="23">
    <w:abstractNumId w:val="57"/>
  </w:num>
  <w:num w:numId="24">
    <w:abstractNumId w:val="55"/>
  </w:num>
  <w:num w:numId="25">
    <w:abstractNumId w:val="93"/>
  </w:num>
  <w:num w:numId="26">
    <w:abstractNumId w:val="12"/>
  </w:num>
  <w:num w:numId="27">
    <w:abstractNumId w:val="7"/>
  </w:num>
  <w:num w:numId="28">
    <w:abstractNumId w:val="10"/>
  </w:num>
  <w:num w:numId="29">
    <w:abstractNumId w:val="71"/>
  </w:num>
  <w:num w:numId="30">
    <w:abstractNumId w:val="61"/>
  </w:num>
  <w:num w:numId="31">
    <w:abstractNumId w:val="85"/>
  </w:num>
  <w:num w:numId="32">
    <w:abstractNumId w:val="67"/>
  </w:num>
  <w:num w:numId="33">
    <w:abstractNumId w:val="49"/>
  </w:num>
  <w:num w:numId="34">
    <w:abstractNumId w:val="37"/>
  </w:num>
  <w:num w:numId="35">
    <w:abstractNumId w:val="68"/>
  </w:num>
  <w:num w:numId="36">
    <w:abstractNumId w:val="36"/>
  </w:num>
  <w:num w:numId="37">
    <w:abstractNumId w:val="73"/>
  </w:num>
  <w:num w:numId="38">
    <w:abstractNumId w:val="58"/>
  </w:num>
  <w:num w:numId="39">
    <w:abstractNumId w:val="23"/>
  </w:num>
  <w:num w:numId="40">
    <w:abstractNumId w:val="20"/>
  </w:num>
  <w:num w:numId="41">
    <w:abstractNumId w:val="77"/>
  </w:num>
  <w:num w:numId="42">
    <w:abstractNumId w:val="76"/>
  </w:num>
  <w:num w:numId="43">
    <w:abstractNumId w:val="56"/>
  </w:num>
  <w:num w:numId="44">
    <w:abstractNumId w:val="31"/>
  </w:num>
  <w:num w:numId="45">
    <w:abstractNumId w:val="43"/>
  </w:num>
  <w:num w:numId="46">
    <w:abstractNumId w:val="34"/>
  </w:num>
  <w:num w:numId="47">
    <w:abstractNumId w:val="8"/>
  </w:num>
  <w:num w:numId="48">
    <w:abstractNumId w:val="65"/>
  </w:num>
  <w:num w:numId="49">
    <w:abstractNumId w:val="54"/>
  </w:num>
  <w:num w:numId="50">
    <w:abstractNumId w:val="51"/>
  </w:num>
  <w:num w:numId="51">
    <w:abstractNumId w:val="39"/>
  </w:num>
  <w:num w:numId="52">
    <w:abstractNumId w:val="32"/>
  </w:num>
  <w:num w:numId="53">
    <w:abstractNumId w:val="79"/>
  </w:num>
  <w:num w:numId="54">
    <w:abstractNumId w:val="0"/>
  </w:num>
  <w:num w:numId="55">
    <w:abstractNumId w:val="21"/>
  </w:num>
  <w:num w:numId="56">
    <w:abstractNumId w:val="78"/>
  </w:num>
  <w:num w:numId="57">
    <w:abstractNumId w:val="19"/>
  </w:num>
  <w:num w:numId="58">
    <w:abstractNumId w:val="1"/>
  </w:num>
  <w:num w:numId="59">
    <w:abstractNumId w:val="22"/>
  </w:num>
  <w:num w:numId="60">
    <w:abstractNumId w:val="62"/>
  </w:num>
  <w:num w:numId="61">
    <w:abstractNumId w:val="95"/>
  </w:num>
  <w:num w:numId="62">
    <w:abstractNumId w:val="80"/>
  </w:num>
  <w:num w:numId="63">
    <w:abstractNumId w:val="50"/>
  </w:num>
  <w:num w:numId="64">
    <w:abstractNumId w:val="66"/>
  </w:num>
  <w:num w:numId="65">
    <w:abstractNumId w:val="69"/>
  </w:num>
  <w:num w:numId="66">
    <w:abstractNumId w:val="28"/>
  </w:num>
  <w:num w:numId="67">
    <w:abstractNumId w:val="5"/>
  </w:num>
  <w:num w:numId="68">
    <w:abstractNumId w:val="74"/>
  </w:num>
  <w:num w:numId="69">
    <w:abstractNumId w:val="64"/>
  </w:num>
  <w:num w:numId="70">
    <w:abstractNumId w:val="63"/>
  </w:num>
  <w:num w:numId="71">
    <w:abstractNumId w:val="35"/>
  </w:num>
  <w:num w:numId="72">
    <w:abstractNumId w:val="16"/>
  </w:num>
  <w:num w:numId="73">
    <w:abstractNumId w:val="60"/>
  </w:num>
  <w:num w:numId="74">
    <w:abstractNumId w:val="33"/>
  </w:num>
  <w:num w:numId="75">
    <w:abstractNumId w:val="24"/>
  </w:num>
  <w:num w:numId="76">
    <w:abstractNumId w:val="88"/>
  </w:num>
  <w:num w:numId="77">
    <w:abstractNumId w:val="26"/>
  </w:num>
  <w:num w:numId="78">
    <w:abstractNumId w:val="17"/>
  </w:num>
  <w:num w:numId="79">
    <w:abstractNumId w:val="75"/>
  </w:num>
  <w:num w:numId="80">
    <w:abstractNumId w:val="72"/>
  </w:num>
  <w:num w:numId="81">
    <w:abstractNumId w:val="87"/>
  </w:num>
  <w:num w:numId="82">
    <w:abstractNumId w:val="89"/>
  </w:num>
  <w:num w:numId="83">
    <w:abstractNumId w:val="53"/>
  </w:num>
  <w:num w:numId="84">
    <w:abstractNumId w:val="42"/>
  </w:num>
  <w:num w:numId="85">
    <w:abstractNumId w:val="15"/>
  </w:num>
  <w:num w:numId="86">
    <w:abstractNumId w:val="91"/>
  </w:num>
  <w:num w:numId="87">
    <w:abstractNumId w:val="30"/>
  </w:num>
  <w:num w:numId="88">
    <w:abstractNumId w:val="59"/>
  </w:num>
  <w:num w:numId="89">
    <w:abstractNumId w:val="81"/>
  </w:num>
  <w:num w:numId="90">
    <w:abstractNumId w:val="13"/>
  </w:num>
  <w:num w:numId="91">
    <w:abstractNumId w:val="47"/>
  </w:num>
  <w:num w:numId="92">
    <w:abstractNumId w:val="3"/>
  </w:num>
  <w:num w:numId="93">
    <w:abstractNumId w:val="4"/>
  </w:num>
  <w:num w:numId="94">
    <w:abstractNumId w:val="6"/>
  </w:num>
  <w:num w:numId="95">
    <w:abstractNumId w:val="2"/>
  </w:num>
  <w:num w:numId="96">
    <w:abstractNumId w:val="9"/>
  </w:num>
  <w:numIdMacAtCleanup w:val="8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rson w15:author="Paula Dewanti">
    <w15:presenceInfo w15:providerId="AD" w15:userId="S-1-5-21-792885814-1249132539-559391517-661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2"/>
  <w:mirrorMargins/>
  <w:hideSpellingErrors/>
  <w:revisionView w:markup="0"/>
  <w:defaultTabStop w:val="720"/>
  <w:characterSpacingControl w:val="doNotCompress"/>
  <w:hdrShapeDefaults>
    <o:shapedefaults v:ext="edit" spidmax="207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6F8"/>
    <w:rsid w:val="00001F4F"/>
    <w:rsid w:val="00006385"/>
    <w:rsid w:val="000063E9"/>
    <w:rsid w:val="00007842"/>
    <w:rsid w:val="00012187"/>
    <w:rsid w:val="000124A9"/>
    <w:rsid w:val="00016C56"/>
    <w:rsid w:val="000172CB"/>
    <w:rsid w:val="000230CE"/>
    <w:rsid w:val="0002494C"/>
    <w:rsid w:val="000253B0"/>
    <w:rsid w:val="00025D9F"/>
    <w:rsid w:val="00025EBC"/>
    <w:rsid w:val="00025FA2"/>
    <w:rsid w:val="000263DD"/>
    <w:rsid w:val="00027C3D"/>
    <w:rsid w:val="00030CAC"/>
    <w:rsid w:val="000328F2"/>
    <w:rsid w:val="000343C4"/>
    <w:rsid w:val="0003578E"/>
    <w:rsid w:val="00036AED"/>
    <w:rsid w:val="00041AA2"/>
    <w:rsid w:val="00041F4D"/>
    <w:rsid w:val="000451B5"/>
    <w:rsid w:val="0005033E"/>
    <w:rsid w:val="00051D3E"/>
    <w:rsid w:val="00055FC3"/>
    <w:rsid w:val="000607F9"/>
    <w:rsid w:val="00061029"/>
    <w:rsid w:val="000614F2"/>
    <w:rsid w:val="00061E53"/>
    <w:rsid w:val="00062997"/>
    <w:rsid w:val="00062BF0"/>
    <w:rsid w:val="000674D4"/>
    <w:rsid w:val="00071170"/>
    <w:rsid w:val="00071FCB"/>
    <w:rsid w:val="00074CEF"/>
    <w:rsid w:val="00075F66"/>
    <w:rsid w:val="00077372"/>
    <w:rsid w:val="0008052B"/>
    <w:rsid w:val="00080ADC"/>
    <w:rsid w:val="00080CAD"/>
    <w:rsid w:val="00081780"/>
    <w:rsid w:val="0008343D"/>
    <w:rsid w:val="00083546"/>
    <w:rsid w:val="0008460F"/>
    <w:rsid w:val="0008510F"/>
    <w:rsid w:val="00087492"/>
    <w:rsid w:val="00087C17"/>
    <w:rsid w:val="00095249"/>
    <w:rsid w:val="000963CC"/>
    <w:rsid w:val="00097F37"/>
    <w:rsid w:val="000A08C7"/>
    <w:rsid w:val="000A1119"/>
    <w:rsid w:val="000A1794"/>
    <w:rsid w:val="000A7EEC"/>
    <w:rsid w:val="000B0D4C"/>
    <w:rsid w:val="000B153E"/>
    <w:rsid w:val="000B15FE"/>
    <w:rsid w:val="000C694F"/>
    <w:rsid w:val="000D02C7"/>
    <w:rsid w:val="000D0788"/>
    <w:rsid w:val="000D0C0C"/>
    <w:rsid w:val="000D1419"/>
    <w:rsid w:val="000D35D8"/>
    <w:rsid w:val="000D535D"/>
    <w:rsid w:val="000D64E1"/>
    <w:rsid w:val="000E15B0"/>
    <w:rsid w:val="000E3C53"/>
    <w:rsid w:val="000E414B"/>
    <w:rsid w:val="000E74BD"/>
    <w:rsid w:val="000F1B64"/>
    <w:rsid w:val="000F4D76"/>
    <w:rsid w:val="000F787D"/>
    <w:rsid w:val="00102444"/>
    <w:rsid w:val="001055D0"/>
    <w:rsid w:val="001074D6"/>
    <w:rsid w:val="00110940"/>
    <w:rsid w:val="00112D2E"/>
    <w:rsid w:val="00113EFC"/>
    <w:rsid w:val="001206D9"/>
    <w:rsid w:val="00120898"/>
    <w:rsid w:val="00120C81"/>
    <w:rsid w:val="001222B5"/>
    <w:rsid w:val="001264F5"/>
    <w:rsid w:val="0013034E"/>
    <w:rsid w:val="00137BC4"/>
    <w:rsid w:val="001425AD"/>
    <w:rsid w:val="001429E1"/>
    <w:rsid w:val="00145F69"/>
    <w:rsid w:val="0014792D"/>
    <w:rsid w:val="00147A6E"/>
    <w:rsid w:val="00147CED"/>
    <w:rsid w:val="00153961"/>
    <w:rsid w:val="0015423C"/>
    <w:rsid w:val="001566B2"/>
    <w:rsid w:val="0015704A"/>
    <w:rsid w:val="00161BBE"/>
    <w:rsid w:val="00164794"/>
    <w:rsid w:val="00164C71"/>
    <w:rsid w:val="00167A99"/>
    <w:rsid w:val="00170318"/>
    <w:rsid w:val="00170FF5"/>
    <w:rsid w:val="00172490"/>
    <w:rsid w:val="00172AE6"/>
    <w:rsid w:val="0017322F"/>
    <w:rsid w:val="00173BD7"/>
    <w:rsid w:val="00175089"/>
    <w:rsid w:val="00176CF1"/>
    <w:rsid w:val="00190971"/>
    <w:rsid w:val="0019223C"/>
    <w:rsid w:val="00193BF1"/>
    <w:rsid w:val="00194A31"/>
    <w:rsid w:val="00194A91"/>
    <w:rsid w:val="001A0E7F"/>
    <w:rsid w:val="001A484C"/>
    <w:rsid w:val="001A6F13"/>
    <w:rsid w:val="001A7EF2"/>
    <w:rsid w:val="001B3835"/>
    <w:rsid w:val="001B3F11"/>
    <w:rsid w:val="001B5FEB"/>
    <w:rsid w:val="001B6836"/>
    <w:rsid w:val="001C0E6A"/>
    <w:rsid w:val="001C16AB"/>
    <w:rsid w:val="001C3298"/>
    <w:rsid w:val="001C3979"/>
    <w:rsid w:val="001D207B"/>
    <w:rsid w:val="001D3A45"/>
    <w:rsid w:val="001D504F"/>
    <w:rsid w:val="001D52B2"/>
    <w:rsid w:val="001E5131"/>
    <w:rsid w:val="001F04AA"/>
    <w:rsid w:val="001F30B7"/>
    <w:rsid w:val="001F625F"/>
    <w:rsid w:val="001F7E38"/>
    <w:rsid w:val="0020100A"/>
    <w:rsid w:val="00207899"/>
    <w:rsid w:val="00207F5B"/>
    <w:rsid w:val="00211A35"/>
    <w:rsid w:val="00211DC7"/>
    <w:rsid w:val="00212D6B"/>
    <w:rsid w:val="002172AA"/>
    <w:rsid w:val="002209C5"/>
    <w:rsid w:val="00221350"/>
    <w:rsid w:val="00222AD9"/>
    <w:rsid w:val="00224267"/>
    <w:rsid w:val="00224680"/>
    <w:rsid w:val="00231D4F"/>
    <w:rsid w:val="002411CE"/>
    <w:rsid w:val="002446B6"/>
    <w:rsid w:val="002523A9"/>
    <w:rsid w:val="002540E6"/>
    <w:rsid w:val="00256090"/>
    <w:rsid w:val="00261C96"/>
    <w:rsid w:val="002652DD"/>
    <w:rsid w:val="00271936"/>
    <w:rsid w:val="00273FA1"/>
    <w:rsid w:val="00280BB5"/>
    <w:rsid w:val="00281D6E"/>
    <w:rsid w:val="0029263B"/>
    <w:rsid w:val="002931EA"/>
    <w:rsid w:val="0029504F"/>
    <w:rsid w:val="002977D1"/>
    <w:rsid w:val="002A2629"/>
    <w:rsid w:val="002B3996"/>
    <w:rsid w:val="002B6996"/>
    <w:rsid w:val="002C05BE"/>
    <w:rsid w:val="002C0CFC"/>
    <w:rsid w:val="002C3935"/>
    <w:rsid w:val="002C39A6"/>
    <w:rsid w:val="002C68F5"/>
    <w:rsid w:val="002D68E0"/>
    <w:rsid w:val="002E04D5"/>
    <w:rsid w:val="002E1234"/>
    <w:rsid w:val="002E23E5"/>
    <w:rsid w:val="002E68CC"/>
    <w:rsid w:val="002E7C5E"/>
    <w:rsid w:val="002E7D7D"/>
    <w:rsid w:val="002F02AE"/>
    <w:rsid w:val="002F40B4"/>
    <w:rsid w:val="003000E2"/>
    <w:rsid w:val="003005D7"/>
    <w:rsid w:val="00300702"/>
    <w:rsid w:val="003017DB"/>
    <w:rsid w:val="00302615"/>
    <w:rsid w:val="00306A6B"/>
    <w:rsid w:val="00306AA9"/>
    <w:rsid w:val="00311EA5"/>
    <w:rsid w:val="0031228E"/>
    <w:rsid w:val="003122F0"/>
    <w:rsid w:val="003132A6"/>
    <w:rsid w:val="00314246"/>
    <w:rsid w:val="00314475"/>
    <w:rsid w:val="00317259"/>
    <w:rsid w:val="00321E28"/>
    <w:rsid w:val="00323ADE"/>
    <w:rsid w:val="003276F3"/>
    <w:rsid w:val="00331020"/>
    <w:rsid w:val="003311A3"/>
    <w:rsid w:val="003337DA"/>
    <w:rsid w:val="00343724"/>
    <w:rsid w:val="00343956"/>
    <w:rsid w:val="00345A64"/>
    <w:rsid w:val="00346045"/>
    <w:rsid w:val="003473FB"/>
    <w:rsid w:val="003476FE"/>
    <w:rsid w:val="00351500"/>
    <w:rsid w:val="00352F30"/>
    <w:rsid w:val="003560BA"/>
    <w:rsid w:val="003612FF"/>
    <w:rsid w:val="003639FA"/>
    <w:rsid w:val="00370A5C"/>
    <w:rsid w:val="00373E19"/>
    <w:rsid w:val="00375097"/>
    <w:rsid w:val="00376264"/>
    <w:rsid w:val="00382469"/>
    <w:rsid w:val="0039370B"/>
    <w:rsid w:val="00395007"/>
    <w:rsid w:val="00396C40"/>
    <w:rsid w:val="003A1F9E"/>
    <w:rsid w:val="003B05DB"/>
    <w:rsid w:val="003B14E6"/>
    <w:rsid w:val="003B3F1D"/>
    <w:rsid w:val="003B7F9B"/>
    <w:rsid w:val="003C3336"/>
    <w:rsid w:val="003D1030"/>
    <w:rsid w:val="003D1833"/>
    <w:rsid w:val="003D4147"/>
    <w:rsid w:val="003D6BC5"/>
    <w:rsid w:val="003D771F"/>
    <w:rsid w:val="003E1907"/>
    <w:rsid w:val="003F0402"/>
    <w:rsid w:val="003F0644"/>
    <w:rsid w:val="003F0647"/>
    <w:rsid w:val="003F2959"/>
    <w:rsid w:val="003F4994"/>
    <w:rsid w:val="003F692B"/>
    <w:rsid w:val="004040D3"/>
    <w:rsid w:val="0041085D"/>
    <w:rsid w:val="00412AB0"/>
    <w:rsid w:val="004150D1"/>
    <w:rsid w:val="00416C0A"/>
    <w:rsid w:val="004222CA"/>
    <w:rsid w:val="0042367D"/>
    <w:rsid w:val="00424E2A"/>
    <w:rsid w:val="0042759A"/>
    <w:rsid w:val="00427DE8"/>
    <w:rsid w:val="00430777"/>
    <w:rsid w:val="00433CEB"/>
    <w:rsid w:val="004365CD"/>
    <w:rsid w:val="004412BB"/>
    <w:rsid w:val="00441768"/>
    <w:rsid w:val="00442CFD"/>
    <w:rsid w:val="004435D8"/>
    <w:rsid w:val="00444242"/>
    <w:rsid w:val="0044774D"/>
    <w:rsid w:val="0045488E"/>
    <w:rsid w:val="004555C1"/>
    <w:rsid w:val="00456D6A"/>
    <w:rsid w:val="00457354"/>
    <w:rsid w:val="00460C87"/>
    <w:rsid w:val="00460EF3"/>
    <w:rsid w:val="00462966"/>
    <w:rsid w:val="00462F5C"/>
    <w:rsid w:val="00464C76"/>
    <w:rsid w:val="00470007"/>
    <w:rsid w:val="00473555"/>
    <w:rsid w:val="004740A0"/>
    <w:rsid w:val="00477A0F"/>
    <w:rsid w:val="0048285D"/>
    <w:rsid w:val="004854F1"/>
    <w:rsid w:val="0048580C"/>
    <w:rsid w:val="004868C8"/>
    <w:rsid w:val="00491B2F"/>
    <w:rsid w:val="0049234F"/>
    <w:rsid w:val="0049639E"/>
    <w:rsid w:val="004A2703"/>
    <w:rsid w:val="004A292B"/>
    <w:rsid w:val="004A36FF"/>
    <w:rsid w:val="004A40B0"/>
    <w:rsid w:val="004A6C8E"/>
    <w:rsid w:val="004B398D"/>
    <w:rsid w:val="004B4CB4"/>
    <w:rsid w:val="004B5254"/>
    <w:rsid w:val="004B58AE"/>
    <w:rsid w:val="004B6AC4"/>
    <w:rsid w:val="004B6C66"/>
    <w:rsid w:val="004B7D21"/>
    <w:rsid w:val="004C3E20"/>
    <w:rsid w:val="004C4CDD"/>
    <w:rsid w:val="004C7367"/>
    <w:rsid w:val="004D03E1"/>
    <w:rsid w:val="004D19B2"/>
    <w:rsid w:val="004D40EA"/>
    <w:rsid w:val="004D4B54"/>
    <w:rsid w:val="004D6A45"/>
    <w:rsid w:val="004E2E31"/>
    <w:rsid w:val="004E4DA5"/>
    <w:rsid w:val="004E56A0"/>
    <w:rsid w:val="004E6516"/>
    <w:rsid w:val="004F215D"/>
    <w:rsid w:val="004F413F"/>
    <w:rsid w:val="005058EF"/>
    <w:rsid w:val="0051109A"/>
    <w:rsid w:val="00515D1B"/>
    <w:rsid w:val="005163A8"/>
    <w:rsid w:val="00516CD8"/>
    <w:rsid w:val="00521B18"/>
    <w:rsid w:val="00523374"/>
    <w:rsid w:val="005239D3"/>
    <w:rsid w:val="005245BD"/>
    <w:rsid w:val="005319BB"/>
    <w:rsid w:val="00531F55"/>
    <w:rsid w:val="005324CB"/>
    <w:rsid w:val="0054178A"/>
    <w:rsid w:val="00542210"/>
    <w:rsid w:val="00543D4A"/>
    <w:rsid w:val="00546E38"/>
    <w:rsid w:val="00550F59"/>
    <w:rsid w:val="005525B3"/>
    <w:rsid w:val="005557A9"/>
    <w:rsid w:val="005652DD"/>
    <w:rsid w:val="00566487"/>
    <w:rsid w:val="0056654A"/>
    <w:rsid w:val="00571678"/>
    <w:rsid w:val="00572045"/>
    <w:rsid w:val="0057277C"/>
    <w:rsid w:val="00572B02"/>
    <w:rsid w:val="005748BA"/>
    <w:rsid w:val="00575AF5"/>
    <w:rsid w:val="00577FC1"/>
    <w:rsid w:val="00580A84"/>
    <w:rsid w:val="005818D9"/>
    <w:rsid w:val="00581F67"/>
    <w:rsid w:val="005837E3"/>
    <w:rsid w:val="005854BA"/>
    <w:rsid w:val="0059017A"/>
    <w:rsid w:val="00594D63"/>
    <w:rsid w:val="00595062"/>
    <w:rsid w:val="005965E1"/>
    <w:rsid w:val="00596BDC"/>
    <w:rsid w:val="005A3FCF"/>
    <w:rsid w:val="005B0047"/>
    <w:rsid w:val="005B1510"/>
    <w:rsid w:val="005B253A"/>
    <w:rsid w:val="005B36A8"/>
    <w:rsid w:val="005B3A9F"/>
    <w:rsid w:val="005B6026"/>
    <w:rsid w:val="005C147C"/>
    <w:rsid w:val="005C36A8"/>
    <w:rsid w:val="005C5C6B"/>
    <w:rsid w:val="005C5EE5"/>
    <w:rsid w:val="005D47D2"/>
    <w:rsid w:val="005D54BF"/>
    <w:rsid w:val="005E4B8F"/>
    <w:rsid w:val="005E64F6"/>
    <w:rsid w:val="005F031C"/>
    <w:rsid w:val="005F28AC"/>
    <w:rsid w:val="005F3228"/>
    <w:rsid w:val="005F5BD9"/>
    <w:rsid w:val="006010E3"/>
    <w:rsid w:val="006012BD"/>
    <w:rsid w:val="0060258E"/>
    <w:rsid w:val="00602EE4"/>
    <w:rsid w:val="006050F5"/>
    <w:rsid w:val="00606E81"/>
    <w:rsid w:val="006076C0"/>
    <w:rsid w:val="00607DE7"/>
    <w:rsid w:val="00610083"/>
    <w:rsid w:val="00611E54"/>
    <w:rsid w:val="00613AF0"/>
    <w:rsid w:val="006144A9"/>
    <w:rsid w:val="00617886"/>
    <w:rsid w:val="00624479"/>
    <w:rsid w:val="006279D1"/>
    <w:rsid w:val="00631399"/>
    <w:rsid w:val="00631951"/>
    <w:rsid w:val="00635344"/>
    <w:rsid w:val="00635819"/>
    <w:rsid w:val="00635EDB"/>
    <w:rsid w:val="00641FB6"/>
    <w:rsid w:val="006423E1"/>
    <w:rsid w:val="00644683"/>
    <w:rsid w:val="006458A2"/>
    <w:rsid w:val="00650F67"/>
    <w:rsid w:val="006518DB"/>
    <w:rsid w:val="00651B59"/>
    <w:rsid w:val="0065595D"/>
    <w:rsid w:val="00657C21"/>
    <w:rsid w:val="00661476"/>
    <w:rsid w:val="00663479"/>
    <w:rsid w:val="00665C19"/>
    <w:rsid w:val="00667248"/>
    <w:rsid w:val="00667401"/>
    <w:rsid w:val="00667B3F"/>
    <w:rsid w:val="00672382"/>
    <w:rsid w:val="006738F2"/>
    <w:rsid w:val="0067595B"/>
    <w:rsid w:val="00676276"/>
    <w:rsid w:val="006774EF"/>
    <w:rsid w:val="00681CD7"/>
    <w:rsid w:val="00684AC2"/>
    <w:rsid w:val="00684C7C"/>
    <w:rsid w:val="00691081"/>
    <w:rsid w:val="0069447B"/>
    <w:rsid w:val="006944B8"/>
    <w:rsid w:val="00694A07"/>
    <w:rsid w:val="00697BF9"/>
    <w:rsid w:val="006A283C"/>
    <w:rsid w:val="006A35CC"/>
    <w:rsid w:val="006B182F"/>
    <w:rsid w:val="006B1A58"/>
    <w:rsid w:val="006B1E00"/>
    <w:rsid w:val="006B21A6"/>
    <w:rsid w:val="006B2DD4"/>
    <w:rsid w:val="006B4619"/>
    <w:rsid w:val="006B5862"/>
    <w:rsid w:val="006B62A5"/>
    <w:rsid w:val="006C0987"/>
    <w:rsid w:val="006D46AF"/>
    <w:rsid w:val="006D6778"/>
    <w:rsid w:val="006D6901"/>
    <w:rsid w:val="006D6D9D"/>
    <w:rsid w:val="006E0FCF"/>
    <w:rsid w:val="006E5D17"/>
    <w:rsid w:val="006F12FF"/>
    <w:rsid w:val="006F1B06"/>
    <w:rsid w:val="006F2F8C"/>
    <w:rsid w:val="0070315B"/>
    <w:rsid w:val="007058C8"/>
    <w:rsid w:val="007071BE"/>
    <w:rsid w:val="007074FB"/>
    <w:rsid w:val="007077F8"/>
    <w:rsid w:val="00711B2F"/>
    <w:rsid w:val="007123CA"/>
    <w:rsid w:val="0071412D"/>
    <w:rsid w:val="00716832"/>
    <w:rsid w:val="00721647"/>
    <w:rsid w:val="007247F6"/>
    <w:rsid w:val="00725419"/>
    <w:rsid w:val="00725789"/>
    <w:rsid w:val="00726542"/>
    <w:rsid w:val="0073132F"/>
    <w:rsid w:val="00731935"/>
    <w:rsid w:val="00731EA7"/>
    <w:rsid w:val="00734AD8"/>
    <w:rsid w:val="00736137"/>
    <w:rsid w:val="00737574"/>
    <w:rsid w:val="00740882"/>
    <w:rsid w:val="007452AB"/>
    <w:rsid w:val="0074580C"/>
    <w:rsid w:val="0074613C"/>
    <w:rsid w:val="00750FB3"/>
    <w:rsid w:val="007512E5"/>
    <w:rsid w:val="00751AFA"/>
    <w:rsid w:val="00761B84"/>
    <w:rsid w:val="00762F96"/>
    <w:rsid w:val="00766C25"/>
    <w:rsid w:val="007672BB"/>
    <w:rsid w:val="00773916"/>
    <w:rsid w:val="00774F17"/>
    <w:rsid w:val="0077519A"/>
    <w:rsid w:val="0077794D"/>
    <w:rsid w:val="00783B88"/>
    <w:rsid w:val="007873FF"/>
    <w:rsid w:val="00791624"/>
    <w:rsid w:val="007917FD"/>
    <w:rsid w:val="00792354"/>
    <w:rsid w:val="007954D6"/>
    <w:rsid w:val="007976B1"/>
    <w:rsid w:val="007A22D1"/>
    <w:rsid w:val="007A6AC9"/>
    <w:rsid w:val="007A726C"/>
    <w:rsid w:val="007B0E86"/>
    <w:rsid w:val="007B1007"/>
    <w:rsid w:val="007B1745"/>
    <w:rsid w:val="007B409B"/>
    <w:rsid w:val="007B60EB"/>
    <w:rsid w:val="007C068B"/>
    <w:rsid w:val="007C1BCD"/>
    <w:rsid w:val="007C620C"/>
    <w:rsid w:val="007D10CA"/>
    <w:rsid w:val="007D19BC"/>
    <w:rsid w:val="007D5D9E"/>
    <w:rsid w:val="007D5F21"/>
    <w:rsid w:val="007D7531"/>
    <w:rsid w:val="007D7B91"/>
    <w:rsid w:val="007E25C4"/>
    <w:rsid w:val="007E50B5"/>
    <w:rsid w:val="007E6BC7"/>
    <w:rsid w:val="007E70B9"/>
    <w:rsid w:val="007F108A"/>
    <w:rsid w:val="007F1B01"/>
    <w:rsid w:val="008042A3"/>
    <w:rsid w:val="0080501D"/>
    <w:rsid w:val="00806E12"/>
    <w:rsid w:val="0081432B"/>
    <w:rsid w:val="00816A6A"/>
    <w:rsid w:val="0081795B"/>
    <w:rsid w:val="0082169D"/>
    <w:rsid w:val="00821C29"/>
    <w:rsid w:val="008234A8"/>
    <w:rsid w:val="00823D5B"/>
    <w:rsid w:val="008254E3"/>
    <w:rsid w:val="00825C40"/>
    <w:rsid w:val="00827512"/>
    <w:rsid w:val="00827586"/>
    <w:rsid w:val="00832146"/>
    <w:rsid w:val="00832E44"/>
    <w:rsid w:val="00833CCD"/>
    <w:rsid w:val="008352A8"/>
    <w:rsid w:val="0083550D"/>
    <w:rsid w:val="00840978"/>
    <w:rsid w:val="00842EA5"/>
    <w:rsid w:val="00842EE9"/>
    <w:rsid w:val="0085013F"/>
    <w:rsid w:val="00850517"/>
    <w:rsid w:val="00852C00"/>
    <w:rsid w:val="0085786A"/>
    <w:rsid w:val="0086018B"/>
    <w:rsid w:val="008608CF"/>
    <w:rsid w:val="00864CF5"/>
    <w:rsid w:val="00867CD4"/>
    <w:rsid w:val="00870B86"/>
    <w:rsid w:val="008713ED"/>
    <w:rsid w:val="008723F4"/>
    <w:rsid w:val="008726D5"/>
    <w:rsid w:val="00873590"/>
    <w:rsid w:val="0087426B"/>
    <w:rsid w:val="008754B1"/>
    <w:rsid w:val="00880625"/>
    <w:rsid w:val="00884D9D"/>
    <w:rsid w:val="00886348"/>
    <w:rsid w:val="008870B0"/>
    <w:rsid w:val="00887A4D"/>
    <w:rsid w:val="0089048C"/>
    <w:rsid w:val="008A0166"/>
    <w:rsid w:val="008A12B7"/>
    <w:rsid w:val="008A2357"/>
    <w:rsid w:val="008A311B"/>
    <w:rsid w:val="008A3837"/>
    <w:rsid w:val="008A3F59"/>
    <w:rsid w:val="008A4023"/>
    <w:rsid w:val="008A79EF"/>
    <w:rsid w:val="008B1553"/>
    <w:rsid w:val="008B2DCE"/>
    <w:rsid w:val="008B5934"/>
    <w:rsid w:val="008B71C8"/>
    <w:rsid w:val="008B7A13"/>
    <w:rsid w:val="008C3D41"/>
    <w:rsid w:val="008C7A05"/>
    <w:rsid w:val="008D1FE8"/>
    <w:rsid w:val="008D303F"/>
    <w:rsid w:val="008D392F"/>
    <w:rsid w:val="008D3A3B"/>
    <w:rsid w:val="008E31E3"/>
    <w:rsid w:val="008E7C92"/>
    <w:rsid w:val="008F1DCC"/>
    <w:rsid w:val="008F1FD2"/>
    <w:rsid w:val="008F7BBF"/>
    <w:rsid w:val="009016BE"/>
    <w:rsid w:val="0090346D"/>
    <w:rsid w:val="0090703D"/>
    <w:rsid w:val="009107FE"/>
    <w:rsid w:val="00910C75"/>
    <w:rsid w:val="00913902"/>
    <w:rsid w:val="009152CC"/>
    <w:rsid w:val="00915580"/>
    <w:rsid w:val="0091559E"/>
    <w:rsid w:val="00920CFB"/>
    <w:rsid w:val="00921842"/>
    <w:rsid w:val="00922411"/>
    <w:rsid w:val="00930755"/>
    <w:rsid w:val="009312B9"/>
    <w:rsid w:val="0093292B"/>
    <w:rsid w:val="00941B5A"/>
    <w:rsid w:val="009421FC"/>
    <w:rsid w:val="0094372B"/>
    <w:rsid w:val="00950D2D"/>
    <w:rsid w:val="00952088"/>
    <w:rsid w:val="00955B42"/>
    <w:rsid w:val="00956633"/>
    <w:rsid w:val="00963040"/>
    <w:rsid w:val="0097074F"/>
    <w:rsid w:val="009741A7"/>
    <w:rsid w:val="009763F4"/>
    <w:rsid w:val="00995767"/>
    <w:rsid w:val="009B3CEE"/>
    <w:rsid w:val="009C00D5"/>
    <w:rsid w:val="009C21D4"/>
    <w:rsid w:val="009D5919"/>
    <w:rsid w:val="009D5D25"/>
    <w:rsid w:val="009E57E6"/>
    <w:rsid w:val="009F361D"/>
    <w:rsid w:val="00A04C09"/>
    <w:rsid w:val="00A06269"/>
    <w:rsid w:val="00A10213"/>
    <w:rsid w:val="00A12116"/>
    <w:rsid w:val="00A137DB"/>
    <w:rsid w:val="00A161A0"/>
    <w:rsid w:val="00A1787D"/>
    <w:rsid w:val="00A21002"/>
    <w:rsid w:val="00A2602D"/>
    <w:rsid w:val="00A345DB"/>
    <w:rsid w:val="00A34A96"/>
    <w:rsid w:val="00A35E33"/>
    <w:rsid w:val="00A40C07"/>
    <w:rsid w:val="00A43851"/>
    <w:rsid w:val="00A4512C"/>
    <w:rsid w:val="00A46111"/>
    <w:rsid w:val="00A50BED"/>
    <w:rsid w:val="00A52108"/>
    <w:rsid w:val="00A522FC"/>
    <w:rsid w:val="00A53066"/>
    <w:rsid w:val="00A53EB6"/>
    <w:rsid w:val="00A54EAB"/>
    <w:rsid w:val="00A64468"/>
    <w:rsid w:val="00A64C78"/>
    <w:rsid w:val="00A67086"/>
    <w:rsid w:val="00A751C9"/>
    <w:rsid w:val="00A77654"/>
    <w:rsid w:val="00A80694"/>
    <w:rsid w:val="00A84A83"/>
    <w:rsid w:val="00A87DAD"/>
    <w:rsid w:val="00A91978"/>
    <w:rsid w:val="00A93198"/>
    <w:rsid w:val="00A93F14"/>
    <w:rsid w:val="00AA1063"/>
    <w:rsid w:val="00AA745F"/>
    <w:rsid w:val="00AB0FEC"/>
    <w:rsid w:val="00AB1332"/>
    <w:rsid w:val="00AB297A"/>
    <w:rsid w:val="00AB4F9E"/>
    <w:rsid w:val="00AB72D1"/>
    <w:rsid w:val="00AC1D45"/>
    <w:rsid w:val="00AC48D5"/>
    <w:rsid w:val="00AC7544"/>
    <w:rsid w:val="00AD2CB2"/>
    <w:rsid w:val="00AD3626"/>
    <w:rsid w:val="00AD5F86"/>
    <w:rsid w:val="00AE027F"/>
    <w:rsid w:val="00AE36F8"/>
    <w:rsid w:val="00AF0485"/>
    <w:rsid w:val="00AF10EE"/>
    <w:rsid w:val="00AF125D"/>
    <w:rsid w:val="00AF3983"/>
    <w:rsid w:val="00AF3BD8"/>
    <w:rsid w:val="00AF55D6"/>
    <w:rsid w:val="00AF58C8"/>
    <w:rsid w:val="00AF5E2F"/>
    <w:rsid w:val="00B007FC"/>
    <w:rsid w:val="00B009C6"/>
    <w:rsid w:val="00B1050F"/>
    <w:rsid w:val="00B108CB"/>
    <w:rsid w:val="00B12364"/>
    <w:rsid w:val="00B12ADD"/>
    <w:rsid w:val="00B14871"/>
    <w:rsid w:val="00B207DF"/>
    <w:rsid w:val="00B242FD"/>
    <w:rsid w:val="00B270FF"/>
    <w:rsid w:val="00B27153"/>
    <w:rsid w:val="00B42EEB"/>
    <w:rsid w:val="00B4523A"/>
    <w:rsid w:val="00B454E7"/>
    <w:rsid w:val="00B54DB9"/>
    <w:rsid w:val="00B5549C"/>
    <w:rsid w:val="00B56078"/>
    <w:rsid w:val="00B6240A"/>
    <w:rsid w:val="00B625A1"/>
    <w:rsid w:val="00B6427B"/>
    <w:rsid w:val="00B674D9"/>
    <w:rsid w:val="00B70CC7"/>
    <w:rsid w:val="00B719E6"/>
    <w:rsid w:val="00B72CF5"/>
    <w:rsid w:val="00B823DE"/>
    <w:rsid w:val="00B83114"/>
    <w:rsid w:val="00B83178"/>
    <w:rsid w:val="00B842F8"/>
    <w:rsid w:val="00B8504F"/>
    <w:rsid w:val="00B870D8"/>
    <w:rsid w:val="00B913A1"/>
    <w:rsid w:val="00B9265C"/>
    <w:rsid w:val="00B93F33"/>
    <w:rsid w:val="00B94D05"/>
    <w:rsid w:val="00B95D2F"/>
    <w:rsid w:val="00B97D8E"/>
    <w:rsid w:val="00BA0170"/>
    <w:rsid w:val="00BA130A"/>
    <w:rsid w:val="00BA4878"/>
    <w:rsid w:val="00BA689A"/>
    <w:rsid w:val="00BA766A"/>
    <w:rsid w:val="00BA7D7E"/>
    <w:rsid w:val="00BB73CB"/>
    <w:rsid w:val="00BB79BB"/>
    <w:rsid w:val="00BC0F6D"/>
    <w:rsid w:val="00BC189F"/>
    <w:rsid w:val="00BC1E48"/>
    <w:rsid w:val="00BD07CB"/>
    <w:rsid w:val="00BD27A7"/>
    <w:rsid w:val="00BD40FC"/>
    <w:rsid w:val="00BD6E3C"/>
    <w:rsid w:val="00BD78D1"/>
    <w:rsid w:val="00BE0B9B"/>
    <w:rsid w:val="00BE1208"/>
    <w:rsid w:val="00BE20AF"/>
    <w:rsid w:val="00BE2677"/>
    <w:rsid w:val="00BE2AB4"/>
    <w:rsid w:val="00BE7E0F"/>
    <w:rsid w:val="00BF2663"/>
    <w:rsid w:val="00BF2F28"/>
    <w:rsid w:val="00BF707A"/>
    <w:rsid w:val="00BF7E58"/>
    <w:rsid w:val="00C00AD7"/>
    <w:rsid w:val="00C00D77"/>
    <w:rsid w:val="00C01488"/>
    <w:rsid w:val="00C016AD"/>
    <w:rsid w:val="00C032B7"/>
    <w:rsid w:val="00C0339C"/>
    <w:rsid w:val="00C0614B"/>
    <w:rsid w:val="00C10FF4"/>
    <w:rsid w:val="00C12A9B"/>
    <w:rsid w:val="00C132B1"/>
    <w:rsid w:val="00C1702A"/>
    <w:rsid w:val="00C174BD"/>
    <w:rsid w:val="00C261F6"/>
    <w:rsid w:val="00C30685"/>
    <w:rsid w:val="00C32BA6"/>
    <w:rsid w:val="00C3333F"/>
    <w:rsid w:val="00C35F14"/>
    <w:rsid w:val="00C362B6"/>
    <w:rsid w:val="00C368B3"/>
    <w:rsid w:val="00C4130D"/>
    <w:rsid w:val="00C428CE"/>
    <w:rsid w:val="00C436AE"/>
    <w:rsid w:val="00C44A19"/>
    <w:rsid w:val="00C44AE7"/>
    <w:rsid w:val="00C47107"/>
    <w:rsid w:val="00C5060A"/>
    <w:rsid w:val="00C50620"/>
    <w:rsid w:val="00C50DA6"/>
    <w:rsid w:val="00C55B88"/>
    <w:rsid w:val="00C55BC4"/>
    <w:rsid w:val="00C574BC"/>
    <w:rsid w:val="00C600CE"/>
    <w:rsid w:val="00C60E5D"/>
    <w:rsid w:val="00C618F0"/>
    <w:rsid w:val="00C64734"/>
    <w:rsid w:val="00C66044"/>
    <w:rsid w:val="00C711AE"/>
    <w:rsid w:val="00C71899"/>
    <w:rsid w:val="00C71A06"/>
    <w:rsid w:val="00C721C4"/>
    <w:rsid w:val="00C72AC3"/>
    <w:rsid w:val="00C72C2D"/>
    <w:rsid w:val="00C72C4F"/>
    <w:rsid w:val="00C837BB"/>
    <w:rsid w:val="00C8527A"/>
    <w:rsid w:val="00C8714E"/>
    <w:rsid w:val="00C92906"/>
    <w:rsid w:val="00C93398"/>
    <w:rsid w:val="00C94D50"/>
    <w:rsid w:val="00C957E2"/>
    <w:rsid w:val="00C95CDF"/>
    <w:rsid w:val="00C95E71"/>
    <w:rsid w:val="00C97293"/>
    <w:rsid w:val="00C97CB6"/>
    <w:rsid w:val="00CA1462"/>
    <w:rsid w:val="00CA2464"/>
    <w:rsid w:val="00CA4293"/>
    <w:rsid w:val="00CA6543"/>
    <w:rsid w:val="00CA73E5"/>
    <w:rsid w:val="00CB4689"/>
    <w:rsid w:val="00CC0CFF"/>
    <w:rsid w:val="00CC3A11"/>
    <w:rsid w:val="00CC4766"/>
    <w:rsid w:val="00CC7076"/>
    <w:rsid w:val="00CD29FC"/>
    <w:rsid w:val="00CD2A7E"/>
    <w:rsid w:val="00CD6C97"/>
    <w:rsid w:val="00CD7ED4"/>
    <w:rsid w:val="00CE235E"/>
    <w:rsid w:val="00CF13AB"/>
    <w:rsid w:val="00CF28F3"/>
    <w:rsid w:val="00CF4E4C"/>
    <w:rsid w:val="00CF5103"/>
    <w:rsid w:val="00CF5E24"/>
    <w:rsid w:val="00CF63C6"/>
    <w:rsid w:val="00CF6D0C"/>
    <w:rsid w:val="00CF73CF"/>
    <w:rsid w:val="00CF79DD"/>
    <w:rsid w:val="00D008BB"/>
    <w:rsid w:val="00D00FDF"/>
    <w:rsid w:val="00D0137A"/>
    <w:rsid w:val="00D02041"/>
    <w:rsid w:val="00D03DD3"/>
    <w:rsid w:val="00D05F48"/>
    <w:rsid w:val="00D10B3E"/>
    <w:rsid w:val="00D12588"/>
    <w:rsid w:val="00D1277A"/>
    <w:rsid w:val="00D130C6"/>
    <w:rsid w:val="00D142B9"/>
    <w:rsid w:val="00D26AB9"/>
    <w:rsid w:val="00D316E6"/>
    <w:rsid w:val="00D33974"/>
    <w:rsid w:val="00D37216"/>
    <w:rsid w:val="00D40FD0"/>
    <w:rsid w:val="00D43190"/>
    <w:rsid w:val="00D43654"/>
    <w:rsid w:val="00D44566"/>
    <w:rsid w:val="00D4594D"/>
    <w:rsid w:val="00D46CAE"/>
    <w:rsid w:val="00D51CC6"/>
    <w:rsid w:val="00D53296"/>
    <w:rsid w:val="00D533A2"/>
    <w:rsid w:val="00D613EB"/>
    <w:rsid w:val="00D6286E"/>
    <w:rsid w:val="00D6481F"/>
    <w:rsid w:val="00D714DD"/>
    <w:rsid w:val="00D73545"/>
    <w:rsid w:val="00D739F4"/>
    <w:rsid w:val="00D73C52"/>
    <w:rsid w:val="00D74E6C"/>
    <w:rsid w:val="00D75B89"/>
    <w:rsid w:val="00D8191A"/>
    <w:rsid w:val="00D82367"/>
    <w:rsid w:val="00D83B01"/>
    <w:rsid w:val="00D9524F"/>
    <w:rsid w:val="00D95A01"/>
    <w:rsid w:val="00D97783"/>
    <w:rsid w:val="00DA10D6"/>
    <w:rsid w:val="00DA204A"/>
    <w:rsid w:val="00DA2BD4"/>
    <w:rsid w:val="00DA52D1"/>
    <w:rsid w:val="00DA5EE0"/>
    <w:rsid w:val="00DA6A62"/>
    <w:rsid w:val="00DB02F0"/>
    <w:rsid w:val="00DB05E0"/>
    <w:rsid w:val="00DB2834"/>
    <w:rsid w:val="00DB346D"/>
    <w:rsid w:val="00DB67F4"/>
    <w:rsid w:val="00DB6EE5"/>
    <w:rsid w:val="00DB6FE5"/>
    <w:rsid w:val="00DB70D7"/>
    <w:rsid w:val="00DC0554"/>
    <w:rsid w:val="00DC1128"/>
    <w:rsid w:val="00DC2A44"/>
    <w:rsid w:val="00DC3D34"/>
    <w:rsid w:val="00DC672F"/>
    <w:rsid w:val="00DD0367"/>
    <w:rsid w:val="00DD1014"/>
    <w:rsid w:val="00DD333A"/>
    <w:rsid w:val="00DD3F0D"/>
    <w:rsid w:val="00DE02DA"/>
    <w:rsid w:val="00DE1066"/>
    <w:rsid w:val="00DF1E4E"/>
    <w:rsid w:val="00DF222B"/>
    <w:rsid w:val="00DF2775"/>
    <w:rsid w:val="00DF52DD"/>
    <w:rsid w:val="00E003B5"/>
    <w:rsid w:val="00E00E0A"/>
    <w:rsid w:val="00E011E2"/>
    <w:rsid w:val="00E04BA9"/>
    <w:rsid w:val="00E0573E"/>
    <w:rsid w:val="00E075AD"/>
    <w:rsid w:val="00E07E23"/>
    <w:rsid w:val="00E07F71"/>
    <w:rsid w:val="00E1035B"/>
    <w:rsid w:val="00E1151A"/>
    <w:rsid w:val="00E1446C"/>
    <w:rsid w:val="00E145FC"/>
    <w:rsid w:val="00E1477F"/>
    <w:rsid w:val="00E15638"/>
    <w:rsid w:val="00E1615F"/>
    <w:rsid w:val="00E16A12"/>
    <w:rsid w:val="00E16F4A"/>
    <w:rsid w:val="00E17700"/>
    <w:rsid w:val="00E212C1"/>
    <w:rsid w:val="00E22E7A"/>
    <w:rsid w:val="00E23A0F"/>
    <w:rsid w:val="00E23D49"/>
    <w:rsid w:val="00E24C2E"/>
    <w:rsid w:val="00E25055"/>
    <w:rsid w:val="00E26AAA"/>
    <w:rsid w:val="00E27CC0"/>
    <w:rsid w:val="00E27FF4"/>
    <w:rsid w:val="00E3289A"/>
    <w:rsid w:val="00E435D2"/>
    <w:rsid w:val="00E44E8A"/>
    <w:rsid w:val="00E452A5"/>
    <w:rsid w:val="00E47E88"/>
    <w:rsid w:val="00E520BD"/>
    <w:rsid w:val="00E545E8"/>
    <w:rsid w:val="00E54E8A"/>
    <w:rsid w:val="00E55131"/>
    <w:rsid w:val="00E55C77"/>
    <w:rsid w:val="00E565FF"/>
    <w:rsid w:val="00E65201"/>
    <w:rsid w:val="00E65C7F"/>
    <w:rsid w:val="00E65C8E"/>
    <w:rsid w:val="00E67473"/>
    <w:rsid w:val="00E71EB4"/>
    <w:rsid w:val="00E74B43"/>
    <w:rsid w:val="00E757D7"/>
    <w:rsid w:val="00E8211D"/>
    <w:rsid w:val="00E83408"/>
    <w:rsid w:val="00E86DD9"/>
    <w:rsid w:val="00E900F8"/>
    <w:rsid w:val="00E90781"/>
    <w:rsid w:val="00E96059"/>
    <w:rsid w:val="00EA193C"/>
    <w:rsid w:val="00EA20FE"/>
    <w:rsid w:val="00EA32F4"/>
    <w:rsid w:val="00EA4342"/>
    <w:rsid w:val="00EA52C6"/>
    <w:rsid w:val="00EB0EBC"/>
    <w:rsid w:val="00EB28A3"/>
    <w:rsid w:val="00EB5EA0"/>
    <w:rsid w:val="00EB62C5"/>
    <w:rsid w:val="00EC1085"/>
    <w:rsid w:val="00EC74E2"/>
    <w:rsid w:val="00ED571D"/>
    <w:rsid w:val="00ED69A7"/>
    <w:rsid w:val="00ED6D73"/>
    <w:rsid w:val="00ED795F"/>
    <w:rsid w:val="00EE0995"/>
    <w:rsid w:val="00EE4726"/>
    <w:rsid w:val="00EE52C1"/>
    <w:rsid w:val="00EE6570"/>
    <w:rsid w:val="00EE78A4"/>
    <w:rsid w:val="00EF1256"/>
    <w:rsid w:val="00EF450B"/>
    <w:rsid w:val="00EF4C40"/>
    <w:rsid w:val="00EF5033"/>
    <w:rsid w:val="00F008A1"/>
    <w:rsid w:val="00F03029"/>
    <w:rsid w:val="00F0549C"/>
    <w:rsid w:val="00F06579"/>
    <w:rsid w:val="00F101C1"/>
    <w:rsid w:val="00F111A4"/>
    <w:rsid w:val="00F13F75"/>
    <w:rsid w:val="00F1568B"/>
    <w:rsid w:val="00F171F4"/>
    <w:rsid w:val="00F17D28"/>
    <w:rsid w:val="00F23AC8"/>
    <w:rsid w:val="00F26D7E"/>
    <w:rsid w:val="00F304F8"/>
    <w:rsid w:val="00F31859"/>
    <w:rsid w:val="00F377DF"/>
    <w:rsid w:val="00F37F67"/>
    <w:rsid w:val="00F41B6A"/>
    <w:rsid w:val="00F41C60"/>
    <w:rsid w:val="00F455CD"/>
    <w:rsid w:val="00F50042"/>
    <w:rsid w:val="00F50E7C"/>
    <w:rsid w:val="00F54BB1"/>
    <w:rsid w:val="00F6064B"/>
    <w:rsid w:val="00F61582"/>
    <w:rsid w:val="00F61FF1"/>
    <w:rsid w:val="00F66289"/>
    <w:rsid w:val="00F66575"/>
    <w:rsid w:val="00F66CD0"/>
    <w:rsid w:val="00F72213"/>
    <w:rsid w:val="00F734F6"/>
    <w:rsid w:val="00F76E52"/>
    <w:rsid w:val="00F8156B"/>
    <w:rsid w:val="00F81B03"/>
    <w:rsid w:val="00F83586"/>
    <w:rsid w:val="00F83868"/>
    <w:rsid w:val="00F8473C"/>
    <w:rsid w:val="00F84F59"/>
    <w:rsid w:val="00F873DE"/>
    <w:rsid w:val="00F87EF5"/>
    <w:rsid w:val="00F90885"/>
    <w:rsid w:val="00F93945"/>
    <w:rsid w:val="00F967F8"/>
    <w:rsid w:val="00F97C84"/>
    <w:rsid w:val="00FA006F"/>
    <w:rsid w:val="00FA4476"/>
    <w:rsid w:val="00FB3E53"/>
    <w:rsid w:val="00FC464C"/>
    <w:rsid w:val="00FD0769"/>
    <w:rsid w:val="00FD1F3A"/>
    <w:rsid w:val="00FD5F67"/>
    <w:rsid w:val="00FE3D4E"/>
    <w:rsid w:val="00FF0BDD"/>
    <w:rsid w:val="00FF0C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1"/>
    </o:shapelayout>
  </w:shapeDefaults>
  <w:decimalSymbol w:val="."/>
  <w:listSeparator w:val=","/>
  <w14:docId w14:val="4DD42639"/>
  <w15:chartTrackingRefBased/>
  <w15:docId w15:val="{6509A9AF-3223-49F9-A623-1BE06239F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2382"/>
    <w:pPr>
      <w:spacing w:after="0" w:line="360" w:lineRule="auto"/>
    </w:pPr>
    <w:rPr>
      <w:rFonts w:ascii="Arial" w:eastAsia="Calibri" w:hAnsi="Arial" w:cs="Times New Roman"/>
    </w:rPr>
  </w:style>
  <w:style w:type="paragraph" w:styleId="Heading1">
    <w:name w:val="heading 1"/>
    <w:basedOn w:val="Normal"/>
    <w:next w:val="Normal"/>
    <w:link w:val="Heading1Char"/>
    <w:uiPriority w:val="9"/>
    <w:qFormat/>
    <w:rsid w:val="003F4994"/>
    <w:pPr>
      <w:keepNext/>
      <w:keepLines/>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F4994"/>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F4994"/>
    <w:pPr>
      <w:keepNext/>
      <w:keepLines/>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uiPriority w:val="99"/>
    <w:semiHidden/>
    <w:unhideWhenUsed/>
    <w:rsid w:val="00AE36F8"/>
    <w:rPr>
      <w:sz w:val="16"/>
      <w:szCs w:val="16"/>
    </w:rPr>
  </w:style>
  <w:style w:type="paragraph" w:styleId="CommentText">
    <w:name w:val="annotation text"/>
    <w:basedOn w:val="Normal"/>
    <w:link w:val="CommentTextChar"/>
    <w:uiPriority w:val="99"/>
    <w:semiHidden/>
    <w:unhideWhenUsed/>
    <w:rsid w:val="00AE36F8"/>
    <w:rPr>
      <w:sz w:val="20"/>
      <w:szCs w:val="20"/>
    </w:rPr>
  </w:style>
  <w:style w:type="character" w:customStyle="1" w:styleId="CommentTextChar">
    <w:name w:val="Comment Text Char"/>
    <w:basedOn w:val="DefaultParagraphFont"/>
    <w:link w:val="CommentText"/>
    <w:uiPriority w:val="99"/>
    <w:semiHidden/>
    <w:rsid w:val="00AE36F8"/>
    <w:rPr>
      <w:rFonts w:ascii="Calibri" w:eastAsia="Calibri" w:hAnsi="Calibri" w:cs="Times New Roman"/>
      <w:sz w:val="20"/>
      <w:szCs w:val="20"/>
    </w:rPr>
  </w:style>
  <w:style w:type="paragraph" w:styleId="BalloonText">
    <w:name w:val="Balloon Text"/>
    <w:basedOn w:val="Normal"/>
    <w:link w:val="BalloonTextChar"/>
    <w:uiPriority w:val="99"/>
    <w:semiHidden/>
    <w:unhideWhenUsed/>
    <w:rsid w:val="00AE36F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36F8"/>
    <w:rPr>
      <w:rFonts w:ascii="Segoe UI" w:eastAsia="Calibri" w:hAnsi="Segoe UI" w:cs="Segoe UI"/>
      <w:sz w:val="18"/>
      <w:szCs w:val="18"/>
    </w:rPr>
  </w:style>
  <w:style w:type="paragraph" w:styleId="ListParagraph">
    <w:name w:val="List Paragraph"/>
    <w:aliases w:val="Sub Bab,anak4.3"/>
    <w:basedOn w:val="Normal"/>
    <w:link w:val="ListParagraphChar"/>
    <w:uiPriority w:val="34"/>
    <w:qFormat/>
    <w:rsid w:val="003311A3"/>
    <w:pPr>
      <w:ind w:left="720"/>
      <w:contextualSpacing/>
    </w:pPr>
  </w:style>
  <w:style w:type="paragraph" w:styleId="CommentSubject">
    <w:name w:val="annotation subject"/>
    <w:basedOn w:val="CommentText"/>
    <w:next w:val="CommentText"/>
    <w:link w:val="CommentSubjectChar"/>
    <w:uiPriority w:val="99"/>
    <w:semiHidden/>
    <w:unhideWhenUsed/>
    <w:rsid w:val="00B72CF5"/>
    <w:pPr>
      <w:spacing w:line="240" w:lineRule="auto"/>
    </w:pPr>
    <w:rPr>
      <w:b/>
      <w:bCs/>
    </w:rPr>
  </w:style>
  <w:style w:type="character" w:customStyle="1" w:styleId="CommentSubjectChar">
    <w:name w:val="Comment Subject Char"/>
    <w:basedOn w:val="CommentTextChar"/>
    <w:link w:val="CommentSubject"/>
    <w:uiPriority w:val="99"/>
    <w:semiHidden/>
    <w:rsid w:val="00B72CF5"/>
    <w:rPr>
      <w:rFonts w:ascii="Calibri" w:eastAsia="Calibri" w:hAnsi="Calibri" w:cs="Times New Roman"/>
      <w:b/>
      <w:bCs/>
      <w:sz w:val="20"/>
      <w:szCs w:val="20"/>
    </w:rPr>
  </w:style>
  <w:style w:type="character" w:customStyle="1" w:styleId="fontstyle01">
    <w:name w:val="fontstyle01"/>
    <w:rsid w:val="00EA193C"/>
    <w:rPr>
      <w:rFonts w:ascii="Arial" w:hAnsi="Arial" w:cs="Arial" w:hint="default"/>
      <w:b w:val="0"/>
      <w:bCs w:val="0"/>
      <w:i w:val="0"/>
      <w:iCs w:val="0"/>
      <w:color w:val="1D1B11"/>
      <w:sz w:val="24"/>
      <w:szCs w:val="24"/>
    </w:rPr>
  </w:style>
  <w:style w:type="character" w:customStyle="1" w:styleId="ListParagraphChar">
    <w:name w:val="List Paragraph Char"/>
    <w:aliases w:val="Sub Bab Char,anak4.3 Char"/>
    <w:link w:val="ListParagraph"/>
    <w:uiPriority w:val="34"/>
    <w:rsid w:val="00EA193C"/>
    <w:rPr>
      <w:rFonts w:ascii="Calibri" w:eastAsia="Calibri" w:hAnsi="Calibri" w:cs="Times New Roman"/>
    </w:rPr>
  </w:style>
  <w:style w:type="paragraph" w:styleId="Title">
    <w:name w:val="Title"/>
    <w:basedOn w:val="Normal"/>
    <w:next w:val="Normal"/>
    <w:link w:val="TitleChar"/>
    <w:uiPriority w:val="10"/>
    <w:qFormat/>
    <w:rsid w:val="00306A6B"/>
    <w:pPr>
      <w:spacing w:before="240" w:after="60"/>
      <w:jc w:val="center"/>
      <w:outlineLvl w:val="0"/>
    </w:pPr>
    <w:rPr>
      <w:rFonts w:ascii="Calibri Light" w:eastAsia="Times New Roman" w:hAnsi="Calibri Light"/>
      <w:b/>
      <w:bCs/>
      <w:kern w:val="28"/>
      <w:sz w:val="32"/>
      <w:szCs w:val="32"/>
      <w:lang w:val="id-ID"/>
    </w:rPr>
  </w:style>
  <w:style w:type="character" w:customStyle="1" w:styleId="TitleChar">
    <w:name w:val="Title Char"/>
    <w:basedOn w:val="DefaultParagraphFont"/>
    <w:link w:val="Title"/>
    <w:uiPriority w:val="10"/>
    <w:rsid w:val="00306A6B"/>
    <w:rPr>
      <w:rFonts w:ascii="Calibri Light" w:eastAsia="Times New Roman" w:hAnsi="Calibri Light" w:cs="Times New Roman"/>
      <w:b/>
      <w:bCs/>
      <w:kern w:val="28"/>
      <w:sz w:val="32"/>
      <w:szCs w:val="32"/>
      <w:lang w:val="id-ID"/>
    </w:rPr>
  </w:style>
  <w:style w:type="character" w:customStyle="1" w:styleId="Heading1Char">
    <w:name w:val="Heading 1 Char"/>
    <w:basedOn w:val="DefaultParagraphFont"/>
    <w:link w:val="Heading1"/>
    <w:uiPriority w:val="9"/>
    <w:rsid w:val="003F4994"/>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3F4994"/>
    <w:rPr>
      <w:rFonts w:ascii="Arial" w:eastAsiaTheme="majorEastAsia" w:hAnsi="Arial" w:cstheme="majorBidi"/>
      <w:b/>
      <w:szCs w:val="26"/>
    </w:rPr>
  </w:style>
  <w:style w:type="character" w:customStyle="1" w:styleId="Heading3Char">
    <w:name w:val="Heading 3 Char"/>
    <w:basedOn w:val="DefaultParagraphFont"/>
    <w:link w:val="Heading3"/>
    <w:uiPriority w:val="9"/>
    <w:rsid w:val="003F4994"/>
    <w:rPr>
      <w:rFonts w:ascii="Arial" w:eastAsiaTheme="majorEastAsia" w:hAnsi="Arial" w:cstheme="majorBidi"/>
      <w:b/>
      <w:szCs w:val="24"/>
    </w:rPr>
  </w:style>
  <w:style w:type="table" w:styleId="TableGrid">
    <w:name w:val="Table Grid"/>
    <w:basedOn w:val="TableNormal"/>
    <w:uiPriority w:val="39"/>
    <w:rsid w:val="007A72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92906"/>
    <w:pPr>
      <w:spacing w:before="100" w:beforeAutospacing="1" w:after="100" w:afterAutospacing="1" w:line="240" w:lineRule="auto"/>
    </w:pPr>
    <w:rPr>
      <w:rFonts w:ascii="Times New Roman" w:eastAsia="Times New Roman" w:hAnsi="Times New Roman"/>
      <w:sz w:val="24"/>
      <w:szCs w:val="24"/>
    </w:rPr>
  </w:style>
  <w:style w:type="paragraph" w:styleId="NoSpacing">
    <w:name w:val="No Spacing"/>
    <w:uiPriority w:val="1"/>
    <w:qFormat/>
    <w:rsid w:val="008D3A3B"/>
    <w:pPr>
      <w:spacing w:after="0" w:line="240" w:lineRule="auto"/>
    </w:pPr>
    <w:rPr>
      <w:rFonts w:ascii="Arial" w:eastAsia="Calibri" w:hAnsi="Arial" w:cs="Times New Roman"/>
    </w:rPr>
  </w:style>
  <w:style w:type="paragraph" w:styleId="Caption">
    <w:name w:val="caption"/>
    <w:basedOn w:val="Normal"/>
    <w:next w:val="Normal"/>
    <w:uiPriority w:val="35"/>
    <w:unhideWhenUsed/>
    <w:qFormat/>
    <w:rsid w:val="008B7A13"/>
    <w:pPr>
      <w:jc w:val="center"/>
    </w:pPr>
    <w:rPr>
      <w:bCs/>
      <w:szCs w:val="20"/>
      <w:lang w:val="id-ID"/>
    </w:rPr>
  </w:style>
  <w:style w:type="paragraph" w:styleId="TOCHeading">
    <w:name w:val="TOC Heading"/>
    <w:basedOn w:val="Heading1"/>
    <w:next w:val="Normal"/>
    <w:uiPriority w:val="39"/>
    <w:unhideWhenUsed/>
    <w:qFormat/>
    <w:rsid w:val="00CF5E24"/>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uiPriority w:val="39"/>
    <w:unhideWhenUsed/>
    <w:qFormat/>
    <w:rsid w:val="002C68F5"/>
  </w:style>
  <w:style w:type="paragraph" w:styleId="TOC2">
    <w:name w:val="toc 2"/>
    <w:basedOn w:val="Normal"/>
    <w:next w:val="Normal"/>
    <w:uiPriority w:val="39"/>
    <w:unhideWhenUsed/>
    <w:qFormat/>
    <w:rsid w:val="002C68F5"/>
    <w:pPr>
      <w:ind w:left="993" w:hanging="709"/>
    </w:pPr>
  </w:style>
  <w:style w:type="character" w:styleId="Hyperlink">
    <w:name w:val="Hyperlink"/>
    <w:basedOn w:val="DefaultParagraphFont"/>
    <w:uiPriority w:val="99"/>
    <w:unhideWhenUsed/>
    <w:rsid w:val="00CF5E24"/>
    <w:rPr>
      <w:color w:val="0563C1" w:themeColor="hyperlink"/>
      <w:u w:val="single"/>
    </w:rPr>
  </w:style>
  <w:style w:type="paragraph" w:styleId="Header">
    <w:name w:val="header"/>
    <w:basedOn w:val="Normal"/>
    <w:link w:val="HeaderChar"/>
    <w:uiPriority w:val="99"/>
    <w:unhideWhenUsed/>
    <w:rsid w:val="00575AF5"/>
    <w:pPr>
      <w:tabs>
        <w:tab w:val="center" w:pos="4680"/>
        <w:tab w:val="right" w:pos="9360"/>
      </w:tabs>
      <w:spacing w:line="240" w:lineRule="auto"/>
    </w:pPr>
  </w:style>
  <w:style w:type="character" w:customStyle="1" w:styleId="HeaderChar">
    <w:name w:val="Header Char"/>
    <w:basedOn w:val="DefaultParagraphFont"/>
    <w:link w:val="Header"/>
    <w:uiPriority w:val="99"/>
    <w:rsid w:val="00575AF5"/>
    <w:rPr>
      <w:rFonts w:ascii="Arial" w:eastAsia="Calibri" w:hAnsi="Arial" w:cs="Times New Roman"/>
    </w:rPr>
  </w:style>
  <w:style w:type="paragraph" w:styleId="Footer">
    <w:name w:val="footer"/>
    <w:basedOn w:val="Normal"/>
    <w:link w:val="FooterChar"/>
    <w:uiPriority w:val="99"/>
    <w:unhideWhenUsed/>
    <w:rsid w:val="00575AF5"/>
    <w:pPr>
      <w:tabs>
        <w:tab w:val="center" w:pos="4680"/>
        <w:tab w:val="right" w:pos="9360"/>
      </w:tabs>
      <w:spacing w:line="240" w:lineRule="auto"/>
    </w:pPr>
  </w:style>
  <w:style w:type="character" w:customStyle="1" w:styleId="FooterChar">
    <w:name w:val="Footer Char"/>
    <w:basedOn w:val="DefaultParagraphFont"/>
    <w:link w:val="Footer"/>
    <w:uiPriority w:val="99"/>
    <w:rsid w:val="00575AF5"/>
    <w:rPr>
      <w:rFonts w:ascii="Arial" w:eastAsia="Calibri" w:hAnsi="Arial" w:cs="Times New Roman"/>
    </w:rPr>
  </w:style>
  <w:style w:type="paragraph" w:styleId="TOC3">
    <w:name w:val="toc 3"/>
    <w:basedOn w:val="Normal"/>
    <w:next w:val="Normal"/>
    <w:uiPriority w:val="39"/>
    <w:unhideWhenUsed/>
    <w:qFormat/>
    <w:rsid w:val="002C68F5"/>
    <w:pPr>
      <w:ind w:left="993" w:hanging="709"/>
    </w:pPr>
  </w:style>
  <w:style w:type="paragraph" w:styleId="TableofFigures">
    <w:name w:val="table of figures"/>
    <w:basedOn w:val="Normal"/>
    <w:next w:val="Normal"/>
    <w:uiPriority w:val="99"/>
    <w:unhideWhenUsed/>
    <w:rsid w:val="00ED69A7"/>
  </w:style>
  <w:style w:type="paragraph" w:styleId="DocumentMap">
    <w:name w:val="Document Map"/>
    <w:basedOn w:val="Normal"/>
    <w:link w:val="DocumentMapChar"/>
    <w:uiPriority w:val="99"/>
    <w:semiHidden/>
    <w:unhideWhenUsed/>
    <w:rsid w:val="000B15FE"/>
    <w:pPr>
      <w:spacing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0B15FE"/>
    <w:rPr>
      <w:rFonts w:ascii="Helvetica" w:eastAsia="Calibri" w:hAnsi="Helvetica" w:cs="Times New Roman"/>
      <w:sz w:val="24"/>
      <w:szCs w:val="24"/>
    </w:rPr>
  </w:style>
  <w:style w:type="paragraph" w:styleId="HTMLPreformatted">
    <w:name w:val="HTML Preformatted"/>
    <w:basedOn w:val="Normal"/>
    <w:link w:val="HTMLPreformattedChar"/>
    <w:uiPriority w:val="99"/>
    <w:semiHidden/>
    <w:unhideWhenUsed/>
    <w:rsid w:val="005B00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0047"/>
    <w:rPr>
      <w:rFonts w:ascii="Courier New" w:eastAsia="Times New Roman" w:hAnsi="Courier New" w:cs="Courier New"/>
      <w:sz w:val="20"/>
      <w:szCs w:val="20"/>
    </w:rPr>
  </w:style>
  <w:style w:type="character" w:customStyle="1" w:styleId="jlqj4b">
    <w:name w:val="jlqj4b"/>
    <w:basedOn w:val="DefaultParagraphFont"/>
    <w:rsid w:val="009152CC"/>
  </w:style>
  <w:style w:type="character" w:styleId="PlaceholderText">
    <w:name w:val="Placeholder Text"/>
    <w:basedOn w:val="DefaultParagraphFont"/>
    <w:uiPriority w:val="99"/>
    <w:semiHidden/>
    <w:rsid w:val="0007117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5488455">
      <w:bodyDiv w:val="1"/>
      <w:marLeft w:val="0"/>
      <w:marRight w:val="0"/>
      <w:marTop w:val="0"/>
      <w:marBottom w:val="0"/>
      <w:divBdr>
        <w:top w:val="none" w:sz="0" w:space="0" w:color="auto"/>
        <w:left w:val="none" w:sz="0" w:space="0" w:color="auto"/>
        <w:bottom w:val="none" w:sz="0" w:space="0" w:color="auto"/>
        <w:right w:val="none" w:sz="0" w:space="0" w:color="auto"/>
      </w:divBdr>
    </w:div>
    <w:div w:id="1013724100">
      <w:bodyDiv w:val="1"/>
      <w:marLeft w:val="0"/>
      <w:marRight w:val="0"/>
      <w:marTop w:val="0"/>
      <w:marBottom w:val="0"/>
      <w:divBdr>
        <w:top w:val="none" w:sz="0" w:space="0" w:color="auto"/>
        <w:left w:val="none" w:sz="0" w:space="0" w:color="auto"/>
        <w:bottom w:val="none" w:sz="0" w:space="0" w:color="auto"/>
        <w:right w:val="none" w:sz="0" w:space="0" w:color="auto"/>
      </w:divBdr>
    </w:div>
    <w:div w:id="1021051239">
      <w:bodyDiv w:val="1"/>
      <w:marLeft w:val="0"/>
      <w:marRight w:val="0"/>
      <w:marTop w:val="0"/>
      <w:marBottom w:val="0"/>
      <w:divBdr>
        <w:top w:val="none" w:sz="0" w:space="0" w:color="auto"/>
        <w:left w:val="none" w:sz="0" w:space="0" w:color="auto"/>
        <w:bottom w:val="none" w:sz="0" w:space="0" w:color="auto"/>
        <w:right w:val="none" w:sz="0" w:space="0" w:color="auto"/>
      </w:divBdr>
    </w:div>
    <w:div w:id="1024089892">
      <w:bodyDiv w:val="1"/>
      <w:marLeft w:val="0"/>
      <w:marRight w:val="0"/>
      <w:marTop w:val="0"/>
      <w:marBottom w:val="0"/>
      <w:divBdr>
        <w:top w:val="none" w:sz="0" w:space="0" w:color="auto"/>
        <w:left w:val="none" w:sz="0" w:space="0" w:color="auto"/>
        <w:bottom w:val="none" w:sz="0" w:space="0" w:color="auto"/>
        <w:right w:val="none" w:sz="0" w:space="0" w:color="auto"/>
      </w:divBdr>
    </w:div>
    <w:div w:id="1029138895">
      <w:bodyDiv w:val="1"/>
      <w:marLeft w:val="0"/>
      <w:marRight w:val="0"/>
      <w:marTop w:val="0"/>
      <w:marBottom w:val="0"/>
      <w:divBdr>
        <w:top w:val="none" w:sz="0" w:space="0" w:color="auto"/>
        <w:left w:val="none" w:sz="0" w:space="0" w:color="auto"/>
        <w:bottom w:val="none" w:sz="0" w:space="0" w:color="auto"/>
        <w:right w:val="none" w:sz="0" w:space="0" w:color="auto"/>
      </w:divBdr>
    </w:div>
    <w:div w:id="1113553594">
      <w:bodyDiv w:val="1"/>
      <w:marLeft w:val="0"/>
      <w:marRight w:val="0"/>
      <w:marTop w:val="0"/>
      <w:marBottom w:val="0"/>
      <w:divBdr>
        <w:top w:val="none" w:sz="0" w:space="0" w:color="auto"/>
        <w:left w:val="none" w:sz="0" w:space="0" w:color="auto"/>
        <w:bottom w:val="none" w:sz="0" w:space="0" w:color="auto"/>
        <w:right w:val="none" w:sz="0" w:space="0" w:color="auto"/>
      </w:divBdr>
    </w:div>
    <w:div w:id="1122651533">
      <w:bodyDiv w:val="1"/>
      <w:marLeft w:val="0"/>
      <w:marRight w:val="0"/>
      <w:marTop w:val="0"/>
      <w:marBottom w:val="0"/>
      <w:divBdr>
        <w:top w:val="none" w:sz="0" w:space="0" w:color="auto"/>
        <w:left w:val="none" w:sz="0" w:space="0" w:color="auto"/>
        <w:bottom w:val="none" w:sz="0" w:space="0" w:color="auto"/>
        <w:right w:val="none" w:sz="0" w:space="0" w:color="auto"/>
      </w:divBdr>
    </w:div>
    <w:div w:id="1288507685">
      <w:bodyDiv w:val="1"/>
      <w:marLeft w:val="0"/>
      <w:marRight w:val="0"/>
      <w:marTop w:val="0"/>
      <w:marBottom w:val="0"/>
      <w:divBdr>
        <w:top w:val="none" w:sz="0" w:space="0" w:color="auto"/>
        <w:left w:val="none" w:sz="0" w:space="0" w:color="auto"/>
        <w:bottom w:val="none" w:sz="0" w:space="0" w:color="auto"/>
        <w:right w:val="none" w:sz="0" w:space="0" w:color="auto"/>
      </w:divBdr>
    </w:div>
    <w:div w:id="1427385757">
      <w:bodyDiv w:val="1"/>
      <w:marLeft w:val="0"/>
      <w:marRight w:val="0"/>
      <w:marTop w:val="0"/>
      <w:marBottom w:val="0"/>
      <w:divBdr>
        <w:top w:val="none" w:sz="0" w:space="0" w:color="auto"/>
        <w:left w:val="none" w:sz="0" w:space="0" w:color="auto"/>
        <w:bottom w:val="none" w:sz="0" w:space="0" w:color="auto"/>
        <w:right w:val="none" w:sz="0" w:space="0" w:color="auto"/>
      </w:divBdr>
    </w:div>
    <w:div w:id="1511144453">
      <w:bodyDiv w:val="1"/>
      <w:marLeft w:val="0"/>
      <w:marRight w:val="0"/>
      <w:marTop w:val="0"/>
      <w:marBottom w:val="0"/>
      <w:divBdr>
        <w:top w:val="none" w:sz="0" w:space="0" w:color="auto"/>
        <w:left w:val="none" w:sz="0" w:space="0" w:color="auto"/>
        <w:bottom w:val="none" w:sz="0" w:space="0" w:color="auto"/>
        <w:right w:val="none" w:sz="0" w:space="0" w:color="auto"/>
      </w:divBdr>
    </w:div>
    <w:div w:id="1606570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footer" Target="footer6.xml"/><Relationship Id="rId42" Type="http://schemas.openxmlformats.org/officeDocument/2006/relationships/hyperlink" Target="file:///D:\Downloads\remake.docx" TargetMode="External"/><Relationship Id="rId63" Type="http://schemas.openxmlformats.org/officeDocument/2006/relationships/image" Target="media/image4.png"/><Relationship Id="rId84" Type="http://schemas.openxmlformats.org/officeDocument/2006/relationships/image" Target="media/image24.png"/><Relationship Id="rId138" Type="http://schemas.openxmlformats.org/officeDocument/2006/relationships/image" Target="media/image78.png"/><Relationship Id="rId107" Type="http://schemas.openxmlformats.org/officeDocument/2006/relationships/image" Target="media/image47.jpeg"/><Relationship Id="rId11" Type="http://schemas.openxmlformats.org/officeDocument/2006/relationships/footer" Target="footer2.xml"/><Relationship Id="rId32" Type="http://schemas.openxmlformats.org/officeDocument/2006/relationships/header" Target="header14.xml"/><Relationship Id="rId53" Type="http://schemas.openxmlformats.org/officeDocument/2006/relationships/hyperlink" Target="file:///D:\Downloads\remake.docx" TargetMode="External"/><Relationship Id="rId74" Type="http://schemas.openxmlformats.org/officeDocument/2006/relationships/image" Target="media/image14.png"/><Relationship Id="rId128"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footer" Target="footer7.xml"/><Relationship Id="rId27" Type="http://schemas.openxmlformats.org/officeDocument/2006/relationships/header" Target="header10.xml"/><Relationship Id="rId43" Type="http://schemas.openxmlformats.org/officeDocument/2006/relationships/hyperlink" Target="file:///D:\Downloads\remake.docx" TargetMode="External"/><Relationship Id="rId48" Type="http://schemas.openxmlformats.org/officeDocument/2006/relationships/hyperlink" Target="file:///D:\Downloads\remake.docx" TargetMode="External"/><Relationship Id="rId64" Type="http://schemas.openxmlformats.org/officeDocument/2006/relationships/image" Target="media/image5.pn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20.png"/><Relationship Id="rId85" Type="http://schemas.openxmlformats.org/officeDocument/2006/relationships/image" Target="media/image25.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header" Target="header15.xml"/><Relationship Id="rId38" Type="http://schemas.openxmlformats.org/officeDocument/2006/relationships/hyperlink" Target="file:///D:\Downloads\remake.docx" TargetMode="External"/><Relationship Id="rId59" Type="http://schemas.openxmlformats.org/officeDocument/2006/relationships/footer" Target="footer11.xml"/><Relationship Id="rId103" Type="http://schemas.openxmlformats.org/officeDocument/2006/relationships/image" Target="media/image43.png"/><Relationship Id="rId108" Type="http://schemas.openxmlformats.org/officeDocument/2006/relationships/image" Target="media/image48.jpeg"/><Relationship Id="rId124" Type="http://schemas.openxmlformats.org/officeDocument/2006/relationships/image" Target="media/image64.png"/><Relationship Id="rId129" Type="http://schemas.openxmlformats.org/officeDocument/2006/relationships/image" Target="media/image69.png"/><Relationship Id="rId54" Type="http://schemas.openxmlformats.org/officeDocument/2006/relationships/hyperlink" Target="file:///D:\Downloads\remake.docx"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png"/><Relationship Id="rId96" Type="http://schemas.openxmlformats.org/officeDocument/2006/relationships/image" Target="media/image36.png"/><Relationship Id="rId140" Type="http://schemas.openxmlformats.org/officeDocument/2006/relationships/image" Target="media/image80.png"/><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omments" Target="comments.xml"/><Relationship Id="rId28" Type="http://schemas.openxmlformats.org/officeDocument/2006/relationships/header" Target="header11.xml"/><Relationship Id="rId49" Type="http://schemas.openxmlformats.org/officeDocument/2006/relationships/hyperlink" Target="file:///D:\Downloads\remake.docx" TargetMode="External"/><Relationship Id="rId114" Type="http://schemas.openxmlformats.org/officeDocument/2006/relationships/image" Target="media/image54.png"/><Relationship Id="rId119" Type="http://schemas.openxmlformats.org/officeDocument/2006/relationships/image" Target="media/image59.png"/><Relationship Id="rId44" Type="http://schemas.openxmlformats.org/officeDocument/2006/relationships/hyperlink" Target="file:///D:\Downloads\remake.docx" TargetMode="External"/><Relationship Id="rId60" Type="http://schemas.openxmlformats.org/officeDocument/2006/relationships/header" Target="header19.xml"/><Relationship Id="rId65" Type="http://schemas.openxmlformats.org/officeDocument/2006/relationships/image" Target="media/image6.png"/><Relationship Id="rId81" Type="http://schemas.openxmlformats.org/officeDocument/2006/relationships/image" Target="media/image21.png"/><Relationship Id="rId86" Type="http://schemas.openxmlformats.org/officeDocument/2006/relationships/image" Target="media/image26.png"/><Relationship Id="rId130" Type="http://schemas.openxmlformats.org/officeDocument/2006/relationships/image" Target="media/image70.png"/><Relationship Id="rId135" Type="http://schemas.openxmlformats.org/officeDocument/2006/relationships/image" Target="media/image75.png"/><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hyperlink" Target="file:///D:\Downloads\remake.docx" TargetMode="External"/><Relationship Id="rId109" Type="http://schemas.openxmlformats.org/officeDocument/2006/relationships/image" Target="media/image49.jpeg"/><Relationship Id="rId34" Type="http://schemas.openxmlformats.org/officeDocument/2006/relationships/header" Target="header16.xml"/><Relationship Id="rId50" Type="http://schemas.openxmlformats.org/officeDocument/2006/relationships/hyperlink" Target="file:///D:\Downloads\remake.docx" TargetMode="External"/><Relationship Id="rId55" Type="http://schemas.openxmlformats.org/officeDocument/2006/relationships/footer" Target="footer9.xm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image" Target="media/image44.jpe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81.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eader" Target="header12.xml"/><Relationship Id="rId24" Type="http://schemas.microsoft.com/office/2011/relationships/commentsExtended" Target="commentsExtended.xml"/><Relationship Id="rId40" Type="http://schemas.openxmlformats.org/officeDocument/2006/relationships/hyperlink" Target="file:///D:\Downloads\remake.docx" TargetMode="External"/><Relationship Id="rId45" Type="http://schemas.openxmlformats.org/officeDocument/2006/relationships/hyperlink" Target="file:///D:\Downloads\remake.docx" TargetMode="External"/><Relationship Id="rId66" Type="http://schemas.openxmlformats.org/officeDocument/2006/relationships/image" Target="media/image7.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footer" Target="footer12.xml"/><Relationship Id="rId82" Type="http://schemas.openxmlformats.org/officeDocument/2006/relationships/image" Target="media/image22.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footer" Target="footer8.xml"/><Relationship Id="rId35" Type="http://schemas.openxmlformats.org/officeDocument/2006/relationships/hyperlink" Target="file:///D:\Downloads\remake.docx" TargetMode="External"/><Relationship Id="rId56" Type="http://schemas.openxmlformats.org/officeDocument/2006/relationships/header" Target="header17.xml"/><Relationship Id="rId77" Type="http://schemas.openxmlformats.org/officeDocument/2006/relationships/image" Target="media/image17.png"/><Relationship Id="rId100" Type="http://schemas.openxmlformats.org/officeDocument/2006/relationships/image" Target="media/image40.jpeg"/><Relationship Id="rId105" Type="http://schemas.openxmlformats.org/officeDocument/2006/relationships/image" Target="media/image45.png"/><Relationship Id="rId126"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hyperlink" Target="file:///D:\Downloads\remake.docx" TargetMode="External"/><Relationship Id="rId72" Type="http://schemas.openxmlformats.org/officeDocument/2006/relationships/image" Target="media/image12.pn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hyperlink" Target="file:///D:\Downloads\remake.docx" TargetMode="External"/><Relationship Id="rId67" Type="http://schemas.openxmlformats.org/officeDocument/2006/relationships/image" Target="media/image8.png"/><Relationship Id="rId116" Type="http://schemas.openxmlformats.org/officeDocument/2006/relationships/image" Target="media/image56.png"/><Relationship Id="rId137" Type="http://schemas.openxmlformats.org/officeDocument/2006/relationships/image" Target="media/image77.png"/><Relationship Id="rId20" Type="http://schemas.openxmlformats.org/officeDocument/2006/relationships/header" Target="header7.xml"/><Relationship Id="rId41" Type="http://schemas.openxmlformats.org/officeDocument/2006/relationships/hyperlink" Target="file:///D:\Downloads\remake.docx" TargetMode="External"/><Relationship Id="rId62" Type="http://schemas.openxmlformats.org/officeDocument/2006/relationships/image" Target="media/image3.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1.png"/><Relationship Id="rId132" Type="http://schemas.openxmlformats.org/officeDocument/2006/relationships/image" Target="media/image72.png"/><Relationship Id="rId15" Type="http://schemas.openxmlformats.org/officeDocument/2006/relationships/header" Target="header4.xml"/><Relationship Id="rId36" Type="http://schemas.openxmlformats.org/officeDocument/2006/relationships/hyperlink" Target="file:///D:\Downloads\remake.docx" TargetMode="External"/><Relationship Id="rId57" Type="http://schemas.openxmlformats.org/officeDocument/2006/relationships/header" Target="header18.xml"/><Relationship Id="rId106" Type="http://schemas.openxmlformats.org/officeDocument/2006/relationships/image" Target="media/image46.jpeg"/><Relationship Id="rId127" Type="http://schemas.openxmlformats.org/officeDocument/2006/relationships/image" Target="media/image67.png"/><Relationship Id="rId10" Type="http://schemas.openxmlformats.org/officeDocument/2006/relationships/footer" Target="footer1.xml"/><Relationship Id="rId31" Type="http://schemas.openxmlformats.org/officeDocument/2006/relationships/header" Target="header13.xml"/><Relationship Id="rId52" Type="http://schemas.openxmlformats.org/officeDocument/2006/relationships/hyperlink" Target="file:///D:\Downloads\remake.docx" TargetMode="External"/><Relationship Id="rId73" Type="http://schemas.openxmlformats.org/officeDocument/2006/relationships/image" Target="media/image13.png"/><Relationship Id="rId78" Type="http://schemas.openxmlformats.org/officeDocument/2006/relationships/image" Target="media/image18.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43"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9.xml"/><Relationship Id="rId47" Type="http://schemas.openxmlformats.org/officeDocument/2006/relationships/hyperlink" Target="file:///D:\Downloads\remake.docx" TargetMode="External"/><Relationship Id="rId68" Type="http://schemas.openxmlformats.org/officeDocument/2006/relationships/header" Target="header20.xml"/><Relationship Id="rId89" Type="http://schemas.openxmlformats.org/officeDocument/2006/relationships/image" Target="media/image29.png"/><Relationship Id="rId112" Type="http://schemas.openxmlformats.org/officeDocument/2006/relationships/image" Target="media/image52.png"/><Relationship Id="rId133" Type="http://schemas.openxmlformats.org/officeDocument/2006/relationships/image" Target="media/image73.png"/><Relationship Id="rId16" Type="http://schemas.openxmlformats.org/officeDocument/2006/relationships/footer" Target="footer4.xml"/><Relationship Id="rId37" Type="http://schemas.openxmlformats.org/officeDocument/2006/relationships/hyperlink" Target="file:///D:\Downloads\remake.docx" TargetMode="External"/><Relationship Id="rId58" Type="http://schemas.openxmlformats.org/officeDocument/2006/relationships/footer" Target="footer10.xml"/><Relationship Id="rId79" Type="http://schemas.openxmlformats.org/officeDocument/2006/relationships/image" Target="media/image19.png"/><Relationship Id="rId102" Type="http://schemas.openxmlformats.org/officeDocument/2006/relationships/image" Target="media/image42.jpeg"/><Relationship Id="rId123" Type="http://schemas.openxmlformats.org/officeDocument/2006/relationships/image" Target="media/image63.png"/><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20.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804CA-7E9A-4755-8CB2-4D53BA3F7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49778</TotalTime>
  <Pages>121</Pages>
  <Words>24392</Words>
  <Characters>139036</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21</cp:revision>
  <cp:lastPrinted>2021-06-02T23:01:00Z</cp:lastPrinted>
  <dcterms:created xsi:type="dcterms:W3CDTF">2021-01-31T08:26:00Z</dcterms:created>
  <dcterms:modified xsi:type="dcterms:W3CDTF">2022-01-31T11:55:00Z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9b008ac2-c7b8-325d-aa65-9511d275b0fe</vt:lpwstr>
  </property>
  <property fmtid="{D5CDD505-2E9C-101B-9397-08002B2CF9AE}" pid="24" name="Mendeley Citation Style_1">
    <vt:lpwstr>http://www.zotero.org/styles/ieee</vt:lpwstr>
  </property>
</Properties>
</file>